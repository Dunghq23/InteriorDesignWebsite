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DF101" w14:textId="77777777" w:rsidR="00431614" w:rsidRDefault="00000000">
      <w:pPr>
        <w:spacing w:after="0" w:line="360" w:lineRule="auto"/>
        <w:ind w:left="0"/>
        <w:jc w:val="center"/>
        <w:rPr>
          <w:b/>
          <w:sz w:val="28"/>
          <w:szCs w:val="28"/>
        </w:rPr>
      </w:pPr>
      <w:r>
        <w:rPr>
          <w:b/>
          <w:sz w:val="28"/>
          <w:szCs w:val="28"/>
        </w:rPr>
        <w:t>TRƯỜNG ĐẠI HỌC THỦY LỢI</w:t>
      </w:r>
    </w:p>
    <w:p w14:paraId="01537E4C" w14:textId="77777777" w:rsidR="00431614" w:rsidRDefault="00000000">
      <w:pPr>
        <w:spacing w:after="0" w:line="360" w:lineRule="auto"/>
        <w:ind w:left="0"/>
        <w:jc w:val="center"/>
        <w:rPr>
          <w:b/>
          <w:sz w:val="28"/>
          <w:szCs w:val="28"/>
        </w:rPr>
      </w:pPr>
      <w:r>
        <w:rPr>
          <w:b/>
          <w:sz w:val="28"/>
          <w:szCs w:val="28"/>
        </w:rPr>
        <w:t>KHOA CÔNG NGHỆ THÔNG TIN</w:t>
      </w:r>
    </w:p>
    <w:p w14:paraId="7B20CF4C" w14:textId="77777777" w:rsidR="00431614" w:rsidRDefault="00000000">
      <w:pPr>
        <w:spacing w:after="0" w:line="360" w:lineRule="auto"/>
        <w:ind w:left="0"/>
        <w:jc w:val="center"/>
        <w:rPr>
          <w:b/>
          <w:sz w:val="28"/>
          <w:szCs w:val="28"/>
        </w:rPr>
      </w:pPr>
      <w:r>
        <w:rPr>
          <w:b/>
          <w:sz w:val="28"/>
          <w:szCs w:val="28"/>
        </w:rPr>
        <w:t>BỘ MÔN HỆ THỐNG THỐNG THÔNG TIN</w:t>
      </w:r>
    </w:p>
    <w:p w14:paraId="34BD7E76" w14:textId="77777777" w:rsidR="00431614" w:rsidRDefault="00000000">
      <w:pPr>
        <w:spacing w:before="240" w:after="240" w:line="360" w:lineRule="auto"/>
        <w:ind w:left="0"/>
        <w:jc w:val="center"/>
        <w:rPr>
          <w:b/>
          <w:sz w:val="28"/>
          <w:szCs w:val="28"/>
        </w:rPr>
      </w:pPr>
      <w:r>
        <w:rPr>
          <w:b/>
          <w:sz w:val="28"/>
          <w:szCs w:val="28"/>
        </w:rPr>
        <w:t>----------  o0o ----------</w:t>
      </w:r>
    </w:p>
    <w:p w14:paraId="64A950CD" w14:textId="77777777" w:rsidR="00431614" w:rsidRDefault="00000000">
      <w:pPr>
        <w:spacing w:before="240" w:after="240" w:line="360" w:lineRule="auto"/>
        <w:ind w:left="0"/>
        <w:jc w:val="center"/>
        <w:rPr>
          <w:b/>
          <w:sz w:val="28"/>
          <w:szCs w:val="28"/>
        </w:rPr>
      </w:pPr>
      <w:r>
        <w:rPr>
          <w:b/>
          <w:noProof/>
          <w:sz w:val="28"/>
          <w:szCs w:val="28"/>
        </w:rPr>
        <w:drawing>
          <wp:inline distT="114300" distB="114300" distL="114300" distR="114300" wp14:anchorId="6195E743" wp14:editId="4ED5D433">
            <wp:extent cx="1460663" cy="1217219"/>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1460663" cy="1217219"/>
                    </a:xfrm>
                    <a:prstGeom prst="rect">
                      <a:avLst/>
                    </a:prstGeom>
                    <a:ln/>
                  </pic:spPr>
                </pic:pic>
              </a:graphicData>
            </a:graphic>
          </wp:inline>
        </w:drawing>
      </w:r>
    </w:p>
    <w:p w14:paraId="4E8DC3CE" w14:textId="77777777" w:rsidR="00431614" w:rsidRDefault="00000000">
      <w:pPr>
        <w:spacing w:before="240" w:after="240" w:line="360" w:lineRule="auto"/>
        <w:ind w:left="0"/>
        <w:jc w:val="center"/>
        <w:rPr>
          <w:b/>
          <w:sz w:val="48"/>
          <w:szCs w:val="48"/>
        </w:rPr>
      </w:pPr>
      <w:r>
        <w:rPr>
          <w:b/>
          <w:sz w:val="48"/>
          <w:szCs w:val="48"/>
        </w:rPr>
        <w:t>BÀI TẬP LỚN</w:t>
      </w:r>
    </w:p>
    <w:p w14:paraId="2F9D8EED" w14:textId="77777777" w:rsidR="00431614" w:rsidRDefault="00000000">
      <w:pPr>
        <w:spacing w:after="0" w:line="360" w:lineRule="auto"/>
        <w:ind w:left="0"/>
        <w:jc w:val="center"/>
        <w:rPr>
          <w:b/>
          <w:sz w:val="32"/>
          <w:szCs w:val="32"/>
        </w:rPr>
      </w:pPr>
      <w:r>
        <w:rPr>
          <w:b/>
          <w:sz w:val="32"/>
          <w:szCs w:val="32"/>
        </w:rPr>
        <w:t>MÔN HỌC: QUẢN LÝ DỰ ÁN CÔNG NGHỆ THÔNG TIN</w:t>
      </w:r>
    </w:p>
    <w:p w14:paraId="4A80F2D0" w14:textId="77777777" w:rsidR="00431614" w:rsidRDefault="00000000">
      <w:pPr>
        <w:spacing w:after="0" w:line="360" w:lineRule="auto"/>
        <w:ind w:left="0"/>
        <w:jc w:val="center"/>
        <w:rPr>
          <w:b/>
          <w:sz w:val="32"/>
          <w:szCs w:val="32"/>
        </w:rPr>
      </w:pPr>
      <w:r>
        <w:rPr>
          <w:b/>
          <w:sz w:val="32"/>
          <w:szCs w:val="32"/>
        </w:rPr>
        <w:t>Tên đề tài: Xây dựng Website Thiết kế nội thất</w:t>
      </w:r>
    </w:p>
    <w:p w14:paraId="4FEFF1CC" w14:textId="77777777" w:rsidR="00431614" w:rsidRDefault="00431614">
      <w:pPr>
        <w:spacing w:before="240" w:after="240" w:line="360" w:lineRule="auto"/>
        <w:ind w:left="0"/>
        <w:rPr>
          <w:b/>
          <w:sz w:val="28"/>
          <w:szCs w:val="28"/>
        </w:rPr>
      </w:pPr>
    </w:p>
    <w:p w14:paraId="431C0FF4" w14:textId="77777777" w:rsidR="00431614" w:rsidRDefault="00000000">
      <w:pPr>
        <w:spacing w:before="240" w:after="240" w:line="360" w:lineRule="auto"/>
        <w:ind w:left="0"/>
        <w:rPr>
          <w:b/>
          <w:sz w:val="28"/>
          <w:szCs w:val="28"/>
        </w:rPr>
      </w:pPr>
      <w:r>
        <w:rPr>
          <w:b/>
          <w:i/>
          <w:sz w:val="28"/>
          <w:szCs w:val="28"/>
        </w:rPr>
        <w:t>Nhóm sinh viên thực hiện:</w:t>
      </w:r>
    </w:p>
    <w:tbl>
      <w:tblPr>
        <w:tblStyle w:val="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255"/>
        <w:gridCol w:w="3480"/>
        <w:gridCol w:w="2070"/>
      </w:tblGrid>
      <w:tr w:rsidR="00431614" w14:paraId="43E01E3F" w14:textId="77777777">
        <w:tc>
          <w:tcPr>
            <w:tcW w:w="31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69CCC3F" w14:textId="77777777" w:rsidR="00431614" w:rsidRDefault="00000000">
            <w:pPr>
              <w:widowControl w:val="0"/>
              <w:spacing w:after="0" w:line="240" w:lineRule="auto"/>
              <w:ind w:left="0"/>
              <w:rPr>
                <w:b/>
                <w:sz w:val="28"/>
                <w:szCs w:val="28"/>
              </w:rPr>
            </w:pPr>
            <w:r>
              <w:rPr>
                <w:b/>
                <w:sz w:val="28"/>
                <w:szCs w:val="28"/>
              </w:rPr>
              <w:t>Giảng viên hướng dẫn</w:t>
            </w:r>
          </w:p>
        </w:tc>
        <w:tc>
          <w:tcPr>
            <w:tcW w:w="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546719" w14:textId="77777777" w:rsidR="00431614" w:rsidRDefault="00000000">
            <w:pPr>
              <w:widowControl w:val="0"/>
              <w:spacing w:after="0" w:line="240" w:lineRule="auto"/>
              <w:ind w:left="0"/>
              <w:rPr>
                <w:b/>
                <w:sz w:val="28"/>
                <w:szCs w:val="28"/>
              </w:rPr>
            </w:pPr>
            <w:r>
              <w:rPr>
                <w:b/>
                <w:sz w:val="28"/>
                <w:szCs w:val="28"/>
              </w:rPr>
              <w:t>:</w:t>
            </w:r>
          </w:p>
        </w:tc>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9041E99" w14:textId="77777777" w:rsidR="00431614" w:rsidRDefault="00000000">
            <w:pPr>
              <w:widowControl w:val="0"/>
              <w:spacing w:after="0" w:line="240" w:lineRule="auto"/>
              <w:ind w:left="0"/>
              <w:rPr>
                <w:sz w:val="28"/>
                <w:szCs w:val="28"/>
              </w:rPr>
            </w:pPr>
            <w:r>
              <w:rPr>
                <w:sz w:val="28"/>
                <w:szCs w:val="28"/>
              </w:rPr>
              <w:t>Th.S Trần Hồng Diệp</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E16985D" w14:textId="77777777" w:rsidR="00431614" w:rsidRDefault="00431614">
            <w:pPr>
              <w:widowControl w:val="0"/>
              <w:spacing w:after="0" w:line="240" w:lineRule="auto"/>
              <w:ind w:left="0"/>
              <w:rPr>
                <w:sz w:val="28"/>
                <w:szCs w:val="28"/>
              </w:rPr>
            </w:pPr>
          </w:p>
        </w:tc>
      </w:tr>
      <w:tr w:rsidR="00431614" w14:paraId="7EE7A3C1" w14:textId="77777777">
        <w:tc>
          <w:tcPr>
            <w:tcW w:w="31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7F53779" w14:textId="77777777" w:rsidR="00431614" w:rsidRDefault="00000000">
            <w:pPr>
              <w:widowControl w:val="0"/>
              <w:spacing w:after="0" w:line="240" w:lineRule="auto"/>
              <w:ind w:left="0"/>
              <w:rPr>
                <w:b/>
                <w:sz w:val="28"/>
                <w:szCs w:val="28"/>
              </w:rPr>
            </w:pPr>
            <w:r>
              <w:rPr>
                <w:b/>
                <w:sz w:val="28"/>
                <w:szCs w:val="28"/>
              </w:rPr>
              <w:t>Lớp</w:t>
            </w:r>
          </w:p>
        </w:tc>
        <w:tc>
          <w:tcPr>
            <w:tcW w:w="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55DD59A" w14:textId="77777777" w:rsidR="00431614" w:rsidRDefault="00000000">
            <w:pPr>
              <w:widowControl w:val="0"/>
              <w:spacing w:after="0" w:line="240" w:lineRule="auto"/>
              <w:ind w:left="0"/>
              <w:rPr>
                <w:b/>
                <w:sz w:val="28"/>
                <w:szCs w:val="28"/>
              </w:rPr>
            </w:pPr>
            <w:r>
              <w:rPr>
                <w:b/>
                <w:sz w:val="28"/>
                <w:szCs w:val="28"/>
              </w:rPr>
              <w:t>:</w:t>
            </w:r>
          </w:p>
        </w:tc>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BD85B12" w14:textId="77777777" w:rsidR="00431614" w:rsidRDefault="00000000">
            <w:pPr>
              <w:widowControl w:val="0"/>
              <w:spacing w:after="0" w:line="240" w:lineRule="auto"/>
              <w:ind w:left="0"/>
              <w:rPr>
                <w:sz w:val="28"/>
                <w:szCs w:val="28"/>
              </w:rPr>
            </w:pPr>
            <w:r>
              <w:rPr>
                <w:sz w:val="28"/>
                <w:szCs w:val="28"/>
              </w:rPr>
              <w:t>63HTTT1</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62AB17C" w14:textId="77777777" w:rsidR="00431614" w:rsidRDefault="00431614">
            <w:pPr>
              <w:widowControl w:val="0"/>
              <w:spacing w:after="0" w:line="240" w:lineRule="auto"/>
              <w:ind w:left="0"/>
              <w:rPr>
                <w:sz w:val="28"/>
                <w:szCs w:val="28"/>
              </w:rPr>
            </w:pPr>
          </w:p>
        </w:tc>
      </w:tr>
      <w:tr w:rsidR="00431614" w14:paraId="4E8F3206" w14:textId="77777777">
        <w:tc>
          <w:tcPr>
            <w:tcW w:w="31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822EC8" w14:textId="77777777" w:rsidR="00431614" w:rsidRDefault="00000000">
            <w:pPr>
              <w:widowControl w:val="0"/>
              <w:spacing w:after="0" w:line="240" w:lineRule="auto"/>
              <w:ind w:left="0"/>
              <w:rPr>
                <w:b/>
                <w:sz w:val="28"/>
                <w:szCs w:val="28"/>
              </w:rPr>
            </w:pPr>
            <w:r>
              <w:rPr>
                <w:b/>
                <w:sz w:val="28"/>
                <w:szCs w:val="28"/>
              </w:rPr>
              <w:t>Nhóm</w:t>
            </w:r>
          </w:p>
        </w:tc>
        <w:tc>
          <w:tcPr>
            <w:tcW w:w="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49784F" w14:textId="77777777" w:rsidR="00431614" w:rsidRDefault="00000000">
            <w:pPr>
              <w:widowControl w:val="0"/>
              <w:spacing w:after="0" w:line="240" w:lineRule="auto"/>
              <w:ind w:left="0"/>
              <w:rPr>
                <w:b/>
                <w:sz w:val="28"/>
                <w:szCs w:val="28"/>
              </w:rPr>
            </w:pPr>
            <w:r>
              <w:rPr>
                <w:b/>
                <w:sz w:val="28"/>
                <w:szCs w:val="28"/>
              </w:rPr>
              <w:t>:</w:t>
            </w:r>
          </w:p>
        </w:tc>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995DBE" w14:textId="77777777" w:rsidR="00431614" w:rsidRDefault="00000000">
            <w:pPr>
              <w:widowControl w:val="0"/>
              <w:spacing w:after="0" w:line="240" w:lineRule="auto"/>
              <w:ind w:left="0"/>
              <w:rPr>
                <w:sz w:val="28"/>
                <w:szCs w:val="28"/>
              </w:rPr>
            </w:pPr>
            <w:r>
              <w:rPr>
                <w:sz w:val="28"/>
                <w:szCs w:val="28"/>
              </w:rPr>
              <w:t>8</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7AE235B" w14:textId="77777777" w:rsidR="00431614" w:rsidRDefault="00431614">
            <w:pPr>
              <w:widowControl w:val="0"/>
              <w:spacing w:after="0" w:line="240" w:lineRule="auto"/>
              <w:ind w:left="0"/>
              <w:rPr>
                <w:sz w:val="28"/>
                <w:szCs w:val="28"/>
              </w:rPr>
            </w:pPr>
          </w:p>
        </w:tc>
      </w:tr>
      <w:tr w:rsidR="00431614" w14:paraId="5C63606C" w14:textId="77777777">
        <w:tc>
          <w:tcPr>
            <w:tcW w:w="31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67EF375" w14:textId="77777777" w:rsidR="00431614" w:rsidRDefault="00000000">
            <w:pPr>
              <w:widowControl w:val="0"/>
              <w:spacing w:after="0" w:line="240" w:lineRule="auto"/>
              <w:ind w:left="0"/>
              <w:rPr>
                <w:b/>
                <w:sz w:val="28"/>
                <w:szCs w:val="28"/>
              </w:rPr>
            </w:pPr>
            <w:r>
              <w:rPr>
                <w:b/>
                <w:sz w:val="28"/>
                <w:szCs w:val="28"/>
              </w:rPr>
              <w:t>Tên trưởng nhóm</w:t>
            </w:r>
          </w:p>
        </w:tc>
        <w:tc>
          <w:tcPr>
            <w:tcW w:w="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4EC332" w14:textId="77777777" w:rsidR="00431614" w:rsidRDefault="00000000">
            <w:pPr>
              <w:widowControl w:val="0"/>
              <w:spacing w:after="0" w:line="240" w:lineRule="auto"/>
              <w:ind w:left="0"/>
              <w:rPr>
                <w:b/>
                <w:sz w:val="28"/>
                <w:szCs w:val="28"/>
              </w:rPr>
            </w:pPr>
            <w:r>
              <w:rPr>
                <w:b/>
                <w:sz w:val="28"/>
                <w:szCs w:val="28"/>
              </w:rPr>
              <w:t>:</w:t>
            </w:r>
          </w:p>
        </w:tc>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A31A05" w14:textId="77777777" w:rsidR="00431614" w:rsidRDefault="00000000">
            <w:pPr>
              <w:widowControl w:val="0"/>
              <w:spacing w:after="0" w:line="240" w:lineRule="auto"/>
              <w:ind w:left="0"/>
              <w:rPr>
                <w:sz w:val="28"/>
                <w:szCs w:val="28"/>
              </w:rPr>
            </w:pPr>
            <w:r>
              <w:rPr>
                <w:sz w:val="28"/>
                <w:szCs w:val="28"/>
              </w:rPr>
              <w:t>Hạ Quang Dũng</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2A2F3F" w14:textId="77777777" w:rsidR="00431614" w:rsidRDefault="00000000">
            <w:pPr>
              <w:widowControl w:val="0"/>
              <w:spacing w:after="0" w:line="240" w:lineRule="auto"/>
              <w:ind w:left="0"/>
              <w:jc w:val="right"/>
              <w:rPr>
                <w:sz w:val="28"/>
                <w:szCs w:val="28"/>
              </w:rPr>
            </w:pPr>
            <w:r>
              <w:rPr>
                <w:sz w:val="28"/>
                <w:szCs w:val="28"/>
              </w:rPr>
              <w:t>2151160535</w:t>
            </w:r>
          </w:p>
        </w:tc>
      </w:tr>
      <w:tr w:rsidR="00431614" w14:paraId="101159F9" w14:textId="77777777">
        <w:tc>
          <w:tcPr>
            <w:tcW w:w="31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76F596" w14:textId="77777777" w:rsidR="00431614" w:rsidRDefault="00000000">
            <w:pPr>
              <w:widowControl w:val="0"/>
              <w:spacing w:after="0" w:line="240" w:lineRule="auto"/>
              <w:ind w:left="0"/>
              <w:rPr>
                <w:b/>
                <w:sz w:val="28"/>
                <w:szCs w:val="28"/>
              </w:rPr>
            </w:pPr>
            <w:r>
              <w:rPr>
                <w:b/>
                <w:sz w:val="28"/>
                <w:szCs w:val="28"/>
              </w:rPr>
              <w:t>Tên các thành viên</w:t>
            </w:r>
          </w:p>
        </w:tc>
        <w:tc>
          <w:tcPr>
            <w:tcW w:w="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B859FA" w14:textId="77777777" w:rsidR="00431614" w:rsidRDefault="00000000">
            <w:pPr>
              <w:widowControl w:val="0"/>
              <w:spacing w:after="0" w:line="240" w:lineRule="auto"/>
              <w:ind w:left="0"/>
              <w:rPr>
                <w:b/>
                <w:sz w:val="28"/>
                <w:szCs w:val="28"/>
              </w:rPr>
            </w:pPr>
            <w:r>
              <w:rPr>
                <w:b/>
                <w:sz w:val="28"/>
                <w:szCs w:val="28"/>
              </w:rPr>
              <w:t>:</w:t>
            </w:r>
          </w:p>
        </w:tc>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60A79C" w14:textId="77777777" w:rsidR="00431614" w:rsidRDefault="00000000">
            <w:pPr>
              <w:widowControl w:val="0"/>
              <w:spacing w:after="0" w:line="276" w:lineRule="auto"/>
              <w:ind w:left="0"/>
              <w:rPr>
                <w:sz w:val="28"/>
                <w:szCs w:val="28"/>
              </w:rPr>
            </w:pPr>
            <w:r>
              <w:rPr>
                <w:sz w:val="28"/>
                <w:szCs w:val="28"/>
              </w:rPr>
              <w:t>Lê Đình Tú</w:t>
            </w:r>
          </w:p>
          <w:p w14:paraId="7B0AD2B3" w14:textId="77777777" w:rsidR="00431614" w:rsidRDefault="00000000">
            <w:pPr>
              <w:widowControl w:val="0"/>
              <w:spacing w:after="0" w:line="276" w:lineRule="auto"/>
              <w:ind w:left="0"/>
              <w:rPr>
                <w:sz w:val="28"/>
                <w:szCs w:val="28"/>
              </w:rPr>
            </w:pPr>
            <w:r>
              <w:rPr>
                <w:sz w:val="28"/>
                <w:szCs w:val="28"/>
              </w:rPr>
              <w:t>Lê Thị Lý</w:t>
            </w:r>
          </w:p>
          <w:p w14:paraId="694224B8" w14:textId="77777777" w:rsidR="00431614" w:rsidRDefault="00000000">
            <w:pPr>
              <w:widowControl w:val="0"/>
              <w:spacing w:after="0" w:line="276" w:lineRule="auto"/>
              <w:ind w:left="0"/>
              <w:rPr>
                <w:sz w:val="28"/>
                <w:szCs w:val="28"/>
              </w:rPr>
            </w:pPr>
            <w:r>
              <w:rPr>
                <w:sz w:val="28"/>
                <w:szCs w:val="28"/>
              </w:rPr>
              <w:t>Nguyễn Thị Hồng Nhung</w:t>
            </w:r>
          </w:p>
        </w:tc>
        <w:tc>
          <w:tcPr>
            <w:tcW w:w="2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987A540" w14:textId="77777777" w:rsidR="00431614" w:rsidRDefault="00000000">
            <w:pPr>
              <w:widowControl w:val="0"/>
              <w:spacing w:after="0" w:line="276" w:lineRule="auto"/>
              <w:ind w:left="0"/>
              <w:jc w:val="right"/>
              <w:rPr>
                <w:sz w:val="28"/>
                <w:szCs w:val="28"/>
              </w:rPr>
            </w:pPr>
            <w:r>
              <w:rPr>
                <w:sz w:val="28"/>
                <w:szCs w:val="28"/>
              </w:rPr>
              <w:t>2151163737</w:t>
            </w:r>
          </w:p>
          <w:p w14:paraId="53DB4C22" w14:textId="77777777" w:rsidR="00431614" w:rsidRDefault="00000000">
            <w:pPr>
              <w:widowControl w:val="0"/>
              <w:spacing w:after="0" w:line="276" w:lineRule="auto"/>
              <w:ind w:left="0"/>
              <w:jc w:val="right"/>
              <w:rPr>
                <w:sz w:val="28"/>
                <w:szCs w:val="28"/>
              </w:rPr>
            </w:pPr>
            <w:r>
              <w:rPr>
                <w:sz w:val="28"/>
                <w:szCs w:val="28"/>
              </w:rPr>
              <w:t>2151163705</w:t>
            </w:r>
          </w:p>
          <w:p w14:paraId="1F04A3EC" w14:textId="77777777" w:rsidR="00431614" w:rsidRDefault="00000000">
            <w:pPr>
              <w:widowControl w:val="0"/>
              <w:spacing w:after="0" w:line="276" w:lineRule="auto"/>
              <w:ind w:left="0"/>
              <w:jc w:val="right"/>
              <w:rPr>
                <w:sz w:val="28"/>
                <w:szCs w:val="28"/>
              </w:rPr>
            </w:pPr>
            <w:r>
              <w:rPr>
                <w:sz w:val="28"/>
                <w:szCs w:val="28"/>
              </w:rPr>
              <w:t>2151163711</w:t>
            </w:r>
          </w:p>
        </w:tc>
      </w:tr>
    </w:tbl>
    <w:p w14:paraId="04B552A5" w14:textId="77777777" w:rsidR="00431614" w:rsidRDefault="00431614">
      <w:pPr>
        <w:spacing w:before="240" w:after="240" w:line="360" w:lineRule="auto"/>
        <w:ind w:left="0"/>
        <w:jc w:val="center"/>
        <w:rPr>
          <w:b/>
          <w:sz w:val="28"/>
          <w:szCs w:val="28"/>
        </w:rPr>
      </w:pPr>
    </w:p>
    <w:p w14:paraId="3B30255C" w14:textId="77777777" w:rsidR="00431614" w:rsidRPr="009608EF" w:rsidRDefault="00000000">
      <w:pPr>
        <w:spacing w:before="240" w:after="240" w:line="360" w:lineRule="auto"/>
        <w:ind w:left="0"/>
        <w:jc w:val="center"/>
        <w:rPr>
          <w:b/>
          <w:sz w:val="32"/>
          <w:szCs w:val="32"/>
        </w:rPr>
      </w:pPr>
      <w:r w:rsidRPr="009608EF">
        <w:rPr>
          <w:b/>
          <w:sz w:val="28"/>
          <w:szCs w:val="28"/>
        </w:rPr>
        <w:t>HÀ NỘI, 09/2023</w:t>
      </w:r>
    </w:p>
    <w:p w14:paraId="411614B6" w14:textId="77777777" w:rsidR="00431614" w:rsidRDefault="00000000">
      <w:pPr>
        <w:pStyle w:val="Heading1"/>
        <w:spacing w:after="136"/>
        <w:jc w:val="center"/>
      </w:pPr>
      <w:r>
        <w:lastRenderedPageBreak/>
        <w:t>MỤC LỤC</w:t>
      </w:r>
    </w:p>
    <w:p w14:paraId="07255F3D" w14:textId="77777777" w:rsidR="00431614" w:rsidRDefault="00431614"/>
    <w:sdt>
      <w:sdtPr>
        <w:id w:val="1548181233"/>
        <w:docPartObj>
          <w:docPartGallery w:val="Table of Contents"/>
          <w:docPartUnique/>
        </w:docPartObj>
      </w:sdtPr>
      <w:sdtContent>
        <w:p w14:paraId="3FC367D3" w14:textId="77777777" w:rsidR="00431614" w:rsidRDefault="00000000">
          <w:pPr>
            <w:widowControl w:val="0"/>
            <w:tabs>
              <w:tab w:val="right" w:leader="dot" w:pos="12000"/>
            </w:tabs>
            <w:spacing w:before="60" w:after="0" w:line="240" w:lineRule="auto"/>
            <w:ind w:left="0"/>
            <w:rPr>
              <w:b/>
              <w:color w:val="000000"/>
            </w:rPr>
          </w:pPr>
          <w:r>
            <w:fldChar w:fldCharType="begin"/>
          </w:r>
          <w:r>
            <w:instrText xml:space="preserve"> TOC \h \u \z \t "Heading 1,1,Heading 2,2,Heading 3,3,Heading 4,4,Heading 5,5,Heading 6,6,"</w:instrText>
          </w:r>
          <w:r>
            <w:fldChar w:fldCharType="separate"/>
          </w:r>
          <w:hyperlink>
            <w:r>
              <w:rPr>
                <w:b/>
                <w:color w:val="000000"/>
              </w:rPr>
              <w:t>MỤC LỤC</w:t>
            </w:r>
            <w:r>
              <w:rPr>
                <w:b/>
                <w:color w:val="000000"/>
              </w:rPr>
              <w:tab/>
              <w:t>2</w:t>
            </w:r>
          </w:hyperlink>
        </w:p>
        <w:p w14:paraId="4672DA20" w14:textId="77777777" w:rsidR="00431614" w:rsidRDefault="00000000">
          <w:pPr>
            <w:widowControl w:val="0"/>
            <w:tabs>
              <w:tab w:val="right" w:leader="dot" w:pos="12000"/>
            </w:tabs>
            <w:spacing w:before="60" w:after="0" w:line="240" w:lineRule="auto"/>
            <w:ind w:left="0"/>
            <w:rPr>
              <w:b/>
              <w:color w:val="000000"/>
            </w:rPr>
          </w:pPr>
          <w:hyperlink w:anchor="_amzv6oayw86e">
            <w:r>
              <w:rPr>
                <w:b/>
                <w:color w:val="000000"/>
              </w:rPr>
              <w:t>PHÂN CHIA CÔNG VIỆC</w:t>
            </w:r>
            <w:r>
              <w:rPr>
                <w:b/>
                <w:color w:val="000000"/>
              </w:rPr>
              <w:tab/>
              <w:t>6</w:t>
            </w:r>
          </w:hyperlink>
        </w:p>
        <w:p w14:paraId="3F26DA9D" w14:textId="77777777" w:rsidR="00431614" w:rsidRDefault="00000000">
          <w:pPr>
            <w:widowControl w:val="0"/>
            <w:tabs>
              <w:tab w:val="right" w:leader="dot" w:pos="12000"/>
            </w:tabs>
            <w:spacing w:before="60" w:after="0" w:line="240" w:lineRule="auto"/>
            <w:ind w:left="0"/>
            <w:rPr>
              <w:b/>
              <w:color w:val="000000"/>
            </w:rPr>
          </w:pPr>
          <w:hyperlink w:anchor="_hkkv2mw9lnhn">
            <w:r>
              <w:rPr>
                <w:b/>
                <w:color w:val="000000"/>
              </w:rPr>
              <w:t>LỜI NÓI ĐẦU</w:t>
            </w:r>
            <w:r>
              <w:rPr>
                <w:b/>
                <w:color w:val="000000"/>
              </w:rPr>
              <w:tab/>
              <w:t>8</w:t>
            </w:r>
          </w:hyperlink>
        </w:p>
        <w:p w14:paraId="509D7C78" w14:textId="77777777" w:rsidR="00431614" w:rsidRDefault="00000000">
          <w:pPr>
            <w:widowControl w:val="0"/>
            <w:tabs>
              <w:tab w:val="right" w:leader="dot" w:pos="12000"/>
            </w:tabs>
            <w:spacing w:before="60" w:after="0" w:line="240" w:lineRule="auto"/>
            <w:ind w:left="0"/>
            <w:rPr>
              <w:b/>
              <w:color w:val="000000"/>
            </w:rPr>
          </w:pPr>
          <w:hyperlink w:anchor="_zcjwr8gryx5b">
            <w:r>
              <w:rPr>
                <w:b/>
                <w:color w:val="000000"/>
              </w:rPr>
              <w:t>PHẦN I: KHỞI ĐỘNG DỰ ÁN</w:t>
            </w:r>
            <w:r>
              <w:rPr>
                <w:b/>
                <w:color w:val="000000"/>
              </w:rPr>
              <w:tab/>
              <w:t>9</w:t>
            </w:r>
          </w:hyperlink>
        </w:p>
        <w:p w14:paraId="44BCF3B7" w14:textId="77777777" w:rsidR="00431614" w:rsidRDefault="00000000">
          <w:pPr>
            <w:widowControl w:val="0"/>
            <w:tabs>
              <w:tab w:val="right" w:leader="dot" w:pos="12000"/>
            </w:tabs>
            <w:spacing w:before="60" w:after="0" w:line="240" w:lineRule="auto"/>
            <w:ind w:left="360"/>
            <w:rPr>
              <w:color w:val="000000"/>
              <w:sz w:val="24"/>
              <w:szCs w:val="24"/>
            </w:rPr>
          </w:pPr>
          <w:hyperlink w:anchor="_xpu9e8ewq3k">
            <w:r>
              <w:rPr>
                <w:color w:val="000000"/>
                <w:sz w:val="24"/>
                <w:szCs w:val="24"/>
              </w:rPr>
              <w:t>1. Giới thiệu về dự án</w:t>
            </w:r>
            <w:r>
              <w:rPr>
                <w:color w:val="000000"/>
                <w:sz w:val="24"/>
                <w:szCs w:val="24"/>
              </w:rPr>
              <w:tab/>
              <w:t>9</w:t>
            </w:r>
          </w:hyperlink>
        </w:p>
        <w:p w14:paraId="1FDE9171" w14:textId="77777777" w:rsidR="00431614" w:rsidRDefault="00000000">
          <w:pPr>
            <w:widowControl w:val="0"/>
            <w:tabs>
              <w:tab w:val="right" w:leader="dot" w:pos="12000"/>
            </w:tabs>
            <w:spacing w:before="60" w:after="0" w:line="240" w:lineRule="auto"/>
            <w:ind w:left="720"/>
            <w:rPr>
              <w:color w:val="000000"/>
              <w:sz w:val="24"/>
              <w:szCs w:val="24"/>
            </w:rPr>
          </w:pPr>
          <w:hyperlink w:anchor="_taxccxejbqtr">
            <w:r>
              <w:rPr>
                <w:color w:val="000000"/>
                <w:sz w:val="24"/>
                <w:szCs w:val="24"/>
              </w:rPr>
              <w:t>1.1. Tên dự án: Xây dựng Website Thiết kế nội thất</w:t>
            </w:r>
            <w:r>
              <w:rPr>
                <w:color w:val="000000"/>
                <w:sz w:val="24"/>
                <w:szCs w:val="24"/>
              </w:rPr>
              <w:tab/>
              <w:t>9</w:t>
            </w:r>
          </w:hyperlink>
        </w:p>
        <w:p w14:paraId="387E6D59" w14:textId="77777777" w:rsidR="00431614" w:rsidRDefault="00000000">
          <w:pPr>
            <w:widowControl w:val="0"/>
            <w:tabs>
              <w:tab w:val="right" w:leader="dot" w:pos="12000"/>
            </w:tabs>
            <w:spacing w:before="60" w:after="0" w:line="240" w:lineRule="auto"/>
            <w:ind w:left="720"/>
            <w:rPr>
              <w:color w:val="000000"/>
              <w:sz w:val="24"/>
              <w:szCs w:val="24"/>
            </w:rPr>
          </w:pPr>
          <w:hyperlink w:anchor="_odwni8lhxb86">
            <w:r>
              <w:rPr>
                <w:color w:val="000000"/>
                <w:sz w:val="24"/>
                <w:szCs w:val="24"/>
              </w:rPr>
              <w:t>1.2. Trưởng nhóm dự án: Hạ Quang Dũng</w:t>
            </w:r>
            <w:r>
              <w:rPr>
                <w:color w:val="000000"/>
                <w:sz w:val="24"/>
                <w:szCs w:val="24"/>
              </w:rPr>
              <w:tab/>
              <w:t>9</w:t>
            </w:r>
          </w:hyperlink>
        </w:p>
        <w:p w14:paraId="6535CC3E" w14:textId="77777777" w:rsidR="00431614" w:rsidRDefault="00000000">
          <w:pPr>
            <w:widowControl w:val="0"/>
            <w:tabs>
              <w:tab w:val="right" w:leader="dot" w:pos="12000"/>
            </w:tabs>
            <w:spacing w:before="60" w:after="0" w:line="240" w:lineRule="auto"/>
            <w:ind w:left="720"/>
            <w:rPr>
              <w:color w:val="000000"/>
              <w:sz w:val="24"/>
              <w:szCs w:val="24"/>
            </w:rPr>
          </w:pPr>
          <w:hyperlink w:anchor="_991oxs24h722">
            <w:r>
              <w:rPr>
                <w:color w:val="000000"/>
                <w:sz w:val="24"/>
                <w:szCs w:val="24"/>
              </w:rPr>
              <w:t>1.3. Thành viên tổ dự án</w:t>
            </w:r>
            <w:r>
              <w:rPr>
                <w:color w:val="000000"/>
                <w:sz w:val="24"/>
                <w:szCs w:val="24"/>
              </w:rPr>
              <w:tab/>
              <w:t>9</w:t>
            </w:r>
          </w:hyperlink>
        </w:p>
        <w:p w14:paraId="5BE9495A" w14:textId="77777777" w:rsidR="00431614" w:rsidRDefault="00000000">
          <w:pPr>
            <w:widowControl w:val="0"/>
            <w:tabs>
              <w:tab w:val="right" w:leader="dot" w:pos="12000"/>
            </w:tabs>
            <w:spacing w:before="60" w:after="0" w:line="240" w:lineRule="auto"/>
            <w:ind w:left="720"/>
            <w:rPr>
              <w:color w:val="000000"/>
              <w:sz w:val="24"/>
              <w:szCs w:val="24"/>
            </w:rPr>
          </w:pPr>
          <w:hyperlink w:anchor="_rxzsc7eujy53">
            <w:r>
              <w:rPr>
                <w:color w:val="000000"/>
                <w:sz w:val="24"/>
                <w:szCs w:val="24"/>
              </w:rPr>
              <w:t>1.4. Chủ đầu tư kiêm khách hàng</w:t>
            </w:r>
            <w:r>
              <w:rPr>
                <w:color w:val="000000"/>
                <w:sz w:val="24"/>
                <w:szCs w:val="24"/>
              </w:rPr>
              <w:tab/>
              <w:t>9</w:t>
            </w:r>
          </w:hyperlink>
        </w:p>
        <w:p w14:paraId="1FAFF1F1" w14:textId="77777777" w:rsidR="00431614" w:rsidRDefault="00000000">
          <w:pPr>
            <w:widowControl w:val="0"/>
            <w:tabs>
              <w:tab w:val="right" w:leader="dot" w:pos="12000"/>
            </w:tabs>
            <w:spacing w:before="60" w:after="0" w:line="240" w:lineRule="auto"/>
            <w:ind w:left="720"/>
            <w:rPr>
              <w:color w:val="000000"/>
              <w:sz w:val="24"/>
              <w:szCs w:val="24"/>
            </w:rPr>
          </w:pPr>
          <w:hyperlink w:anchor="_hjwx5uorewre">
            <w:r>
              <w:rPr>
                <w:color w:val="000000"/>
                <w:sz w:val="24"/>
                <w:szCs w:val="24"/>
              </w:rPr>
              <w:t>1.5. Cơ quan chủ quản thực hiện dự án</w:t>
            </w:r>
            <w:r>
              <w:rPr>
                <w:color w:val="000000"/>
                <w:sz w:val="24"/>
                <w:szCs w:val="24"/>
              </w:rPr>
              <w:tab/>
              <w:t>9</w:t>
            </w:r>
          </w:hyperlink>
        </w:p>
        <w:p w14:paraId="3BE161C6" w14:textId="77777777" w:rsidR="00431614" w:rsidRDefault="00000000">
          <w:pPr>
            <w:widowControl w:val="0"/>
            <w:tabs>
              <w:tab w:val="right" w:leader="dot" w:pos="12000"/>
            </w:tabs>
            <w:spacing w:before="60" w:after="0" w:line="240" w:lineRule="auto"/>
            <w:ind w:left="360"/>
            <w:rPr>
              <w:color w:val="000000"/>
              <w:sz w:val="24"/>
              <w:szCs w:val="24"/>
            </w:rPr>
          </w:pPr>
          <w:hyperlink w:anchor="_ouaou5eb3ywv">
            <w:r>
              <w:rPr>
                <w:color w:val="000000"/>
                <w:sz w:val="24"/>
                <w:szCs w:val="24"/>
              </w:rPr>
              <w:t>2. Mục tiêu dự án</w:t>
            </w:r>
            <w:r>
              <w:rPr>
                <w:color w:val="000000"/>
                <w:sz w:val="24"/>
                <w:szCs w:val="24"/>
              </w:rPr>
              <w:tab/>
              <w:t>9</w:t>
            </w:r>
          </w:hyperlink>
        </w:p>
        <w:p w14:paraId="5070BDBF" w14:textId="77777777" w:rsidR="00431614" w:rsidRDefault="00000000">
          <w:pPr>
            <w:widowControl w:val="0"/>
            <w:tabs>
              <w:tab w:val="right" w:leader="dot" w:pos="12000"/>
            </w:tabs>
            <w:spacing w:before="60" w:after="0" w:line="240" w:lineRule="auto"/>
            <w:ind w:left="720"/>
            <w:rPr>
              <w:color w:val="000000"/>
              <w:sz w:val="24"/>
              <w:szCs w:val="24"/>
            </w:rPr>
          </w:pPr>
          <w:hyperlink w:anchor="_kvvn0anmufdk">
            <w:r>
              <w:rPr>
                <w:color w:val="000000"/>
                <w:sz w:val="24"/>
                <w:szCs w:val="24"/>
              </w:rPr>
              <w:t>2.1. Mục tiêu doanh nghiệp</w:t>
            </w:r>
            <w:r>
              <w:rPr>
                <w:color w:val="000000"/>
                <w:sz w:val="24"/>
                <w:szCs w:val="24"/>
              </w:rPr>
              <w:tab/>
              <w:t>9</w:t>
            </w:r>
          </w:hyperlink>
        </w:p>
        <w:p w14:paraId="102C39E8" w14:textId="77777777" w:rsidR="00431614" w:rsidRDefault="00000000">
          <w:pPr>
            <w:widowControl w:val="0"/>
            <w:tabs>
              <w:tab w:val="right" w:leader="dot" w:pos="12000"/>
            </w:tabs>
            <w:spacing w:before="60" w:after="0" w:line="240" w:lineRule="auto"/>
            <w:ind w:left="720"/>
            <w:rPr>
              <w:color w:val="000000"/>
              <w:sz w:val="24"/>
              <w:szCs w:val="24"/>
            </w:rPr>
          </w:pPr>
          <w:hyperlink w:anchor="_1cozqnx7lj2l">
            <w:r>
              <w:rPr>
                <w:color w:val="000000"/>
                <w:sz w:val="24"/>
                <w:szCs w:val="24"/>
              </w:rPr>
              <w:t>2.2. Mục tiêu công nghệ</w:t>
            </w:r>
            <w:r>
              <w:rPr>
                <w:color w:val="000000"/>
                <w:sz w:val="24"/>
                <w:szCs w:val="24"/>
              </w:rPr>
              <w:tab/>
              <w:t>10</w:t>
            </w:r>
          </w:hyperlink>
        </w:p>
        <w:p w14:paraId="0BB633E1" w14:textId="77777777" w:rsidR="00431614" w:rsidRDefault="00000000">
          <w:pPr>
            <w:widowControl w:val="0"/>
            <w:tabs>
              <w:tab w:val="right" w:leader="dot" w:pos="12000"/>
            </w:tabs>
            <w:spacing w:before="60" w:after="0" w:line="240" w:lineRule="auto"/>
            <w:ind w:left="360"/>
            <w:rPr>
              <w:color w:val="000000"/>
              <w:sz w:val="24"/>
              <w:szCs w:val="24"/>
            </w:rPr>
          </w:pPr>
          <w:hyperlink w:anchor="_f0xfnrkc233u">
            <w:r>
              <w:rPr>
                <w:color w:val="000000"/>
                <w:sz w:val="24"/>
                <w:szCs w:val="24"/>
              </w:rPr>
              <w:t>3. Các điều kiện ràng buộc</w:t>
            </w:r>
            <w:r>
              <w:rPr>
                <w:color w:val="000000"/>
                <w:sz w:val="24"/>
                <w:szCs w:val="24"/>
              </w:rPr>
              <w:tab/>
              <w:t>10</w:t>
            </w:r>
          </w:hyperlink>
        </w:p>
        <w:p w14:paraId="67F0F3DC" w14:textId="77777777" w:rsidR="00431614" w:rsidRDefault="00000000">
          <w:pPr>
            <w:widowControl w:val="0"/>
            <w:tabs>
              <w:tab w:val="right" w:leader="dot" w:pos="12000"/>
            </w:tabs>
            <w:spacing w:before="60" w:after="0" w:line="240" w:lineRule="auto"/>
            <w:ind w:left="720"/>
            <w:rPr>
              <w:color w:val="000000"/>
              <w:sz w:val="24"/>
              <w:szCs w:val="24"/>
            </w:rPr>
          </w:pPr>
          <w:hyperlink w:anchor="_66jy59d19u0w">
            <w:r>
              <w:rPr>
                <w:color w:val="000000"/>
                <w:sz w:val="24"/>
                <w:szCs w:val="24"/>
              </w:rPr>
              <w:t>3.1. Trách nhiệm kỹ thuật và rủi ro</w:t>
            </w:r>
            <w:r>
              <w:rPr>
                <w:color w:val="000000"/>
                <w:sz w:val="24"/>
                <w:szCs w:val="24"/>
              </w:rPr>
              <w:tab/>
              <w:t>10</w:t>
            </w:r>
          </w:hyperlink>
        </w:p>
        <w:p w14:paraId="21C836CF" w14:textId="77777777" w:rsidR="00431614" w:rsidRDefault="00000000">
          <w:pPr>
            <w:widowControl w:val="0"/>
            <w:tabs>
              <w:tab w:val="right" w:leader="dot" w:pos="12000"/>
            </w:tabs>
            <w:spacing w:before="60" w:after="0" w:line="240" w:lineRule="auto"/>
            <w:ind w:left="720"/>
            <w:rPr>
              <w:color w:val="000000"/>
              <w:sz w:val="24"/>
              <w:szCs w:val="24"/>
            </w:rPr>
          </w:pPr>
          <w:hyperlink w:anchor="_pj2yiq3lt0ng">
            <w:r>
              <w:rPr>
                <w:color w:val="000000"/>
                <w:sz w:val="24"/>
                <w:szCs w:val="24"/>
              </w:rPr>
              <w:t>3.2. Bảo trì và sửa lỗi</w:t>
            </w:r>
            <w:r>
              <w:rPr>
                <w:color w:val="000000"/>
                <w:sz w:val="24"/>
                <w:szCs w:val="24"/>
              </w:rPr>
              <w:tab/>
              <w:t>10</w:t>
            </w:r>
          </w:hyperlink>
        </w:p>
        <w:p w14:paraId="18EB6EA8" w14:textId="77777777" w:rsidR="00431614" w:rsidRDefault="00000000">
          <w:pPr>
            <w:widowControl w:val="0"/>
            <w:tabs>
              <w:tab w:val="right" w:leader="dot" w:pos="12000"/>
            </w:tabs>
            <w:spacing w:before="60" w:after="0" w:line="240" w:lineRule="auto"/>
            <w:ind w:left="720"/>
            <w:rPr>
              <w:color w:val="000000"/>
              <w:sz w:val="24"/>
              <w:szCs w:val="24"/>
            </w:rPr>
          </w:pPr>
          <w:hyperlink w:anchor="_h1k6sitjnr3z">
            <w:r>
              <w:rPr>
                <w:color w:val="000000"/>
                <w:sz w:val="24"/>
                <w:szCs w:val="24"/>
              </w:rPr>
              <w:t>3.3. Bàn giao dữ liệu</w:t>
            </w:r>
            <w:r>
              <w:rPr>
                <w:color w:val="000000"/>
                <w:sz w:val="24"/>
                <w:szCs w:val="24"/>
              </w:rPr>
              <w:tab/>
              <w:t>10</w:t>
            </w:r>
          </w:hyperlink>
        </w:p>
        <w:p w14:paraId="1B00D323" w14:textId="77777777" w:rsidR="00431614" w:rsidRDefault="00000000">
          <w:pPr>
            <w:widowControl w:val="0"/>
            <w:tabs>
              <w:tab w:val="right" w:leader="dot" w:pos="12000"/>
            </w:tabs>
            <w:spacing w:before="60" w:after="0" w:line="240" w:lineRule="auto"/>
            <w:ind w:left="720"/>
            <w:rPr>
              <w:color w:val="000000"/>
              <w:sz w:val="24"/>
              <w:szCs w:val="24"/>
            </w:rPr>
          </w:pPr>
          <w:hyperlink w:anchor="_i7m989nh6c9e">
            <w:r>
              <w:rPr>
                <w:color w:val="000000"/>
                <w:sz w:val="24"/>
                <w:szCs w:val="24"/>
              </w:rPr>
              <w:t>3.4. Thời hạn và chất lượng</w:t>
            </w:r>
            <w:r>
              <w:rPr>
                <w:color w:val="000000"/>
                <w:sz w:val="24"/>
                <w:szCs w:val="24"/>
              </w:rPr>
              <w:tab/>
              <w:t>10</w:t>
            </w:r>
          </w:hyperlink>
        </w:p>
        <w:p w14:paraId="09B0B0B9" w14:textId="77777777" w:rsidR="00431614" w:rsidRDefault="00000000">
          <w:pPr>
            <w:widowControl w:val="0"/>
            <w:tabs>
              <w:tab w:val="right" w:leader="dot" w:pos="12000"/>
            </w:tabs>
            <w:spacing w:before="60" w:after="0" w:line="240" w:lineRule="auto"/>
            <w:ind w:left="720"/>
            <w:rPr>
              <w:color w:val="000000"/>
              <w:sz w:val="24"/>
              <w:szCs w:val="24"/>
            </w:rPr>
          </w:pPr>
          <w:hyperlink w:anchor="_6iebyos5urdt">
            <w:r>
              <w:rPr>
                <w:color w:val="000000"/>
                <w:sz w:val="24"/>
                <w:szCs w:val="24"/>
              </w:rPr>
              <w:t>3.5. Nâng cấp</w:t>
            </w:r>
            <w:r>
              <w:rPr>
                <w:color w:val="000000"/>
                <w:sz w:val="24"/>
                <w:szCs w:val="24"/>
              </w:rPr>
              <w:tab/>
              <w:t>10</w:t>
            </w:r>
          </w:hyperlink>
        </w:p>
        <w:p w14:paraId="5A7855DD" w14:textId="77777777" w:rsidR="00431614" w:rsidRDefault="00000000">
          <w:pPr>
            <w:widowControl w:val="0"/>
            <w:tabs>
              <w:tab w:val="right" w:leader="dot" w:pos="12000"/>
            </w:tabs>
            <w:spacing w:before="60" w:after="0" w:line="240" w:lineRule="auto"/>
            <w:ind w:left="360"/>
            <w:rPr>
              <w:color w:val="000000"/>
              <w:sz w:val="24"/>
              <w:szCs w:val="24"/>
            </w:rPr>
          </w:pPr>
          <w:hyperlink w:anchor="_k63dtcipi1jo">
            <w:r>
              <w:rPr>
                <w:color w:val="000000"/>
                <w:sz w:val="24"/>
                <w:szCs w:val="24"/>
              </w:rPr>
              <w:t>4. Tôn chỉ dự án</w:t>
            </w:r>
            <w:r>
              <w:rPr>
                <w:color w:val="000000"/>
                <w:sz w:val="24"/>
                <w:szCs w:val="24"/>
              </w:rPr>
              <w:tab/>
              <w:t>11</w:t>
            </w:r>
          </w:hyperlink>
        </w:p>
        <w:p w14:paraId="5582E304" w14:textId="77777777" w:rsidR="00431614" w:rsidRDefault="00000000">
          <w:pPr>
            <w:widowControl w:val="0"/>
            <w:tabs>
              <w:tab w:val="right" w:leader="dot" w:pos="12000"/>
            </w:tabs>
            <w:spacing w:before="60" w:after="0" w:line="240" w:lineRule="auto"/>
            <w:ind w:left="360"/>
            <w:rPr>
              <w:color w:val="000000"/>
              <w:sz w:val="24"/>
              <w:szCs w:val="24"/>
            </w:rPr>
          </w:pPr>
          <w:hyperlink w:anchor="_4lqexz7u9tjg">
            <w:r>
              <w:rPr>
                <w:color w:val="000000"/>
                <w:sz w:val="24"/>
                <w:szCs w:val="24"/>
              </w:rPr>
              <w:t>5. Tiến trình Thực hiện BPP</w:t>
            </w:r>
            <w:r>
              <w:rPr>
                <w:color w:val="000000"/>
                <w:sz w:val="24"/>
                <w:szCs w:val="24"/>
              </w:rPr>
              <w:tab/>
              <w:t>13</w:t>
            </w:r>
          </w:hyperlink>
        </w:p>
        <w:p w14:paraId="194BE13A" w14:textId="77777777" w:rsidR="00431614" w:rsidRDefault="00000000">
          <w:pPr>
            <w:widowControl w:val="0"/>
            <w:tabs>
              <w:tab w:val="right" w:leader="dot" w:pos="12000"/>
            </w:tabs>
            <w:spacing w:before="60" w:after="0" w:line="240" w:lineRule="auto"/>
            <w:ind w:left="720"/>
            <w:rPr>
              <w:color w:val="000000"/>
              <w:sz w:val="24"/>
              <w:szCs w:val="24"/>
            </w:rPr>
          </w:pPr>
          <w:hyperlink w:anchor="_licppeacdzlq">
            <w:r>
              <w:rPr>
                <w:color w:val="000000"/>
                <w:sz w:val="24"/>
                <w:szCs w:val="24"/>
              </w:rPr>
              <w:t>5.1. Mô tả dự án</w:t>
            </w:r>
            <w:r>
              <w:rPr>
                <w:color w:val="000000"/>
                <w:sz w:val="24"/>
                <w:szCs w:val="24"/>
              </w:rPr>
              <w:tab/>
              <w:t>13</w:t>
            </w:r>
          </w:hyperlink>
        </w:p>
        <w:p w14:paraId="0F0C4092" w14:textId="77777777" w:rsidR="00431614" w:rsidRDefault="00000000">
          <w:pPr>
            <w:widowControl w:val="0"/>
            <w:tabs>
              <w:tab w:val="right" w:leader="dot" w:pos="12000"/>
            </w:tabs>
            <w:spacing w:before="60" w:after="0" w:line="240" w:lineRule="auto"/>
            <w:ind w:left="720"/>
            <w:rPr>
              <w:color w:val="000000"/>
              <w:sz w:val="24"/>
              <w:szCs w:val="24"/>
            </w:rPr>
          </w:pPr>
          <w:hyperlink w:anchor="_eh2kstemkws9">
            <w:r>
              <w:rPr>
                <w:color w:val="000000"/>
                <w:sz w:val="24"/>
                <w:szCs w:val="24"/>
              </w:rPr>
              <w:t>5.2. Phân tích yêu cầu:</w:t>
            </w:r>
            <w:r>
              <w:rPr>
                <w:color w:val="000000"/>
                <w:sz w:val="24"/>
                <w:szCs w:val="24"/>
              </w:rPr>
              <w:tab/>
              <w:t>13</w:t>
            </w:r>
          </w:hyperlink>
        </w:p>
        <w:p w14:paraId="6415D3FD" w14:textId="77777777" w:rsidR="00431614" w:rsidRDefault="00000000">
          <w:pPr>
            <w:widowControl w:val="0"/>
            <w:tabs>
              <w:tab w:val="right" w:leader="dot" w:pos="12000"/>
            </w:tabs>
            <w:spacing w:before="60" w:after="0" w:line="240" w:lineRule="auto"/>
            <w:ind w:left="720"/>
            <w:rPr>
              <w:color w:val="000000"/>
              <w:sz w:val="24"/>
              <w:szCs w:val="24"/>
            </w:rPr>
          </w:pPr>
          <w:hyperlink w:anchor="_ud18qk78twud">
            <w:r>
              <w:rPr>
                <w:color w:val="000000"/>
                <w:sz w:val="24"/>
                <w:szCs w:val="24"/>
              </w:rPr>
              <w:t>5.3. Thiết kế hệ thống</w:t>
            </w:r>
            <w:r>
              <w:rPr>
                <w:color w:val="000000"/>
                <w:sz w:val="24"/>
                <w:szCs w:val="24"/>
              </w:rPr>
              <w:tab/>
              <w:t>13</w:t>
            </w:r>
          </w:hyperlink>
        </w:p>
        <w:p w14:paraId="34727E88" w14:textId="77777777" w:rsidR="00431614" w:rsidRDefault="00000000">
          <w:pPr>
            <w:widowControl w:val="0"/>
            <w:tabs>
              <w:tab w:val="right" w:leader="dot" w:pos="12000"/>
            </w:tabs>
            <w:spacing w:before="60" w:after="0" w:line="240" w:lineRule="auto"/>
            <w:ind w:left="720"/>
            <w:rPr>
              <w:color w:val="000000"/>
              <w:sz w:val="24"/>
              <w:szCs w:val="24"/>
            </w:rPr>
          </w:pPr>
          <w:hyperlink w:anchor="_9rkiw2ycmfnt">
            <w:r>
              <w:rPr>
                <w:color w:val="000000"/>
                <w:sz w:val="24"/>
                <w:szCs w:val="24"/>
              </w:rPr>
              <w:t>5.4. Phát triển và kiểm thử</w:t>
            </w:r>
            <w:r>
              <w:rPr>
                <w:color w:val="000000"/>
                <w:sz w:val="24"/>
                <w:szCs w:val="24"/>
              </w:rPr>
              <w:tab/>
              <w:t>13</w:t>
            </w:r>
          </w:hyperlink>
        </w:p>
        <w:p w14:paraId="276CF748" w14:textId="77777777" w:rsidR="00431614" w:rsidRDefault="00000000">
          <w:pPr>
            <w:widowControl w:val="0"/>
            <w:tabs>
              <w:tab w:val="right" w:leader="dot" w:pos="12000"/>
            </w:tabs>
            <w:spacing w:before="60" w:after="0" w:line="240" w:lineRule="auto"/>
            <w:ind w:left="720"/>
            <w:rPr>
              <w:color w:val="000000"/>
              <w:sz w:val="24"/>
              <w:szCs w:val="24"/>
            </w:rPr>
          </w:pPr>
          <w:hyperlink w:anchor="_ann3dhlsiyps">
            <w:r>
              <w:rPr>
                <w:color w:val="000000"/>
                <w:sz w:val="24"/>
                <w:szCs w:val="24"/>
              </w:rPr>
              <w:t>5.5. Triển khai và bàn giao</w:t>
            </w:r>
            <w:r>
              <w:rPr>
                <w:color w:val="000000"/>
                <w:sz w:val="24"/>
                <w:szCs w:val="24"/>
              </w:rPr>
              <w:tab/>
              <w:t>13</w:t>
            </w:r>
          </w:hyperlink>
        </w:p>
        <w:p w14:paraId="1A5750C3" w14:textId="77777777" w:rsidR="00431614" w:rsidRDefault="00000000">
          <w:pPr>
            <w:widowControl w:val="0"/>
            <w:tabs>
              <w:tab w:val="right" w:leader="dot" w:pos="12000"/>
            </w:tabs>
            <w:spacing w:before="60" w:after="0" w:line="240" w:lineRule="auto"/>
            <w:ind w:left="720"/>
            <w:rPr>
              <w:color w:val="000000"/>
              <w:sz w:val="24"/>
              <w:szCs w:val="24"/>
            </w:rPr>
          </w:pPr>
          <w:hyperlink w:anchor="_9p6uyf36mzka">
            <w:r>
              <w:rPr>
                <w:color w:val="000000"/>
                <w:sz w:val="24"/>
                <w:szCs w:val="24"/>
              </w:rPr>
              <w:t>5.6. Đảm bảo chất lượng</w:t>
            </w:r>
            <w:r>
              <w:rPr>
                <w:color w:val="000000"/>
                <w:sz w:val="24"/>
                <w:szCs w:val="24"/>
              </w:rPr>
              <w:tab/>
              <w:t>13</w:t>
            </w:r>
          </w:hyperlink>
        </w:p>
        <w:p w14:paraId="22C206E2" w14:textId="77777777" w:rsidR="00431614" w:rsidRDefault="00000000">
          <w:pPr>
            <w:widowControl w:val="0"/>
            <w:tabs>
              <w:tab w:val="right" w:leader="dot" w:pos="12000"/>
            </w:tabs>
            <w:spacing w:before="60" w:after="0" w:line="240" w:lineRule="auto"/>
            <w:ind w:left="720"/>
            <w:rPr>
              <w:color w:val="000000"/>
              <w:sz w:val="24"/>
              <w:szCs w:val="24"/>
            </w:rPr>
          </w:pPr>
          <w:hyperlink w:anchor="_onxwvc5vrum3">
            <w:r>
              <w:rPr>
                <w:color w:val="000000"/>
                <w:sz w:val="24"/>
                <w:szCs w:val="24"/>
              </w:rPr>
              <w:t>5.7. Quản lý thay đổi</w:t>
            </w:r>
            <w:r>
              <w:rPr>
                <w:color w:val="000000"/>
                <w:sz w:val="24"/>
                <w:szCs w:val="24"/>
              </w:rPr>
              <w:tab/>
              <w:t>13</w:t>
            </w:r>
          </w:hyperlink>
        </w:p>
        <w:p w14:paraId="088ECEDE" w14:textId="77777777" w:rsidR="00431614" w:rsidRDefault="00000000">
          <w:pPr>
            <w:widowControl w:val="0"/>
            <w:tabs>
              <w:tab w:val="right" w:leader="dot" w:pos="12000"/>
            </w:tabs>
            <w:spacing w:before="60" w:after="0" w:line="240" w:lineRule="auto"/>
            <w:ind w:left="720"/>
            <w:rPr>
              <w:color w:val="000000"/>
              <w:sz w:val="24"/>
              <w:szCs w:val="24"/>
            </w:rPr>
          </w:pPr>
          <w:hyperlink w:anchor="_2yksbqxeyncv">
            <w:r>
              <w:rPr>
                <w:color w:val="000000"/>
                <w:sz w:val="24"/>
                <w:szCs w:val="24"/>
              </w:rPr>
              <w:t>5.8. Kết thúc dự án</w:t>
            </w:r>
            <w:r>
              <w:rPr>
                <w:color w:val="000000"/>
                <w:sz w:val="24"/>
                <w:szCs w:val="24"/>
              </w:rPr>
              <w:tab/>
              <w:t>14</w:t>
            </w:r>
          </w:hyperlink>
        </w:p>
        <w:p w14:paraId="69A2C80E" w14:textId="77777777" w:rsidR="00431614" w:rsidRDefault="00000000">
          <w:pPr>
            <w:widowControl w:val="0"/>
            <w:tabs>
              <w:tab w:val="right" w:leader="dot" w:pos="12000"/>
            </w:tabs>
            <w:spacing w:before="60" w:after="0" w:line="240" w:lineRule="auto"/>
            <w:ind w:left="360"/>
            <w:rPr>
              <w:color w:val="000000"/>
              <w:sz w:val="24"/>
              <w:szCs w:val="24"/>
            </w:rPr>
          </w:pPr>
          <w:hyperlink w:anchor="_4812ps6j3ks0">
            <w:r>
              <w:rPr>
                <w:color w:val="000000"/>
                <w:sz w:val="24"/>
                <w:szCs w:val="24"/>
              </w:rPr>
              <w:t>6. Thiết lập môi trường dự án</w:t>
            </w:r>
            <w:r>
              <w:rPr>
                <w:color w:val="000000"/>
                <w:sz w:val="24"/>
                <w:szCs w:val="24"/>
              </w:rPr>
              <w:tab/>
              <w:t>14</w:t>
            </w:r>
          </w:hyperlink>
        </w:p>
        <w:p w14:paraId="24E19DC6" w14:textId="77777777" w:rsidR="00431614" w:rsidRDefault="00000000">
          <w:pPr>
            <w:widowControl w:val="0"/>
            <w:tabs>
              <w:tab w:val="right" w:leader="dot" w:pos="12000"/>
            </w:tabs>
            <w:spacing w:before="60" w:after="0" w:line="240" w:lineRule="auto"/>
            <w:ind w:left="720"/>
            <w:rPr>
              <w:color w:val="000000"/>
              <w:sz w:val="24"/>
              <w:szCs w:val="24"/>
            </w:rPr>
          </w:pPr>
          <w:hyperlink w:anchor="_ov5gftgznvjs">
            <w:r>
              <w:rPr>
                <w:color w:val="000000"/>
                <w:sz w:val="24"/>
                <w:szCs w:val="24"/>
              </w:rPr>
              <w:t>6.1. Hạ tầng kỹ thuật</w:t>
            </w:r>
            <w:r>
              <w:rPr>
                <w:color w:val="000000"/>
                <w:sz w:val="24"/>
                <w:szCs w:val="24"/>
              </w:rPr>
              <w:tab/>
              <w:t>14</w:t>
            </w:r>
          </w:hyperlink>
        </w:p>
        <w:p w14:paraId="7E6E82DA" w14:textId="77777777" w:rsidR="00431614" w:rsidRDefault="00000000">
          <w:pPr>
            <w:widowControl w:val="0"/>
            <w:tabs>
              <w:tab w:val="right" w:leader="dot" w:pos="12000"/>
            </w:tabs>
            <w:spacing w:before="60" w:after="0" w:line="240" w:lineRule="auto"/>
            <w:ind w:left="720"/>
            <w:rPr>
              <w:color w:val="000000"/>
              <w:sz w:val="24"/>
              <w:szCs w:val="24"/>
            </w:rPr>
          </w:pPr>
          <w:hyperlink w:anchor="_h3siobudipzk">
            <w:r>
              <w:rPr>
                <w:color w:val="000000"/>
                <w:sz w:val="24"/>
                <w:szCs w:val="24"/>
              </w:rPr>
              <w:t>6.2. Các phần mềm sử dụng</w:t>
            </w:r>
            <w:r>
              <w:rPr>
                <w:color w:val="000000"/>
                <w:sz w:val="24"/>
                <w:szCs w:val="24"/>
              </w:rPr>
              <w:tab/>
              <w:t>14</w:t>
            </w:r>
          </w:hyperlink>
        </w:p>
        <w:p w14:paraId="709EE1CC" w14:textId="77777777" w:rsidR="00431614" w:rsidRDefault="00000000">
          <w:pPr>
            <w:widowControl w:val="0"/>
            <w:tabs>
              <w:tab w:val="right" w:leader="dot" w:pos="12000"/>
            </w:tabs>
            <w:spacing w:before="60" w:after="0" w:line="240" w:lineRule="auto"/>
            <w:ind w:left="0"/>
            <w:rPr>
              <w:b/>
              <w:color w:val="000000"/>
            </w:rPr>
          </w:pPr>
          <w:hyperlink w:anchor="_wymnrtynco41">
            <w:r>
              <w:rPr>
                <w:b/>
                <w:color w:val="000000"/>
              </w:rPr>
              <w:t>PHẦN II: KẾ HOẠCH QUẢN LÝ</w:t>
            </w:r>
            <w:r>
              <w:rPr>
                <w:b/>
                <w:color w:val="000000"/>
              </w:rPr>
              <w:tab/>
              <w:t>15</w:t>
            </w:r>
          </w:hyperlink>
        </w:p>
        <w:p w14:paraId="1A495203" w14:textId="77777777" w:rsidR="00431614" w:rsidRDefault="00000000">
          <w:pPr>
            <w:widowControl w:val="0"/>
            <w:tabs>
              <w:tab w:val="right" w:leader="dot" w:pos="12000"/>
            </w:tabs>
            <w:spacing w:before="60" w:after="0" w:line="240" w:lineRule="auto"/>
            <w:ind w:left="360"/>
            <w:rPr>
              <w:color w:val="000000"/>
              <w:sz w:val="24"/>
              <w:szCs w:val="24"/>
            </w:rPr>
          </w:pPr>
          <w:hyperlink w:anchor="_a37wrkk65dh1">
            <w:r>
              <w:rPr>
                <w:color w:val="000000"/>
                <w:sz w:val="24"/>
                <w:szCs w:val="24"/>
              </w:rPr>
              <w:t>1. Kế hoạch tổng thể</w:t>
            </w:r>
            <w:r>
              <w:rPr>
                <w:color w:val="000000"/>
                <w:sz w:val="24"/>
                <w:szCs w:val="24"/>
              </w:rPr>
              <w:tab/>
              <w:t>15</w:t>
            </w:r>
          </w:hyperlink>
        </w:p>
        <w:p w14:paraId="09DBFD28" w14:textId="77777777" w:rsidR="00431614" w:rsidRDefault="00000000">
          <w:pPr>
            <w:widowControl w:val="0"/>
            <w:tabs>
              <w:tab w:val="right" w:leader="dot" w:pos="12000"/>
            </w:tabs>
            <w:spacing w:before="60" w:after="0" w:line="240" w:lineRule="auto"/>
            <w:ind w:left="720"/>
            <w:rPr>
              <w:color w:val="000000"/>
              <w:sz w:val="24"/>
              <w:szCs w:val="24"/>
            </w:rPr>
          </w:pPr>
          <w:hyperlink w:anchor="_s9bup73j5lge">
            <w:r>
              <w:rPr>
                <w:color w:val="000000"/>
                <w:sz w:val="24"/>
                <w:szCs w:val="24"/>
              </w:rPr>
              <w:t>1.1. Đội ngũ phát triển dự án</w:t>
            </w:r>
            <w:r>
              <w:rPr>
                <w:color w:val="000000"/>
                <w:sz w:val="24"/>
                <w:szCs w:val="24"/>
              </w:rPr>
              <w:tab/>
              <w:t>15</w:t>
            </w:r>
          </w:hyperlink>
        </w:p>
        <w:p w14:paraId="578BA69F" w14:textId="77777777" w:rsidR="00431614" w:rsidRDefault="00000000">
          <w:pPr>
            <w:widowControl w:val="0"/>
            <w:tabs>
              <w:tab w:val="right" w:leader="dot" w:pos="12000"/>
            </w:tabs>
            <w:spacing w:before="60" w:after="0" w:line="240" w:lineRule="auto"/>
            <w:ind w:left="720"/>
            <w:rPr>
              <w:color w:val="000000"/>
              <w:sz w:val="24"/>
              <w:szCs w:val="24"/>
            </w:rPr>
          </w:pPr>
          <w:hyperlink w:anchor="_5ofu2t2zazw5">
            <w:r>
              <w:rPr>
                <w:color w:val="000000"/>
                <w:sz w:val="24"/>
                <w:szCs w:val="24"/>
              </w:rPr>
              <w:t>1.2. Mô hình phát triển dự án</w:t>
            </w:r>
            <w:r>
              <w:rPr>
                <w:color w:val="000000"/>
                <w:sz w:val="24"/>
                <w:szCs w:val="24"/>
              </w:rPr>
              <w:tab/>
              <w:t>16</w:t>
            </w:r>
          </w:hyperlink>
        </w:p>
        <w:p w14:paraId="2383F95B" w14:textId="77777777" w:rsidR="00431614" w:rsidRDefault="00000000">
          <w:pPr>
            <w:widowControl w:val="0"/>
            <w:tabs>
              <w:tab w:val="right" w:leader="dot" w:pos="12000"/>
            </w:tabs>
            <w:spacing w:before="60" w:after="0" w:line="240" w:lineRule="auto"/>
            <w:ind w:left="720"/>
            <w:rPr>
              <w:color w:val="000000"/>
              <w:sz w:val="24"/>
              <w:szCs w:val="24"/>
            </w:rPr>
          </w:pPr>
          <w:hyperlink w:anchor="_2v6s38qw1aia">
            <w:r>
              <w:rPr>
                <w:color w:val="000000"/>
                <w:sz w:val="24"/>
                <w:szCs w:val="24"/>
              </w:rPr>
              <w:t>1.3 Quy định phạm vi dự án</w:t>
            </w:r>
            <w:r>
              <w:rPr>
                <w:color w:val="000000"/>
                <w:sz w:val="24"/>
                <w:szCs w:val="24"/>
              </w:rPr>
              <w:tab/>
              <w:t>16</w:t>
            </w:r>
          </w:hyperlink>
        </w:p>
        <w:p w14:paraId="1901D880" w14:textId="77777777" w:rsidR="00431614" w:rsidRDefault="00000000">
          <w:pPr>
            <w:widowControl w:val="0"/>
            <w:tabs>
              <w:tab w:val="right" w:leader="dot" w:pos="12000"/>
            </w:tabs>
            <w:spacing w:before="60" w:after="0" w:line="240" w:lineRule="auto"/>
            <w:ind w:left="1080"/>
            <w:rPr>
              <w:color w:val="000000"/>
              <w:sz w:val="24"/>
              <w:szCs w:val="24"/>
            </w:rPr>
          </w:pPr>
          <w:hyperlink w:anchor="_enutqb67c93z">
            <w:r>
              <w:rPr>
                <w:color w:val="000000"/>
                <w:sz w:val="24"/>
                <w:szCs w:val="24"/>
              </w:rPr>
              <w:t>1.3.1. Mô tả chung về phạm vi dự án</w:t>
            </w:r>
            <w:r>
              <w:rPr>
                <w:color w:val="000000"/>
                <w:sz w:val="24"/>
                <w:szCs w:val="24"/>
              </w:rPr>
              <w:tab/>
              <w:t>16</w:t>
            </w:r>
          </w:hyperlink>
        </w:p>
        <w:p w14:paraId="76DB6211" w14:textId="77777777" w:rsidR="00431614" w:rsidRDefault="00000000">
          <w:pPr>
            <w:widowControl w:val="0"/>
            <w:tabs>
              <w:tab w:val="right" w:leader="dot" w:pos="12000"/>
            </w:tabs>
            <w:spacing w:before="60" w:after="0" w:line="240" w:lineRule="auto"/>
            <w:ind w:left="1080"/>
            <w:rPr>
              <w:color w:val="000000"/>
              <w:sz w:val="24"/>
              <w:szCs w:val="24"/>
            </w:rPr>
          </w:pPr>
          <w:hyperlink w:anchor="_v644oclpy59v">
            <w:r>
              <w:rPr>
                <w:color w:val="000000"/>
                <w:sz w:val="24"/>
                <w:szCs w:val="24"/>
              </w:rPr>
              <w:t>1.3.2. Các vấn đề trong quá trình thực hiện dự án</w:t>
            </w:r>
            <w:r>
              <w:rPr>
                <w:color w:val="000000"/>
                <w:sz w:val="24"/>
                <w:szCs w:val="24"/>
              </w:rPr>
              <w:tab/>
              <w:t>17</w:t>
            </w:r>
          </w:hyperlink>
        </w:p>
        <w:p w14:paraId="594E0F86" w14:textId="77777777" w:rsidR="00431614" w:rsidRDefault="00000000">
          <w:pPr>
            <w:widowControl w:val="0"/>
            <w:tabs>
              <w:tab w:val="right" w:leader="dot" w:pos="12000"/>
            </w:tabs>
            <w:spacing w:before="60" w:after="0" w:line="240" w:lineRule="auto"/>
            <w:ind w:left="720"/>
            <w:rPr>
              <w:color w:val="000000"/>
              <w:sz w:val="24"/>
              <w:szCs w:val="24"/>
            </w:rPr>
          </w:pPr>
          <w:hyperlink w:anchor="_xrxxzxq2wb9r">
            <w:r>
              <w:rPr>
                <w:color w:val="000000"/>
                <w:sz w:val="24"/>
                <w:szCs w:val="24"/>
              </w:rPr>
              <w:t>1.4. Thời gian dự án</w:t>
            </w:r>
            <w:r>
              <w:rPr>
                <w:color w:val="000000"/>
                <w:sz w:val="24"/>
                <w:szCs w:val="24"/>
              </w:rPr>
              <w:tab/>
              <w:t>17</w:t>
            </w:r>
          </w:hyperlink>
        </w:p>
        <w:p w14:paraId="22B67082" w14:textId="77777777" w:rsidR="00431614" w:rsidRDefault="00000000">
          <w:pPr>
            <w:widowControl w:val="0"/>
            <w:tabs>
              <w:tab w:val="right" w:leader="dot" w:pos="12000"/>
            </w:tabs>
            <w:spacing w:before="60" w:after="0" w:line="240" w:lineRule="auto"/>
            <w:ind w:left="720"/>
            <w:rPr>
              <w:color w:val="000000"/>
              <w:sz w:val="24"/>
              <w:szCs w:val="24"/>
            </w:rPr>
          </w:pPr>
          <w:hyperlink w:anchor="_6no3of82mdhe">
            <w:r>
              <w:rPr>
                <w:color w:val="000000"/>
                <w:sz w:val="24"/>
                <w:szCs w:val="24"/>
              </w:rPr>
              <w:t>1.5. Kinh phí dự án</w:t>
            </w:r>
            <w:r>
              <w:rPr>
                <w:color w:val="000000"/>
                <w:sz w:val="24"/>
                <w:szCs w:val="24"/>
              </w:rPr>
              <w:tab/>
              <w:t>17</w:t>
            </w:r>
          </w:hyperlink>
        </w:p>
        <w:p w14:paraId="4C06E31F" w14:textId="77777777" w:rsidR="00431614" w:rsidRDefault="00000000">
          <w:pPr>
            <w:widowControl w:val="0"/>
            <w:tabs>
              <w:tab w:val="right" w:leader="dot" w:pos="12000"/>
            </w:tabs>
            <w:spacing w:before="60" w:after="0" w:line="240" w:lineRule="auto"/>
            <w:ind w:left="720"/>
            <w:rPr>
              <w:color w:val="000000"/>
              <w:sz w:val="24"/>
              <w:szCs w:val="24"/>
            </w:rPr>
          </w:pPr>
          <w:hyperlink w:anchor="_hbl4egnroi3k">
            <w:r>
              <w:rPr>
                <w:color w:val="000000"/>
                <w:sz w:val="24"/>
                <w:szCs w:val="24"/>
              </w:rPr>
              <w:t>1.6. Tài liệu rủi ro</w:t>
            </w:r>
            <w:r>
              <w:rPr>
                <w:color w:val="000000"/>
                <w:sz w:val="24"/>
                <w:szCs w:val="24"/>
              </w:rPr>
              <w:tab/>
              <w:t>18</w:t>
            </w:r>
          </w:hyperlink>
        </w:p>
        <w:p w14:paraId="3F44096F" w14:textId="77777777" w:rsidR="00431614" w:rsidRDefault="00000000">
          <w:pPr>
            <w:widowControl w:val="0"/>
            <w:tabs>
              <w:tab w:val="right" w:leader="dot" w:pos="12000"/>
            </w:tabs>
            <w:spacing w:before="60" w:after="0" w:line="240" w:lineRule="auto"/>
            <w:ind w:left="720"/>
            <w:rPr>
              <w:color w:val="000000"/>
              <w:sz w:val="24"/>
              <w:szCs w:val="24"/>
            </w:rPr>
          </w:pPr>
          <w:hyperlink w:anchor="_l12aab3m5baw">
            <w:r>
              <w:rPr>
                <w:color w:val="000000"/>
                <w:sz w:val="24"/>
                <w:szCs w:val="24"/>
              </w:rPr>
              <w:t>1.7. Kế hoạch quản lý thay đổi</w:t>
            </w:r>
            <w:r>
              <w:rPr>
                <w:color w:val="000000"/>
                <w:sz w:val="24"/>
                <w:szCs w:val="24"/>
              </w:rPr>
              <w:tab/>
              <w:t>18</w:t>
            </w:r>
          </w:hyperlink>
        </w:p>
        <w:p w14:paraId="302AB3C1" w14:textId="77777777" w:rsidR="00431614" w:rsidRDefault="00000000">
          <w:pPr>
            <w:widowControl w:val="0"/>
            <w:tabs>
              <w:tab w:val="right" w:leader="dot" w:pos="12000"/>
            </w:tabs>
            <w:spacing w:before="60" w:after="0" w:line="240" w:lineRule="auto"/>
            <w:ind w:left="1080"/>
            <w:rPr>
              <w:color w:val="000000"/>
              <w:sz w:val="24"/>
              <w:szCs w:val="24"/>
            </w:rPr>
          </w:pPr>
          <w:hyperlink w:anchor="_li2cgcxg2g8f">
            <w:r>
              <w:rPr>
                <w:color w:val="000000"/>
                <w:sz w:val="24"/>
                <w:szCs w:val="24"/>
              </w:rPr>
              <w:t>1.7.1 Mục đích, mục tiêu</w:t>
            </w:r>
            <w:r>
              <w:rPr>
                <w:color w:val="000000"/>
                <w:sz w:val="24"/>
                <w:szCs w:val="24"/>
              </w:rPr>
              <w:tab/>
              <w:t>18</w:t>
            </w:r>
          </w:hyperlink>
        </w:p>
        <w:p w14:paraId="713EB114" w14:textId="77777777" w:rsidR="00431614" w:rsidRDefault="00000000">
          <w:pPr>
            <w:widowControl w:val="0"/>
            <w:tabs>
              <w:tab w:val="right" w:leader="dot" w:pos="12000"/>
            </w:tabs>
            <w:spacing w:before="60" w:after="0" w:line="240" w:lineRule="auto"/>
            <w:ind w:left="1080"/>
            <w:rPr>
              <w:color w:val="000000"/>
              <w:sz w:val="24"/>
              <w:szCs w:val="24"/>
            </w:rPr>
          </w:pPr>
          <w:hyperlink w:anchor="_q7xgrcw9qrx8">
            <w:r>
              <w:rPr>
                <w:color w:val="000000"/>
                <w:sz w:val="24"/>
                <w:szCs w:val="24"/>
              </w:rPr>
              <w:t>1.7.2. Đối tượng quản lý</w:t>
            </w:r>
            <w:r>
              <w:rPr>
                <w:color w:val="000000"/>
                <w:sz w:val="24"/>
                <w:szCs w:val="24"/>
              </w:rPr>
              <w:tab/>
              <w:t>19</w:t>
            </w:r>
          </w:hyperlink>
        </w:p>
        <w:p w14:paraId="0D1C2E6D" w14:textId="77777777" w:rsidR="00431614" w:rsidRDefault="00000000">
          <w:pPr>
            <w:widowControl w:val="0"/>
            <w:tabs>
              <w:tab w:val="right" w:leader="dot" w:pos="12000"/>
            </w:tabs>
            <w:spacing w:before="60" w:after="0" w:line="240" w:lineRule="auto"/>
            <w:ind w:left="360"/>
            <w:rPr>
              <w:color w:val="000000"/>
              <w:sz w:val="24"/>
              <w:szCs w:val="24"/>
            </w:rPr>
          </w:pPr>
          <w:hyperlink w:anchor="_vp8jc2cv3npe">
            <w:r>
              <w:rPr>
                <w:color w:val="000000"/>
                <w:sz w:val="24"/>
                <w:szCs w:val="24"/>
              </w:rPr>
              <w:t>2. Kế hoạch chi tiết</w:t>
            </w:r>
            <w:r>
              <w:rPr>
                <w:color w:val="000000"/>
                <w:sz w:val="24"/>
                <w:szCs w:val="24"/>
              </w:rPr>
              <w:tab/>
              <w:t>20</w:t>
            </w:r>
          </w:hyperlink>
        </w:p>
        <w:p w14:paraId="0D2DBD47" w14:textId="77777777" w:rsidR="00431614" w:rsidRDefault="00000000">
          <w:pPr>
            <w:widowControl w:val="0"/>
            <w:tabs>
              <w:tab w:val="right" w:leader="dot" w:pos="12000"/>
            </w:tabs>
            <w:spacing w:before="60" w:after="0" w:line="240" w:lineRule="auto"/>
            <w:ind w:left="720"/>
            <w:rPr>
              <w:color w:val="000000"/>
              <w:sz w:val="24"/>
              <w:szCs w:val="24"/>
            </w:rPr>
          </w:pPr>
          <w:hyperlink w:anchor="_mo8u9cl6554j">
            <w:r>
              <w:rPr>
                <w:color w:val="000000"/>
                <w:sz w:val="24"/>
                <w:szCs w:val="24"/>
              </w:rPr>
              <w:t>2.1 Cấu trúc phân rã công việc</w:t>
            </w:r>
            <w:r>
              <w:rPr>
                <w:color w:val="000000"/>
                <w:sz w:val="24"/>
                <w:szCs w:val="24"/>
              </w:rPr>
              <w:tab/>
              <w:t>20</w:t>
            </w:r>
          </w:hyperlink>
        </w:p>
        <w:p w14:paraId="2EC310AE" w14:textId="77777777" w:rsidR="00431614" w:rsidRDefault="00000000">
          <w:pPr>
            <w:widowControl w:val="0"/>
            <w:tabs>
              <w:tab w:val="right" w:leader="dot" w:pos="12000"/>
            </w:tabs>
            <w:spacing w:before="60" w:after="0" w:line="240" w:lineRule="auto"/>
            <w:ind w:left="1080"/>
            <w:rPr>
              <w:color w:val="000000"/>
              <w:sz w:val="24"/>
              <w:szCs w:val="24"/>
            </w:rPr>
          </w:pPr>
          <w:hyperlink w:anchor="_qua8fuzs0lk">
            <w:r>
              <w:rPr>
                <w:color w:val="000000"/>
                <w:sz w:val="24"/>
                <w:szCs w:val="24"/>
              </w:rPr>
              <w:t>2.1.1 Quy trình thực hiện</w:t>
            </w:r>
            <w:r>
              <w:rPr>
                <w:color w:val="000000"/>
                <w:sz w:val="24"/>
                <w:szCs w:val="24"/>
              </w:rPr>
              <w:tab/>
              <w:t>20</w:t>
            </w:r>
          </w:hyperlink>
        </w:p>
        <w:p w14:paraId="0C63AC6B" w14:textId="77777777" w:rsidR="00431614" w:rsidRDefault="00000000">
          <w:pPr>
            <w:widowControl w:val="0"/>
            <w:tabs>
              <w:tab w:val="right" w:leader="dot" w:pos="12000"/>
            </w:tabs>
            <w:spacing w:before="60" w:after="0" w:line="240" w:lineRule="auto"/>
            <w:ind w:left="1080"/>
            <w:rPr>
              <w:color w:val="000000"/>
              <w:sz w:val="24"/>
              <w:szCs w:val="24"/>
            </w:rPr>
          </w:pPr>
          <w:hyperlink w:anchor="_qehmi15qzuz7">
            <w:r>
              <w:rPr>
                <w:color w:val="000000"/>
                <w:sz w:val="24"/>
                <w:szCs w:val="24"/>
              </w:rPr>
              <w:t>2.1.2 Sơ đồ phân rã công việc</w:t>
            </w:r>
            <w:r>
              <w:rPr>
                <w:color w:val="000000"/>
                <w:sz w:val="24"/>
                <w:szCs w:val="24"/>
              </w:rPr>
              <w:tab/>
              <w:t>22</w:t>
            </w:r>
          </w:hyperlink>
        </w:p>
        <w:p w14:paraId="66DA4A1A" w14:textId="77777777" w:rsidR="00431614" w:rsidRDefault="00000000">
          <w:pPr>
            <w:widowControl w:val="0"/>
            <w:tabs>
              <w:tab w:val="right" w:leader="dot" w:pos="12000"/>
            </w:tabs>
            <w:spacing w:before="60" w:after="0" w:line="240" w:lineRule="auto"/>
            <w:ind w:left="720"/>
            <w:rPr>
              <w:color w:val="000000"/>
              <w:sz w:val="24"/>
              <w:szCs w:val="24"/>
            </w:rPr>
          </w:pPr>
          <w:hyperlink w:anchor="_suqz5mpne3d0">
            <w:r>
              <w:rPr>
                <w:color w:val="000000"/>
                <w:sz w:val="24"/>
                <w:szCs w:val="24"/>
              </w:rPr>
              <w:t>2.2. Quản lý phạm vi</w:t>
            </w:r>
            <w:r>
              <w:rPr>
                <w:color w:val="000000"/>
                <w:sz w:val="24"/>
                <w:szCs w:val="24"/>
              </w:rPr>
              <w:tab/>
              <w:t>22</w:t>
            </w:r>
          </w:hyperlink>
        </w:p>
        <w:p w14:paraId="5F59C15A" w14:textId="77777777" w:rsidR="00431614" w:rsidRDefault="00000000">
          <w:pPr>
            <w:widowControl w:val="0"/>
            <w:tabs>
              <w:tab w:val="right" w:leader="dot" w:pos="12000"/>
            </w:tabs>
            <w:spacing w:before="60" w:after="0" w:line="240" w:lineRule="auto"/>
            <w:ind w:left="1080"/>
            <w:rPr>
              <w:color w:val="000000"/>
              <w:sz w:val="24"/>
              <w:szCs w:val="24"/>
            </w:rPr>
          </w:pPr>
          <w:hyperlink w:anchor="_9rt9t333ncck">
            <w:r>
              <w:rPr>
                <w:color w:val="000000"/>
                <w:sz w:val="24"/>
                <w:szCs w:val="24"/>
              </w:rPr>
              <w:t>2.2.1. Phạm vi công việc giai đoạn Gặp gỡ và phân tích yêu cầu</w:t>
            </w:r>
            <w:r>
              <w:rPr>
                <w:color w:val="000000"/>
                <w:sz w:val="24"/>
                <w:szCs w:val="24"/>
              </w:rPr>
              <w:tab/>
              <w:t>22</w:t>
            </w:r>
          </w:hyperlink>
        </w:p>
        <w:p w14:paraId="115B87D8" w14:textId="77777777" w:rsidR="00431614" w:rsidRDefault="00000000">
          <w:pPr>
            <w:widowControl w:val="0"/>
            <w:tabs>
              <w:tab w:val="right" w:leader="dot" w:pos="12000"/>
            </w:tabs>
            <w:spacing w:before="60" w:after="0" w:line="240" w:lineRule="auto"/>
            <w:ind w:left="1440"/>
            <w:rPr>
              <w:color w:val="000000"/>
              <w:sz w:val="24"/>
              <w:szCs w:val="24"/>
            </w:rPr>
          </w:pPr>
          <w:hyperlink w:anchor="_jcj0b71tjfqi">
            <w:r>
              <w:rPr>
                <w:color w:val="000000"/>
                <w:sz w:val="24"/>
                <w:szCs w:val="24"/>
              </w:rPr>
              <w:t>2.2.1.1 Phạm vi công việc Gặp gỡ và trao đổi với khách hàng</w:t>
            </w:r>
            <w:r>
              <w:rPr>
                <w:color w:val="000000"/>
                <w:sz w:val="24"/>
                <w:szCs w:val="24"/>
              </w:rPr>
              <w:tab/>
              <w:t>22</w:t>
            </w:r>
          </w:hyperlink>
        </w:p>
        <w:p w14:paraId="7F771D64" w14:textId="77777777" w:rsidR="00431614" w:rsidRDefault="00000000">
          <w:pPr>
            <w:widowControl w:val="0"/>
            <w:tabs>
              <w:tab w:val="right" w:leader="dot" w:pos="12000"/>
            </w:tabs>
            <w:spacing w:before="60" w:after="0" w:line="240" w:lineRule="auto"/>
            <w:ind w:left="1440"/>
            <w:rPr>
              <w:color w:val="000000"/>
              <w:sz w:val="24"/>
              <w:szCs w:val="24"/>
            </w:rPr>
          </w:pPr>
          <w:hyperlink w:anchor="_nwrofhvs27ll">
            <w:r>
              <w:rPr>
                <w:color w:val="000000"/>
                <w:sz w:val="24"/>
                <w:szCs w:val="24"/>
              </w:rPr>
              <w:t>2.2.1.2 Phạm vi công việc Xác định yêu cầu khách hàng</w:t>
            </w:r>
            <w:r>
              <w:rPr>
                <w:color w:val="000000"/>
                <w:sz w:val="24"/>
                <w:szCs w:val="24"/>
              </w:rPr>
              <w:tab/>
              <w:t>23</w:t>
            </w:r>
          </w:hyperlink>
        </w:p>
        <w:p w14:paraId="17AF80D0" w14:textId="77777777" w:rsidR="00431614" w:rsidRDefault="00000000">
          <w:pPr>
            <w:widowControl w:val="0"/>
            <w:tabs>
              <w:tab w:val="right" w:leader="dot" w:pos="12000"/>
            </w:tabs>
            <w:spacing w:before="60" w:after="0" w:line="240" w:lineRule="auto"/>
            <w:ind w:left="1440"/>
            <w:rPr>
              <w:color w:val="000000"/>
              <w:sz w:val="24"/>
              <w:szCs w:val="24"/>
            </w:rPr>
          </w:pPr>
          <w:hyperlink w:anchor="_a5o8oa6lzqpa">
            <w:r>
              <w:rPr>
                <w:color w:val="000000"/>
                <w:sz w:val="24"/>
                <w:szCs w:val="24"/>
              </w:rPr>
              <w:t>2.2.1.3 Phạm vi công việc Viết tài liệu báo cáo</w:t>
            </w:r>
            <w:r>
              <w:rPr>
                <w:color w:val="000000"/>
                <w:sz w:val="24"/>
                <w:szCs w:val="24"/>
              </w:rPr>
              <w:tab/>
              <w:t>23</w:t>
            </w:r>
          </w:hyperlink>
        </w:p>
        <w:p w14:paraId="42ED6C3A" w14:textId="77777777" w:rsidR="00431614" w:rsidRDefault="00000000">
          <w:pPr>
            <w:widowControl w:val="0"/>
            <w:tabs>
              <w:tab w:val="right" w:leader="dot" w:pos="12000"/>
            </w:tabs>
            <w:spacing w:before="60" w:after="0" w:line="240" w:lineRule="auto"/>
            <w:ind w:left="1080"/>
            <w:rPr>
              <w:color w:val="000000"/>
              <w:sz w:val="24"/>
              <w:szCs w:val="24"/>
            </w:rPr>
          </w:pPr>
          <w:hyperlink w:anchor="_djmoyftv0lun">
            <w:r>
              <w:rPr>
                <w:color w:val="000000"/>
                <w:sz w:val="24"/>
                <w:szCs w:val="24"/>
              </w:rPr>
              <w:t>2.2.2. Phạm vi công việc giai đoạn Phân tích và thiết kế hệ thống</w:t>
            </w:r>
            <w:r>
              <w:rPr>
                <w:color w:val="000000"/>
                <w:sz w:val="24"/>
                <w:szCs w:val="24"/>
              </w:rPr>
              <w:tab/>
              <w:t>24</w:t>
            </w:r>
          </w:hyperlink>
        </w:p>
        <w:p w14:paraId="295DBD8C" w14:textId="77777777" w:rsidR="00431614" w:rsidRDefault="00000000">
          <w:pPr>
            <w:widowControl w:val="0"/>
            <w:tabs>
              <w:tab w:val="right" w:leader="dot" w:pos="12000"/>
            </w:tabs>
            <w:spacing w:before="60" w:after="0" w:line="240" w:lineRule="auto"/>
            <w:ind w:left="1440"/>
            <w:rPr>
              <w:color w:val="000000"/>
              <w:sz w:val="24"/>
              <w:szCs w:val="24"/>
            </w:rPr>
          </w:pPr>
          <w:hyperlink w:anchor="_pevrfpgpz2n6">
            <w:r>
              <w:rPr>
                <w:color w:val="000000"/>
                <w:sz w:val="24"/>
                <w:szCs w:val="24"/>
              </w:rPr>
              <w:t>2.2.2.1. Phạm vi công việc Đặc tả yêu cầu</w:t>
            </w:r>
            <w:r>
              <w:rPr>
                <w:color w:val="000000"/>
                <w:sz w:val="24"/>
                <w:szCs w:val="24"/>
              </w:rPr>
              <w:tab/>
              <w:t>24</w:t>
            </w:r>
          </w:hyperlink>
        </w:p>
        <w:p w14:paraId="0C3D5A7C" w14:textId="77777777" w:rsidR="00431614" w:rsidRDefault="00000000">
          <w:pPr>
            <w:widowControl w:val="0"/>
            <w:tabs>
              <w:tab w:val="right" w:leader="dot" w:pos="12000"/>
            </w:tabs>
            <w:spacing w:before="60" w:after="0" w:line="240" w:lineRule="auto"/>
            <w:ind w:left="1440"/>
            <w:rPr>
              <w:color w:val="000000"/>
              <w:sz w:val="24"/>
              <w:szCs w:val="24"/>
            </w:rPr>
          </w:pPr>
          <w:hyperlink w:anchor="_2m0sjaunrbeo">
            <w:r>
              <w:rPr>
                <w:color w:val="000000"/>
                <w:sz w:val="24"/>
                <w:szCs w:val="24"/>
              </w:rPr>
              <w:t>2.2.2.2. Phạm vi công việc Xây dựng CSDL</w:t>
            </w:r>
            <w:r>
              <w:rPr>
                <w:color w:val="000000"/>
                <w:sz w:val="24"/>
                <w:szCs w:val="24"/>
              </w:rPr>
              <w:tab/>
              <w:t>24</w:t>
            </w:r>
          </w:hyperlink>
        </w:p>
        <w:p w14:paraId="28C50A7C" w14:textId="77777777" w:rsidR="00431614" w:rsidRDefault="00000000">
          <w:pPr>
            <w:widowControl w:val="0"/>
            <w:tabs>
              <w:tab w:val="right" w:leader="dot" w:pos="12000"/>
            </w:tabs>
            <w:spacing w:before="60" w:after="0" w:line="240" w:lineRule="auto"/>
            <w:ind w:left="1080"/>
            <w:rPr>
              <w:color w:val="000000"/>
              <w:sz w:val="24"/>
              <w:szCs w:val="24"/>
            </w:rPr>
          </w:pPr>
          <w:hyperlink w:anchor="_kvnhsd43b9hs">
            <w:r>
              <w:rPr>
                <w:color w:val="000000"/>
                <w:sz w:val="24"/>
                <w:szCs w:val="24"/>
              </w:rPr>
              <w:t>2.2.3 Phạm vi công việc giai đoạn thực hiện</w:t>
            </w:r>
            <w:r>
              <w:rPr>
                <w:color w:val="000000"/>
                <w:sz w:val="24"/>
                <w:szCs w:val="24"/>
              </w:rPr>
              <w:tab/>
              <w:t>26</w:t>
            </w:r>
          </w:hyperlink>
        </w:p>
        <w:p w14:paraId="2A2FFCCF" w14:textId="77777777" w:rsidR="00431614" w:rsidRDefault="00000000">
          <w:pPr>
            <w:widowControl w:val="0"/>
            <w:tabs>
              <w:tab w:val="right" w:leader="dot" w:pos="12000"/>
            </w:tabs>
            <w:spacing w:before="60" w:after="0" w:line="240" w:lineRule="auto"/>
            <w:ind w:left="1440"/>
            <w:rPr>
              <w:color w:val="000000"/>
              <w:sz w:val="24"/>
              <w:szCs w:val="24"/>
            </w:rPr>
          </w:pPr>
          <w:hyperlink w:anchor="_w7z1pk9gp9md">
            <w:r>
              <w:rPr>
                <w:color w:val="000000"/>
                <w:sz w:val="24"/>
                <w:szCs w:val="24"/>
              </w:rPr>
              <w:t>2.2.3.1. Phạm vi công việc Lập trình CSDL</w:t>
            </w:r>
            <w:r>
              <w:rPr>
                <w:color w:val="000000"/>
                <w:sz w:val="24"/>
                <w:szCs w:val="24"/>
              </w:rPr>
              <w:tab/>
              <w:t>26</w:t>
            </w:r>
          </w:hyperlink>
        </w:p>
        <w:p w14:paraId="0E0248CD" w14:textId="77777777" w:rsidR="00431614" w:rsidRDefault="00000000">
          <w:pPr>
            <w:widowControl w:val="0"/>
            <w:tabs>
              <w:tab w:val="right" w:leader="dot" w:pos="12000"/>
            </w:tabs>
            <w:spacing w:before="60" w:after="0" w:line="240" w:lineRule="auto"/>
            <w:ind w:left="1440"/>
            <w:rPr>
              <w:color w:val="000000"/>
              <w:sz w:val="24"/>
              <w:szCs w:val="24"/>
            </w:rPr>
          </w:pPr>
          <w:hyperlink w:anchor="_py1muuocxqw9">
            <w:r>
              <w:rPr>
                <w:color w:val="000000"/>
                <w:sz w:val="24"/>
                <w:szCs w:val="24"/>
              </w:rPr>
              <w:t>2.2.3.2. Phạm vi công việc Lập trình giao diện</w:t>
            </w:r>
            <w:r>
              <w:rPr>
                <w:color w:val="000000"/>
                <w:sz w:val="24"/>
                <w:szCs w:val="24"/>
              </w:rPr>
              <w:tab/>
              <w:t>26</w:t>
            </w:r>
          </w:hyperlink>
        </w:p>
        <w:p w14:paraId="08AF8B69" w14:textId="77777777" w:rsidR="00431614" w:rsidRDefault="00000000">
          <w:pPr>
            <w:widowControl w:val="0"/>
            <w:tabs>
              <w:tab w:val="right" w:leader="dot" w:pos="12000"/>
            </w:tabs>
            <w:spacing w:before="60" w:after="0" w:line="240" w:lineRule="auto"/>
            <w:ind w:left="1440"/>
            <w:rPr>
              <w:color w:val="000000"/>
              <w:sz w:val="24"/>
              <w:szCs w:val="24"/>
            </w:rPr>
          </w:pPr>
          <w:hyperlink w:anchor="_x9wbo3ljiuzh">
            <w:r>
              <w:rPr>
                <w:color w:val="000000"/>
                <w:sz w:val="24"/>
                <w:szCs w:val="24"/>
              </w:rPr>
              <w:t>2.2.3.3. Phạm vi công việc Lập trình chức năng</w:t>
            </w:r>
            <w:r>
              <w:rPr>
                <w:color w:val="000000"/>
                <w:sz w:val="24"/>
                <w:szCs w:val="24"/>
              </w:rPr>
              <w:tab/>
              <w:t>27</w:t>
            </w:r>
          </w:hyperlink>
        </w:p>
        <w:p w14:paraId="5183F1B1" w14:textId="77777777" w:rsidR="00431614" w:rsidRDefault="00000000">
          <w:pPr>
            <w:widowControl w:val="0"/>
            <w:tabs>
              <w:tab w:val="right" w:leader="dot" w:pos="12000"/>
            </w:tabs>
            <w:spacing w:before="60" w:after="0" w:line="240" w:lineRule="auto"/>
            <w:ind w:left="1080"/>
            <w:rPr>
              <w:color w:val="000000"/>
              <w:sz w:val="24"/>
              <w:szCs w:val="24"/>
            </w:rPr>
          </w:pPr>
          <w:hyperlink w:anchor="_qwsyf4lwmwxp">
            <w:r>
              <w:rPr>
                <w:color w:val="000000"/>
                <w:sz w:val="24"/>
                <w:szCs w:val="24"/>
              </w:rPr>
              <w:t>2.2.4 Phạm vi công việc giai đoạn kiểm thử</w:t>
            </w:r>
            <w:r>
              <w:rPr>
                <w:color w:val="000000"/>
                <w:sz w:val="24"/>
                <w:szCs w:val="24"/>
              </w:rPr>
              <w:tab/>
              <w:t>28</w:t>
            </w:r>
          </w:hyperlink>
        </w:p>
        <w:p w14:paraId="4DDBF621" w14:textId="77777777" w:rsidR="00431614" w:rsidRDefault="00000000">
          <w:pPr>
            <w:widowControl w:val="0"/>
            <w:tabs>
              <w:tab w:val="right" w:leader="dot" w:pos="12000"/>
            </w:tabs>
            <w:spacing w:before="60" w:after="0" w:line="240" w:lineRule="auto"/>
            <w:ind w:left="1440"/>
            <w:rPr>
              <w:color w:val="000000"/>
              <w:sz w:val="24"/>
              <w:szCs w:val="24"/>
            </w:rPr>
          </w:pPr>
          <w:hyperlink w:anchor="_8mpbaec2a645">
            <w:r>
              <w:rPr>
                <w:color w:val="000000"/>
                <w:sz w:val="24"/>
                <w:szCs w:val="24"/>
              </w:rPr>
              <w:t>2.2.4.1 Phạm vi công việc xây dựng tài liệu</w:t>
            </w:r>
            <w:r>
              <w:rPr>
                <w:color w:val="000000"/>
                <w:sz w:val="24"/>
                <w:szCs w:val="24"/>
              </w:rPr>
              <w:tab/>
              <w:t>28</w:t>
            </w:r>
          </w:hyperlink>
        </w:p>
        <w:p w14:paraId="0A7E403C" w14:textId="77777777" w:rsidR="00431614" w:rsidRDefault="00000000">
          <w:pPr>
            <w:widowControl w:val="0"/>
            <w:tabs>
              <w:tab w:val="right" w:leader="dot" w:pos="12000"/>
            </w:tabs>
            <w:spacing w:before="60" w:after="0" w:line="240" w:lineRule="auto"/>
            <w:ind w:left="1440"/>
            <w:rPr>
              <w:color w:val="000000"/>
              <w:sz w:val="24"/>
              <w:szCs w:val="24"/>
            </w:rPr>
          </w:pPr>
          <w:hyperlink w:anchor="_d5t107r1lc8r">
            <w:r>
              <w:rPr>
                <w:color w:val="000000"/>
                <w:sz w:val="24"/>
                <w:szCs w:val="24"/>
              </w:rPr>
              <w:t>2.2.4.2 Phạm vi công việc test module</w:t>
            </w:r>
            <w:r>
              <w:rPr>
                <w:color w:val="000000"/>
                <w:sz w:val="24"/>
                <w:szCs w:val="24"/>
              </w:rPr>
              <w:tab/>
              <w:t>28</w:t>
            </w:r>
          </w:hyperlink>
        </w:p>
        <w:p w14:paraId="2872F505" w14:textId="77777777" w:rsidR="00431614" w:rsidRDefault="00000000">
          <w:pPr>
            <w:widowControl w:val="0"/>
            <w:tabs>
              <w:tab w:val="right" w:leader="dot" w:pos="12000"/>
            </w:tabs>
            <w:spacing w:before="60" w:after="0" w:line="240" w:lineRule="auto"/>
            <w:ind w:left="1440"/>
            <w:rPr>
              <w:color w:val="000000"/>
              <w:sz w:val="24"/>
              <w:szCs w:val="24"/>
            </w:rPr>
          </w:pPr>
          <w:hyperlink w:anchor="_t7pkr8qzx26d">
            <w:r>
              <w:rPr>
                <w:color w:val="000000"/>
                <w:sz w:val="24"/>
                <w:szCs w:val="24"/>
              </w:rPr>
              <w:t>2.2.4.3 Phạm vi công việc sửa lỗi phát sinh</w:t>
            </w:r>
            <w:r>
              <w:rPr>
                <w:color w:val="000000"/>
                <w:sz w:val="24"/>
                <w:szCs w:val="24"/>
              </w:rPr>
              <w:tab/>
              <w:t>29</w:t>
            </w:r>
          </w:hyperlink>
        </w:p>
        <w:p w14:paraId="5D2E95A2" w14:textId="77777777" w:rsidR="00431614" w:rsidRDefault="00000000">
          <w:pPr>
            <w:widowControl w:val="0"/>
            <w:tabs>
              <w:tab w:val="right" w:leader="dot" w:pos="12000"/>
            </w:tabs>
            <w:spacing w:before="60" w:after="0" w:line="240" w:lineRule="auto"/>
            <w:ind w:left="1440"/>
            <w:rPr>
              <w:color w:val="000000"/>
              <w:sz w:val="24"/>
              <w:szCs w:val="24"/>
            </w:rPr>
          </w:pPr>
          <w:hyperlink w:anchor="_g7mcxb8fp3ff">
            <w:r>
              <w:rPr>
                <w:color w:val="000000"/>
                <w:sz w:val="24"/>
                <w:szCs w:val="24"/>
              </w:rPr>
              <w:t>2.2.4.4 Phạm vi công việc báo cáo kiểm thử</w:t>
            </w:r>
            <w:r>
              <w:rPr>
                <w:color w:val="000000"/>
                <w:sz w:val="24"/>
                <w:szCs w:val="24"/>
              </w:rPr>
              <w:tab/>
              <w:t>30</w:t>
            </w:r>
          </w:hyperlink>
        </w:p>
        <w:p w14:paraId="5F2F595E" w14:textId="77777777" w:rsidR="00431614" w:rsidRDefault="00000000">
          <w:pPr>
            <w:widowControl w:val="0"/>
            <w:tabs>
              <w:tab w:val="right" w:leader="dot" w:pos="12000"/>
            </w:tabs>
            <w:spacing w:before="60" w:after="0" w:line="240" w:lineRule="auto"/>
            <w:ind w:left="1080"/>
            <w:rPr>
              <w:color w:val="000000"/>
              <w:sz w:val="24"/>
              <w:szCs w:val="24"/>
            </w:rPr>
          </w:pPr>
          <w:hyperlink w:anchor="_ymew07bui6v7">
            <w:r>
              <w:rPr>
                <w:color w:val="000000"/>
                <w:sz w:val="24"/>
                <w:szCs w:val="24"/>
              </w:rPr>
              <w:t>2.2.5 Phạm vi công việc giai đoạn Triển khai và bàn giao</w:t>
            </w:r>
            <w:r>
              <w:rPr>
                <w:color w:val="000000"/>
                <w:sz w:val="24"/>
                <w:szCs w:val="24"/>
              </w:rPr>
              <w:tab/>
              <w:t>30</w:t>
            </w:r>
          </w:hyperlink>
        </w:p>
        <w:p w14:paraId="36844C1B" w14:textId="77777777" w:rsidR="00431614" w:rsidRDefault="00000000">
          <w:pPr>
            <w:widowControl w:val="0"/>
            <w:tabs>
              <w:tab w:val="right" w:leader="dot" w:pos="12000"/>
            </w:tabs>
            <w:spacing w:before="60" w:after="0" w:line="240" w:lineRule="auto"/>
            <w:ind w:left="1440"/>
            <w:rPr>
              <w:color w:val="000000"/>
              <w:sz w:val="24"/>
              <w:szCs w:val="24"/>
            </w:rPr>
          </w:pPr>
          <w:hyperlink w:anchor="_x889ml9ys5ev">
            <w:r>
              <w:rPr>
                <w:color w:val="000000"/>
                <w:sz w:val="24"/>
                <w:szCs w:val="24"/>
              </w:rPr>
              <w:t>2.2.5.1 Phạm vi công việc cài đặt sản phẩm</w:t>
            </w:r>
            <w:r>
              <w:rPr>
                <w:color w:val="000000"/>
                <w:sz w:val="24"/>
                <w:szCs w:val="24"/>
              </w:rPr>
              <w:tab/>
              <w:t>30</w:t>
            </w:r>
          </w:hyperlink>
        </w:p>
        <w:p w14:paraId="0C68834D" w14:textId="77777777" w:rsidR="00431614" w:rsidRDefault="00000000">
          <w:pPr>
            <w:widowControl w:val="0"/>
            <w:tabs>
              <w:tab w:val="right" w:leader="dot" w:pos="12000"/>
            </w:tabs>
            <w:spacing w:before="60" w:after="0" w:line="240" w:lineRule="auto"/>
            <w:ind w:left="1440"/>
            <w:rPr>
              <w:color w:val="000000"/>
              <w:sz w:val="24"/>
              <w:szCs w:val="24"/>
            </w:rPr>
          </w:pPr>
          <w:hyperlink w:anchor="_ti4ny59adx3a">
            <w:r>
              <w:rPr>
                <w:color w:val="000000"/>
                <w:sz w:val="24"/>
                <w:szCs w:val="24"/>
              </w:rPr>
              <w:t>2.2.5.2 Phạm vi công việc hướng dẫn sử dụng</w:t>
            </w:r>
            <w:r>
              <w:rPr>
                <w:color w:val="000000"/>
                <w:sz w:val="24"/>
                <w:szCs w:val="24"/>
              </w:rPr>
              <w:tab/>
              <w:t>31</w:t>
            </w:r>
          </w:hyperlink>
        </w:p>
        <w:p w14:paraId="2081CC22" w14:textId="77777777" w:rsidR="00431614" w:rsidRDefault="00000000">
          <w:pPr>
            <w:widowControl w:val="0"/>
            <w:tabs>
              <w:tab w:val="right" w:leader="dot" w:pos="12000"/>
            </w:tabs>
            <w:spacing w:before="60" w:after="0" w:line="240" w:lineRule="auto"/>
            <w:ind w:left="1440"/>
            <w:rPr>
              <w:color w:val="000000"/>
              <w:sz w:val="24"/>
              <w:szCs w:val="24"/>
            </w:rPr>
          </w:pPr>
          <w:hyperlink w:anchor="_1h5u9ykkjfne">
            <w:r>
              <w:rPr>
                <w:color w:val="000000"/>
                <w:sz w:val="24"/>
                <w:szCs w:val="24"/>
              </w:rPr>
              <w:t>2.2.5.3 Phạm vi công việc bàn giao</w:t>
            </w:r>
            <w:r>
              <w:rPr>
                <w:color w:val="000000"/>
                <w:sz w:val="24"/>
                <w:szCs w:val="24"/>
              </w:rPr>
              <w:tab/>
              <w:t>32</w:t>
            </w:r>
          </w:hyperlink>
        </w:p>
        <w:p w14:paraId="2E80FFCE" w14:textId="77777777" w:rsidR="00431614" w:rsidRDefault="00000000">
          <w:pPr>
            <w:widowControl w:val="0"/>
            <w:tabs>
              <w:tab w:val="right" w:leader="dot" w:pos="12000"/>
            </w:tabs>
            <w:spacing w:before="60" w:after="0" w:line="240" w:lineRule="auto"/>
            <w:ind w:left="1440"/>
            <w:rPr>
              <w:color w:val="000000"/>
              <w:sz w:val="24"/>
              <w:szCs w:val="24"/>
            </w:rPr>
          </w:pPr>
          <w:hyperlink w:anchor="_bhbm993uod84">
            <w:r>
              <w:rPr>
                <w:color w:val="000000"/>
                <w:sz w:val="24"/>
                <w:szCs w:val="24"/>
              </w:rPr>
              <w:t>2.2.5.4 Phạm vi công việc báo cáo</w:t>
            </w:r>
            <w:r>
              <w:rPr>
                <w:color w:val="000000"/>
                <w:sz w:val="24"/>
                <w:szCs w:val="24"/>
              </w:rPr>
              <w:tab/>
              <w:t>32</w:t>
            </w:r>
          </w:hyperlink>
        </w:p>
        <w:p w14:paraId="25E2584E" w14:textId="77777777" w:rsidR="00431614" w:rsidRDefault="00000000">
          <w:pPr>
            <w:widowControl w:val="0"/>
            <w:tabs>
              <w:tab w:val="right" w:leader="dot" w:pos="12000"/>
            </w:tabs>
            <w:spacing w:before="60" w:after="0" w:line="240" w:lineRule="auto"/>
            <w:ind w:left="720"/>
            <w:rPr>
              <w:color w:val="000000"/>
              <w:sz w:val="24"/>
              <w:szCs w:val="24"/>
            </w:rPr>
          </w:pPr>
          <w:hyperlink w:anchor="_w4tproadoa8s">
            <w:r>
              <w:rPr>
                <w:color w:val="000000"/>
                <w:sz w:val="24"/>
                <w:szCs w:val="24"/>
              </w:rPr>
              <w:t>2.3.  Quản lý thời gian</w:t>
            </w:r>
            <w:r>
              <w:rPr>
                <w:color w:val="000000"/>
                <w:sz w:val="24"/>
                <w:szCs w:val="24"/>
              </w:rPr>
              <w:tab/>
              <w:t>33</w:t>
            </w:r>
          </w:hyperlink>
        </w:p>
        <w:p w14:paraId="77627356" w14:textId="77777777" w:rsidR="00431614" w:rsidRDefault="00000000">
          <w:pPr>
            <w:widowControl w:val="0"/>
            <w:tabs>
              <w:tab w:val="right" w:leader="dot" w:pos="12000"/>
            </w:tabs>
            <w:spacing w:before="60" w:after="0" w:line="240" w:lineRule="auto"/>
            <w:ind w:left="1080"/>
            <w:rPr>
              <w:color w:val="000000"/>
              <w:sz w:val="24"/>
              <w:szCs w:val="24"/>
            </w:rPr>
          </w:pPr>
          <w:hyperlink w:anchor="_118xyzu4w20p">
            <w:r>
              <w:rPr>
                <w:color w:val="000000"/>
                <w:sz w:val="24"/>
                <w:szCs w:val="24"/>
              </w:rPr>
              <w:t>2.3.1. Các mốc thời gian quan trọng</w:t>
            </w:r>
            <w:r>
              <w:rPr>
                <w:color w:val="000000"/>
                <w:sz w:val="24"/>
                <w:szCs w:val="24"/>
              </w:rPr>
              <w:tab/>
              <w:t>33</w:t>
            </w:r>
          </w:hyperlink>
        </w:p>
        <w:p w14:paraId="16EFA3A1" w14:textId="77777777" w:rsidR="00431614" w:rsidRDefault="00000000">
          <w:pPr>
            <w:widowControl w:val="0"/>
            <w:tabs>
              <w:tab w:val="right" w:leader="dot" w:pos="12000"/>
            </w:tabs>
            <w:spacing w:before="60" w:after="0" w:line="240" w:lineRule="auto"/>
            <w:ind w:left="1080"/>
            <w:rPr>
              <w:color w:val="000000"/>
              <w:sz w:val="24"/>
              <w:szCs w:val="24"/>
            </w:rPr>
          </w:pPr>
          <w:hyperlink w:anchor="_q5zpzr8hllts">
            <w:r>
              <w:rPr>
                <w:color w:val="000000"/>
                <w:sz w:val="24"/>
                <w:szCs w:val="24"/>
              </w:rPr>
              <w:t>2.3.2. Ước lượng thời gian</w:t>
            </w:r>
            <w:r>
              <w:rPr>
                <w:color w:val="000000"/>
                <w:sz w:val="24"/>
                <w:szCs w:val="24"/>
              </w:rPr>
              <w:tab/>
              <w:t>33</w:t>
            </w:r>
          </w:hyperlink>
        </w:p>
        <w:p w14:paraId="026514DC" w14:textId="77777777" w:rsidR="00431614" w:rsidRDefault="00000000">
          <w:pPr>
            <w:widowControl w:val="0"/>
            <w:tabs>
              <w:tab w:val="right" w:leader="dot" w:pos="12000"/>
            </w:tabs>
            <w:spacing w:before="60" w:after="0" w:line="240" w:lineRule="auto"/>
            <w:ind w:left="1080"/>
            <w:rPr>
              <w:color w:val="000000"/>
              <w:sz w:val="24"/>
              <w:szCs w:val="24"/>
            </w:rPr>
          </w:pPr>
          <w:hyperlink w:anchor="_xeuxl3iytsvd">
            <w:r>
              <w:rPr>
                <w:color w:val="000000"/>
                <w:sz w:val="24"/>
                <w:szCs w:val="24"/>
              </w:rPr>
              <w:t>2.3.3 Biểu đồ GANTT</w:t>
            </w:r>
            <w:r>
              <w:rPr>
                <w:color w:val="000000"/>
                <w:sz w:val="24"/>
                <w:szCs w:val="24"/>
              </w:rPr>
              <w:tab/>
              <w:t>39</w:t>
            </w:r>
          </w:hyperlink>
        </w:p>
        <w:p w14:paraId="7ADDE654" w14:textId="77777777" w:rsidR="00431614" w:rsidRDefault="00000000">
          <w:pPr>
            <w:widowControl w:val="0"/>
            <w:tabs>
              <w:tab w:val="right" w:leader="dot" w:pos="12000"/>
            </w:tabs>
            <w:spacing w:before="60" w:after="0" w:line="240" w:lineRule="auto"/>
            <w:ind w:left="1080"/>
            <w:rPr>
              <w:color w:val="000000"/>
              <w:sz w:val="24"/>
              <w:szCs w:val="24"/>
            </w:rPr>
          </w:pPr>
          <w:hyperlink w:anchor="_ghshtyk3y5b7">
            <w:r>
              <w:rPr>
                <w:color w:val="000000"/>
                <w:sz w:val="24"/>
                <w:szCs w:val="24"/>
              </w:rPr>
              <w:t>2.4.1. Lập kế hoạch về quản lý tài nguyên</w:t>
            </w:r>
            <w:r>
              <w:rPr>
                <w:color w:val="000000"/>
                <w:sz w:val="24"/>
                <w:szCs w:val="24"/>
              </w:rPr>
              <w:tab/>
              <w:t>40</w:t>
            </w:r>
          </w:hyperlink>
        </w:p>
        <w:p w14:paraId="2DDA1D61" w14:textId="77777777" w:rsidR="00431614" w:rsidRDefault="00000000">
          <w:pPr>
            <w:widowControl w:val="0"/>
            <w:tabs>
              <w:tab w:val="right" w:leader="dot" w:pos="12000"/>
            </w:tabs>
            <w:spacing w:before="60" w:after="0" w:line="240" w:lineRule="auto"/>
            <w:ind w:left="1440"/>
            <w:rPr>
              <w:color w:val="000000"/>
              <w:sz w:val="24"/>
              <w:szCs w:val="24"/>
            </w:rPr>
          </w:pPr>
          <w:hyperlink w:anchor="_pqfr3ts1k2uc">
            <w:r>
              <w:rPr>
                <w:color w:val="000000"/>
                <w:sz w:val="24"/>
                <w:szCs w:val="24"/>
              </w:rPr>
              <w:t>2.4.1.1. Chi phí nhân sự</w:t>
            </w:r>
            <w:r>
              <w:rPr>
                <w:color w:val="000000"/>
                <w:sz w:val="24"/>
                <w:szCs w:val="24"/>
              </w:rPr>
              <w:tab/>
              <w:t>40</w:t>
            </w:r>
          </w:hyperlink>
        </w:p>
        <w:p w14:paraId="23A5DC32" w14:textId="77777777" w:rsidR="00431614" w:rsidRDefault="00000000">
          <w:pPr>
            <w:widowControl w:val="0"/>
            <w:tabs>
              <w:tab w:val="right" w:leader="dot" w:pos="12000"/>
            </w:tabs>
            <w:spacing w:before="60" w:after="0" w:line="240" w:lineRule="auto"/>
            <w:ind w:left="1440"/>
            <w:rPr>
              <w:color w:val="000000"/>
              <w:sz w:val="24"/>
              <w:szCs w:val="24"/>
            </w:rPr>
          </w:pPr>
          <w:hyperlink w:anchor="_fdbb5sd2i0r9">
            <w:r>
              <w:rPr>
                <w:color w:val="000000"/>
                <w:sz w:val="24"/>
                <w:szCs w:val="24"/>
              </w:rPr>
              <w:t>2.4.1.2. Chi phí nguyên vật liệu</w:t>
            </w:r>
            <w:r>
              <w:rPr>
                <w:color w:val="000000"/>
                <w:sz w:val="24"/>
                <w:szCs w:val="24"/>
              </w:rPr>
              <w:tab/>
              <w:t>40</w:t>
            </w:r>
          </w:hyperlink>
        </w:p>
        <w:p w14:paraId="2CFD285B" w14:textId="77777777" w:rsidR="00431614" w:rsidRDefault="00000000">
          <w:pPr>
            <w:widowControl w:val="0"/>
            <w:tabs>
              <w:tab w:val="right" w:leader="dot" w:pos="12000"/>
            </w:tabs>
            <w:spacing w:before="60" w:after="0" w:line="240" w:lineRule="auto"/>
            <w:ind w:left="1440"/>
            <w:rPr>
              <w:color w:val="000000"/>
              <w:sz w:val="24"/>
              <w:szCs w:val="24"/>
            </w:rPr>
          </w:pPr>
          <w:hyperlink w:anchor="_dmzk12pt9uf7">
            <w:r>
              <w:rPr>
                <w:color w:val="000000"/>
                <w:sz w:val="24"/>
                <w:szCs w:val="24"/>
              </w:rPr>
              <w:t>2.4.1.3. Chi phí cơ sở vật chất.</w:t>
            </w:r>
            <w:r>
              <w:rPr>
                <w:color w:val="000000"/>
                <w:sz w:val="24"/>
                <w:szCs w:val="24"/>
              </w:rPr>
              <w:tab/>
              <w:t>41</w:t>
            </w:r>
          </w:hyperlink>
        </w:p>
        <w:p w14:paraId="0701FBC3" w14:textId="77777777" w:rsidR="00431614" w:rsidRDefault="00000000">
          <w:pPr>
            <w:widowControl w:val="0"/>
            <w:tabs>
              <w:tab w:val="right" w:leader="dot" w:pos="12000"/>
            </w:tabs>
            <w:spacing w:before="60" w:after="0" w:line="240" w:lineRule="auto"/>
            <w:ind w:left="1440"/>
            <w:rPr>
              <w:color w:val="000000"/>
              <w:sz w:val="24"/>
              <w:szCs w:val="24"/>
            </w:rPr>
          </w:pPr>
          <w:hyperlink w:anchor="_51i54je32x9">
            <w:r>
              <w:rPr>
                <w:color w:val="000000"/>
                <w:sz w:val="24"/>
                <w:szCs w:val="24"/>
              </w:rPr>
              <w:t>2.4.1.4. Chi phí phát sinh</w:t>
            </w:r>
            <w:r>
              <w:rPr>
                <w:color w:val="000000"/>
                <w:sz w:val="24"/>
                <w:szCs w:val="24"/>
              </w:rPr>
              <w:tab/>
              <w:t>41</w:t>
            </w:r>
          </w:hyperlink>
        </w:p>
        <w:p w14:paraId="72240D00" w14:textId="77777777" w:rsidR="00431614" w:rsidRDefault="00000000">
          <w:pPr>
            <w:widowControl w:val="0"/>
            <w:tabs>
              <w:tab w:val="right" w:leader="dot" w:pos="12000"/>
            </w:tabs>
            <w:spacing w:before="60" w:after="0" w:line="240" w:lineRule="auto"/>
            <w:ind w:left="1440"/>
            <w:rPr>
              <w:color w:val="000000"/>
              <w:sz w:val="24"/>
              <w:szCs w:val="24"/>
            </w:rPr>
          </w:pPr>
          <w:hyperlink w:anchor="_qbdj9ekyj4lu">
            <w:r>
              <w:rPr>
                <w:color w:val="000000"/>
                <w:sz w:val="24"/>
                <w:szCs w:val="24"/>
              </w:rPr>
              <w:t>2.4.1.5. Chi phí dự phòng</w:t>
            </w:r>
            <w:r>
              <w:rPr>
                <w:color w:val="000000"/>
                <w:sz w:val="24"/>
                <w:szCs w:val="24"/>
              </w:rPr>
              <w:tab/>
              <w:t>41</w:t>
            </w:r>
          </w:hyperlink>
        </w:p>
        <w:p w14:paraId="6C13BCCC" w14:textId="77777777" w:rsidR="00431614" w:rsidRDefault="00000000">
          <w:pPr>
            <w:widowControl w:val="0"/>
            <w:tabs>
              <w:tab w:val="right" w:leader="dot" w:pos="12000"/>
            </w:tabs>
            <w:spacing w:before="60" w:after="0" w:line="240" w:lineRule="auto"/>
            <w:ind w:left="1080"/>
            <w:rPr>
              <w:color w:val="000000"/>
              <w:sz w:val="24"/>
              <w:szCs w:val="24"/>
            </w:rPr>
          </w:pPr>
          <w:hyperlink w:anchor="_y6nnvi7fgv5f">
            <w:r>
              <w:rPr>
                <w:color w:val="000000"/>
                <w:sz w:val="24"/>
                <w:szCs w:val="24"/>
              </w:rPr>
              <w:t>2.4.2. Ước lượng chi phí và dự toán ngân sách công việc</w:t>
            </w:r>
            <w:r>
              <w:rPr>
                <w:color w:val="000000"/>
                <w:sz w:val="24"/>
                <w:szCs w:val="24"/>
              </w:rPr>
              <w:tab/>
              <w:t>42</w:t>
            </w:r>
          </w:hyperlink>
        </w:p>
        <w:p w14:paraId="4C3ECB6E" w14:textId="77777777" w:rsidR="00431614" w:rsidRDefault="00000000">
          <w:pPr>
            <w:widowControl w:val="0"/>
            <w:tabs>
              <w:tab w:val="right" w:leader="dot" w:pos="12000"/>
            </w:tabs>
            <w:spacing w:before="60" w:after="0" w:line="240" w:lineRule="auto"/>
            <w:ind w:left="720"/>
            <w:rPr>
              <w:color w:val="000000"/>
              <w:sz w:val="24"/>
              <w:szCs w:val="24"/>
            </w:rPr>
          </w:pPr>
          <w:hyperlink w:anchor="_qk2x3rp2lixj">
            <w:r>
              <w:rPr>
                <w:color w:val="000000"/>
                <w:sz w:val="24"/>
                <w:szCs w:val="24"/>
              </w:rPr>
              <w:t>2.4.3. Tổng chi phí cho dự án</w:t>
            </w:r>
            <w:r>
              <w:rPr>
                <w:color w:val="000000"/>
                <w:sz w:val="24"/>
                <w:szCs w:val="24"/>
              </w:rPr>
              <w:tab/>
              <w:t>44</w:t>
            </w:r>
          </w:hyperlink>
        </w:p>
        <w:p w14:paraId="200F1567" w14:textId="77777777" w:rsidR="00431614" w:rsidRDefault="00000000">
          <w:pPr>
            <w:widowControl w:val="0"/>
            <w:tabs>
              <w:tab w:val="right" w:leader="dot" w:pos="12000"/>
            </w:tabs>
            <w:spacing w:before="60" w:after="0" w:line="240" w:lineRule="auto"/>
            <w:ind w:left="720"/>
            <w:rPr>
              <w:color w:val="000000"/>
              <w:sz w:val="24"/>
              <w:szCs w:val="24"/>
            </w:rPr>
          </w:pPr>
          <w:hyperlink w:anchor="_8pdsz2k6e0hv">
            <w:r>
              <w:rPr>
                <w:color w:val="000000"/>
                <w:sz w:val="24"/>
                <w:szCs w:val="24"/>
              </w:rPr>
              <w:t>2.5. Quản lý chất lượng</w:t>
            </w:r>
            <w:r>
              <w:rPr>
                <w:color w:val="000000"/>
                <w:sz w:val="24"/>
                <w:szCs w:val="24"/>
              </w:rPr>
              <w:tab/>
              <w:t>44</w:t>
            </w:r>
          </w:hyperlink>
        </w:p>
        <w:p w14:paraId="7DB4CD1B" w14:textId="77777777" w:rsidR="00431614" w:rsidRDefault="00000000">
          <w:pPr>
            <w:widowControl w:val="0"/>
            <w:tabs>
              <w:tab w:val="right" w:leader="dot" w:pos="12000"/>
            </w:tabs>
            <w:spacing w:before="60" w:after="0" w:line="240" w:lineRule="auto"/>
            <w:ind w:left="1080"/>
            <w:rPr>
              <w:color w:val="000000"/>
              <w:sz w:val="24"/>
              <w:szCs w:val="24"/>
            </w:rPr>
          </w:pPr>
          <w:hyperlink w:anchor="_6dmu35f8xegk">
            <w:r>
              <w:rPr>
                <w:color w:val="000000"/>
                <w:sz w:val="24"/>
                <w:szCs w:val="24"/>
              </w:rPr>
              <w:t>2.5.1. Các tiêu chuẩn thước đo của phần mềm.</w:t>
            </w:r>
            <w:r>
              <w:rPr>
                <w:color w:val="000000"/>
                <w:sz w:val="24"/>
                <w:szCs w:val="24"/>
              </w:rPr>
              <w:tab/>
              <w:t>44</w:t>
            </w:r>
          </w:hyperlink>
        </w:p>
        <w:p w14:paraId="1C2D89F5" w14:textId="77777777" w:rsidR="00431614" w:rsidRDefault="00000000">
          <w:pPr>
            <w:widowControl w:val="0"/>
            <w:tabs>
              <w:tab w:val="right" w:leader="dot" w:pos="12000"/>
            </w:tabs>
            <w:spacing w:before="60" w:after="0" w:line="240" w:lineRule="auto"/>
            <w:ind w:left="1080"/>
            <w:rPr>
              <w:color w:val="000000"/>
              <w:sz w:val="24"/>
              <w:szCs w:val="24"/>
            </w:rPr>
          </w:pPr>
          <w:hyperlink w:anchor="_w9qnbaz2zt2l">
            <w:r>
              <w:rPr>
                <w:color w:val="000000"/>
                <w:sz w:val="24"/>
                <w:szCs w:val="24"/>
              </w:rPr>
              <w:t>2.5.2. Các hình thức kiểm thử có thể dùng.</w:t>
            </w:r>
            <w:r>
              <w:rPr>
                <w:color w:val="000000"/>
                <w:sz w:val="24"/>
                <w:szCs w:val="24"/>
              </w:rPr>
              <w:tab/>
              <w:t>45</w:t>
            </w:r>
          </w:hyperlink>
        </w:p>
        <w:p w14:paraId="1A124D4E" w14:textId="77777777" w:rsidR="00431614" w:rsidRDefault="00000000">
          <w:pPr>
            <w:widowControl w:val="0"/>
            <w:tabs>
              <w:tab w:val="right" w:leader="dot" w:pos="12000"/>
            </w:tabs>
            <w:spacing w:before="60" w:after="0" w:line="240" w:lineRule="auto"/>
            <w:ind w:left="1080"/>
            <w:rPr>
              <w:color w:val="000000"/>
              <w:sz w:val="24"/>
              <w:szCs w:val="24"/>
            </w:rPr>
          </w:pPr>
          <w:hyperlink w:anchor="_84pssgnxpnuk">
            <w:r>
              <w:rPr>
                <w:color w:val="000000"/>
                <w:sz w:val="24"/>
                <w:szCs w:val="24"/>
              </w:rPr>
              <w:t>2.5.3.   Các bên quản lý chất lượng</w:t>
            </w:r>
            <w:r>
              <w:rPr>
                <w:color w:val="000000"/>
                <w:sz w:val="24"/>
                <w:szCs w:val="24"/>
              </w:rPr>
              <w:tab/>
              <w:t>46</w:t>
            </w:r>
          </w:hyperlink>
        </w:p>
        <w:p w14:paraId="4B2C5FE2" w14:textId="77777777" w:rsidR="00431614" w:rsidRDefault="00000000">
          <w:pPr>
            <w:widowControl w:val="0"/>
            <w:tabs>
              <w:tab w:val="right" w:leader="dot" w:pos="12000"/>
            </w:tabs>
            <w:spacing w:before="60" w:after="0" w:line="240" w:lineRule="auto"/>
            <w:ind w:left="1080"/>
            <w:rPr>
              <w:color w:val="000000"/>
              <w:sz w:val="24"/>
              <w:szCs w:val="24"/>
            </w:rPr>
          </w:pPr>
          <w:hyperlink w:anchor="_d95bvgsaczz6">
            <w:r>
              <w:rPr>
                <w:color w:val="000000"/>
                <w:sz w:val="24"/>
                <w:szCs w:val="24"/>
              </w:rPr>
              <w:t>2.5.4. Lập kế hoạch quản lý chất lượng.</w:t>
            </w:r>
            <w:r>
              <w:rPr>
                <w:color w:val="000000"/>
                <w:sz w:val="24"/>
                <w:szCs w:val="24"/>
              </w:rPr>
              <w:tab/>
              <w:t>47</w:t>
            </w:r>
          </w:hyperlink>
        </w:p>
        <w:p w14:paraId="006743F0" w14:textId="77777777" w:rsidR="00431614" w:rsidRDefault="00000000">
          <w:pPr>
            <w:widowControl w:val="0"/>
            <w:tabs>
              <w:tab w:val="right" w:leader="dot" w:pos="12000"/>
            </w:tabs>
            <w:spacing w:before="60" w:after="0" w:line="240" w:lineRule="auto"/>
            <w:ind w:left="1080"/>
            <w:rPr>
              <w:color w:val="000000"/>
              <w:sz w:val="24"/>
              <w:szCs w:val="24"/>
            </w:rPr>
          </w:pPr>
          <w:hyperlink w:anchor="_14jdte96dmei">
            <w:r>
              <w:rPr>
                <w:color w:val="000000"/>
                <w:sz w:val="24"/>
                <w:szCs w:val="24"/>
              </w:rPr>
              <w:t>2.5.5. Kiểm soát chất lượng</w:t>
            </w:r>
            <w:r>
              <w:rPr>
                <w:color w:val="000000"/>
                <w:sz w:val="24"/>
                <w:szCs w:val="24"/>
              </w:rPr>
              <w:tab/>
              <w:t>47</w:t>
            </w:r>
          </w:hyperlink>
        </w:p>
        <w:p w14:paraId="14A5F1B5" w14:textId="77777777" w:rsidR="00431614" w:rsidRDefault="00000000">
          <w:pPr>
            <w:widowControl w:val="0"/>
            <w:tabs>
              <w:tab w:val="right" w:leader="dot" w:pos="12000"/>
            </w:tabs>
            <w:spacing w:before="60" w:after="0" w:line="240" w:lineRule="auto"/>
            <w:ind w:left="720"/>
            <w:rPr>
              <w:color w:val="000000"/>
              <w:sz w:val="24"/>
              <w:szCs w:val="24"/>
            </w:rPr>
          </w:pPr>
          <w:hyperlink w:anchor="_j546ic3tmj81">
            <w:r>
              <w:rPr>
                <w:color w:val="000000"/>
                <w:sz w:val="24"/>
                <w:szCs w:val="24"/>
              </w:rPr>
              <w:t>2.6. Quản lý nguồn nhân lực</w:t>
            </w:r>
            <w:r>
              <w:rPr>
                <w:color w:val="000000"/>
                <w:sz w:val="24"/>
                <w:szCs w:val="24"/>
              </w:rPr>
              <w:tab/>
              <w:t>48</w:t>
            </w:r>
          </w:hyperlink>
        </w:p>
        <w:p w14:paraId="3D3663FA" w14:textId="77777777" w:rsidR="00431614" w:rsidRDefault="00000000">
          <w:pPr>
            <w:widowControl w:val="0"/>
            <w:tabs>
              <w:tab w:val="right" w:leader="dot" w:pos="12000"/>
            </w:tabs>
            <w:spacing w:before="60" w:after="0" w:line="240" w:lineRule="auto"/>
            <w:ind w:left="1080"/>
            <w:rPr>
              <w:color w:val="000000"/>
              <w:sz w:val="24"/>
              <w:szCs w:val="24"/>
            </w:rPr>
          </w:pPr>
          <w:hyperlink w:anchor="_c6j0zw7nvow">
            <w:r>
              <w:rPr>
                <w:color w:val="000000"/>
                <w:sz w:val="24"/>
                <w:szCs w:val="24"/>
              </w:rPr>
              <w:t>2.6.1. Các vị trí trong quản lý dự án</w:t>
            </w:r>
            <w:r>
              <w:rPr>
                <w:color w:val="000000"/>
                <w:sz w:val="24"/>
                <w:szCs w:val="24"/>
              </w:rPr>
              <w:tab/>
              <w:t>48</w:t>
            </w:r>
          </w:hyperlink>
        </w:p>
        <w:p w14:paraId="6AA65101" w14:textId="77777777" w:rsidR="00431614" w:rsidRDefault="00000000">
          <w:pPr>
            <w:widowControl w:val="0"/>
            <w:tabs>
              <w:tab w:val="right" w:leader="dot" w:pos="12000"/>
            </w:tabs>
            <w:spacing w:before="60" w:after="0" w:line="240" w:lineRule="auto"/>
            <w:ind w:left="1080"/>
            <w:rPr>
              <w:color w:val="000000"/>
              <w:sz w:val="24"/>
              <w:szCs w:val="24"/>
            </w:rPr>
          </w:pPr>
          <w:hyperlink w:anchor="_v1m08uzfovbz">
            <w:r>
              <w:rPr>
                <w:color w:val="000000"/>
                <w:sz w:val="24"/>
                <w:szCs w:val="24"/>
              </w:rPr>
              <w:t>2.6.2. Sắp xếp nhân lực</w:t>
            </w:r>
            <w:r>
              <w:rPr>
                <w:color w:val="000000"/>
                <w:sz w:val="24"/>
                <w:szCs w:val="24"/>
              </w:rPr>
              <w:tab/>
              <w:t>50</w:t>
            </w:r>
          </w:hyperlink>
        </w:p>
        <w:p w14:paraId="097E87F5" w14:textId="77777777" w:rsidR="00431614" w:rsidRDefault="00000000">
          <w:pPr>
            <w:widowControl w:val="0"/>
            <w:tabs>
              <w:tab w:val="right" w:leader="dot" w:pos="12000"/>
            </w:tabs>
            <w:spacing w:before="60" w:after="0" w:line="240" w:lineRule="auto"/>
            <w:ind w:left="1440"/>
            <w:rPr>
              <w:color w:val="000000"/>
              <w:sz w:val="24"/>
              <w:szCs w:val="24"/>
            </w:rPr>
          </w:pPr>
          <w:hyperlink w:anchor="_eua3setr80f">
            <w:r>
              <w:rPr>
                <w:color w:val="000000"/>
                <w:sz w:val="24"/>
                <w:szCs w:val="24"/>
              </w:rPr>
              <w:t>2.6.2.1 Danh sách các cá nhân tham gia dự án</w:t>
            </w:r>
            <w:r>
              <w:rPr>
                <w:color w:val="000000"/>
                <w:sz w:val="24"/>
                <w:szCs w:val="24"/>
              </w:rPr>
              <w:tab/>
              <w:t>50</w:t>
            </w:r>
          </w:hyperlink>
        </w:p>
        <w:p w14:paraId="56326764" w14:textId="77777777" w:rsidR="00431614" w:rsidRDefault="00000000">
          <w:pPr>
            <w:widowControl w:val="0"/>
            <w:tabs>
              <w:tab w:val="right" w:leader="dot" w:pos="12000"/>
            </w:tabs>
            <w:spacing w:before="60" w:after="0" w:line="240" w:lineRule="auto"/>
            <w:ind w:left="1440"/>
            <w:rPr>
              <w:color w:val="000000"/>
              <w:sz w:val="24"/>
              <w:szCs w:val="24"/>
            </w:rPr>
          </w:pPr>
          <w:hyperlink w:anchor="_ob9hr8hj5ouj">
            <w:r>
              <w:rPr>
                <w:color w:val="000000"/>
                <w:sz w:val="24"/>
                <w:szCs w:val="24"/>
              </w:rPr>
              <w:t>2.6.2.2 Vị trí cá nhân trong dự án</w:t>
            </w:r>
            <w:r>
              <w:rPr>
                <w:color w:val="000000"/>
                <w:sz w:val="24"/>
                <w:szCs w:val="24"/>
              </w:rPr>
              <w:tab/>
              <w:t>50</w:t>
            </w:r>
          </w:hyperlink>
        </w:p>
        <w:p w14:paraId="66B559AB" w14:textId="77777777" w:rsidR="00431614" w:rsidRDefault="00000000">
          <w:pPr>
            <w:widowControl w:val="0"/>
            <w:tabs>
              <w:tab w:val="right" w:leader="dot" w:pos="12000"/>
            </w:tabs>
            <w:spacing w:before="60" w:after="0" w:line="240" w:lineRule="auto"/>
            <w:ind w:left="1080"/>
            <w:rPr>
              <w:color w:val="000000"/>
              <w:sz w:val="24"/>
              <w:szCs w:val="24"/>
            </w:rPr>
          </w:pPr>
          <w:hyperlink w:anchor="_44m2i0w3s2u3">
            <w:r>
              <w:rPr>
                <w:color w:val="000000"/>
                <w:sz w:val="24"/>
                <w:szCs w:val="24"/>
              </w:rPr>
              <w:t>2.6.3. Sơ đồ tổ chức dự án</w:t>
            </w:r>
            <w:r>
              <w:rPr>
                <w:color w:val="000000"/>
                <w:sz w:val="24"/>
                <w:szCs w:val="24"/>
              </w:rPr>
              <w:tab/>
              <w:t>51</w:t>
            </w:r>
          </w:hyperlink>
        </w:p>
        <w:p w14:paraId="563DD601" w14:textId="77777777" w:rsidR="00431614" w:rsidRDefault="00000000">
          <w:pPr>
            <w:widowControl w:val="0"/>
            <w:tabs>
              <w:tab w:val="right" w:leader="dot" w:pos="12000"/>
            </w:tabs>
            <w:spacing w:before="60" w:after="0" w:line="240" w:lineRule="auto"/>
            <w:ind w:left="1440"/>
            <w:rPr>
              <w:color w:val="000000"/>
              <w:sz w:val="24"/>
              <w:szCs w:val="24"/>
            </w:rPr>
          </w:pPr>
          <w:hyperlink w:anchor="_ogxui6keac63">
            <w:r>
              <w:rPr>
                <w:color w:val="000000"/>
                <w:sz w:val="24"/>
                <w:szCs w:val="24"/>
              </w:rPr>
              <w:t>2.6.3.1 Sơ đồ tổ chức</w:t>
            </w:r>
            <w:r>
              <w:rPr>
                <w:color w:val="000000"/>
                <w:sz w:val="24"/>
                <w:szCs w:val="24"/>
              </w:rPr>
              <w:tab/>
              <w:t>51</w:t>
            </w:r>
          </w:hyperlink>
        </w:p>
        <w:p w14:paraId="1D47B8E3" w14:textId="77777777" w:rsidR="00431614" w:rsidRDefault="00000000">
          <w:pPr>
            <w:widowControl w:val="0"/>
            <w:tabs>
              <w:tab w:val="right" w:leader="dot" w:pos="12000"/>
            </w:tabs>
            <w:spacing w:before="60" w:after="0" w:line="240" w:lineRule="auto"/>
            <w:ind w:left="1440"/>
            <w:rPr>
              <w:color w:val="000000"/>
              <w:sz w:val="24"/>
              <w:szCs w:val="24"/>
            </w:rPr>
          </w:pPr>
          <w:hyperlink w:anchor="_uqspaytuy1qd">
            <w:r>
              <w:rPr>
                <w:color w:val="000000"/>
                <w:sz w:val="24"/>
                <w:szCs w:val="24"/>
              </w:rPr>
              <w:t>2.6.3.2 Phân chia công việc</w:t>
            </w:r>
            <w:r>
              <w:rPr>
                <w:color w:val="000000"/>
                <w:sz w:val="24"/>
                <w:szCs w:val="24"/>
              </w:rPr>
              <w:tab/>
              <w:t>51</w:t>
            </w:r>
          </w:hyperlink>
        </w:p>
        <w:p w14:paraId="638C8BBE" w14:textId="77777777" w:rsidR="00431614" w:rsidRDefault="00000000">
          <w:pPr>
            <w:widowControl w:val="0"/>
            <w:tabs>
              <w:tab w:val="right" w:leader="dot" w:pos="12000"/>
            </w:tabs>
            <w:spacing w:before="60" w:after="0" w:line="240" w:lineRule="auto"/>
            <w:ind w:left="720"/>
            <w:rPr>
              <w:color w:val="000000"/>
              <w:sz w:val="24"/>
              <w:szCs w:val="24"/>
            </w:rPr>
          </w:pPr>
          <w:hyperlink w:anchor="_iyjdyve0ofjs">
            <w:r>
              <w:rPr>
                <w:color w:val="000000"/>
                <w:sz w:val="24"/>
                <w:szCs w:val="24"/>
              </w:rPr>
              <w:t>2.7. Quản lý rủi ro</w:t>
            </w:r>
            <w:r>
              <w:rPr>
                <w:color w:val="000000"/>
                <w:sz w:val="24"/>
                <w:szCs w:val="24"/>
              </w:rPr>
              <w:tab/>
              <w:t>52</w:t>
            </w:r>
          </w:hyperlink>
        </w:p>
        <w:p w14:paraId="21D9E978" w14:textId="77777777" w:rsidR="00431614" w:rsidRDefault="00000000">
          <w:pPr>
            <w:widowControl w:val="0"/>
            <w:tabs>
              <w:tab w:val="right" w:leader="dot" w:pos="12000"/>
            </w:tabs>
            <w:spacing w:before="60" w:after="0" w:line="240" w:lineRule="auto"/>
            <w:ind w:left="1080"/>
            <w:rPr>
              <w:color w:val="000000"/>
              <w:sz w:val="24"/>
              <w:szCs w:val="24"/>
            </w:rPr>
          </w:pPr>
          <w:hyperlink w:anchor="_87krw4rnsclx">
            <w:r>
              <w:rPr>
                <w:color w:val="000000"/>
                <w:sz w:val="24"/>
                <w:szCs w:val="24"/>
              </w:rPr>
              <w:t>2.7.1. Quá trình quản lý rủi ro trong khảo sát thực hiện dự án</w:t>
            </w:r>
            <w:r>
              <w:rPr>
                <w:color w:val="000000"/>
                <w:sz w:val="24"/>
                <w:szCs w:val="24"/>
              </w:rPr>
              <w:tab/>
              <w:t>52</w:t>
            </w:r>
          </w:hyperlink>
        </w:p>
        <w:p w14:paraId="3FDE5438" w14:textId="77777777" w:rsidR="00431614" w:rsidRDefault="00000000">
          <w:pPr>
            <w:widowControl w:val="0"/>
            <w:tabs>
              <w:tab w:val="right" w:leader="dot" w:pos="12000"/>
            </w:tabs>
            <w:spacing w:before="60" w:after="0" w:line="240" w:lineRule="auto"/>
            <w:ind w:left="1080"/>
            <w:rPr>
              <w:color w:val="000000"/>
              <w:sz w:val="24"/>
              <w:szCs w:val="24"/>
            </w:rPr>
          </w:pPr>
          <w:hyperlink w:anchor="_9hewhv78ahof">
            <w:r>
              <w:rPr>
                <w:color w:val="000000"/>
                <w:sz w:val="24"/>
                <w:szCs w:val="24"/>
              </w:rPr>
              <w:t>2.7.2. Xác định rủi ro</w:t>
            </w:r>
            <w:r>
              <w:rPr>
                <w:color w:val="000000"/>
                <w:sz w:val="24"/>
                <w:szCs w:val="24"/>
              </w:rPr>
              <w:tab/>
              <w:t>52</w:t>
            </w:r>
          </w:hyperlink>
        </w:p>
        <w:p w14:paraId="4F51C7F4" w14:textId="77777777" w:rsidR="00431614" w:rsidRDefault="00000000">
          <w:pPr>
            <w:widowControl w:val="0"/>
            <w:tabs>
              <w:tab w:val="right" w:leader="dot" w:pos="12000"/>
            </w:tabs>
            <w:spacing w:before="60" w:after="0" w:line="240" w:lineRule="auto"/>
            <w:ind w:left="1440"/>
            <w:rPr>
              <w:color w:val="000000"/>
              <w:sz w:val="24"/>
              <w:szCs w:val="24"/>
            </w:rPr>
          </w:pPr>
          <w:hyperlink w:anchor="_v3234875rwao">
            <w:r>
              <w:rPr>
                <w:color w:val="000000"/>
                <w:sz w:val="24"/>
                <w:szCs w:val="24"/>
              </w:rPr>
              <w:t>2.7.2.1. Các lĩnh vực xảy ra rủi ro</w:t>
            </w:r>
            <w:r>
              <w:rPr>
                <w:color w:val="000000"/>
                <w:sz w:val="24"/>
                <w:szCs w:val="24"/>
              </w:rPr>
              <w:tab/>
              <w:t>52</w:t>
            </w:r>
          </w:hyperlink>
        </w:p>
        <w:p w14:paraId="0F70ACCB" w14:textId="77777777" w:rsidR="00431614" w:rsidRDefault="00000000">
          <w:pPr>
            <w:widowControl w:val="0"/>
            <w:tabs>
              <w:tab w:val="right" w:leader="dot" w:pos="12000"/>
            </w:tabs>
            <w:spacing w:before="60" w:after="0" w:line="240" w:lineRule="auto"/>
            <w:ind w:left="1440"/>
            <w:rPr>
              <w:color w:val="000000"/>
              <w:sz w:val="24"/>
              <w:szCs w:val="24"/>
            </w:rPr>
          </w:pPr>
          <w:hyperlink w:anchor="_4r1eckxmytaa">
            <w:r>
              <w:rPr>
                <w:color w:val="000000"/>
                <w:sz w:val="24"/>
                <w:szCs w:val="24"/>
              </w:rPr>
              <w:t>2.7.2.2 Xác định rủi ro</w:t>
            </w:r>
            <w:r>
              <w:rPr>
                <w:color w:val="000000"/>
                <w:sz w:val="24"/>
                <w:szCs w:val="24"/>
              </w:rPr>
              <w:tab/>
              <w:t>53</w:t>
            </w:r>
          </w:hyperlink>
        </w:p>
        <w:p w14:paraId="70A1905B" w14:textId="77777777" w:rsidR="00431614" w:rsidRDefault="00000000">
          <w:pPr>
            <w:widowControl w:val="0"/>
            <w:tabs>
              <w:tab w:val="right" w:leader="dot" w:pos="12000"/>
            </w:tabs>
            <w:spacing w:before="60" w:after="0" w:line="240" w:lineRule="auto"/>
            <w:ind w:left="1080"/>
            <w:rPr>
              <w:color w:val="000000"/>
              <w:sz w:val="24"/>
              <w:szCs w:val="24"/>
            </w:rPr>
          </w:pPr>
          <w:hyperlink w:anchor="_qgzt0tz78yq8">
            <w:r>
              <w:rPr>
                <w:color w:val="000000"/>
                <w:sz w:val="24"/>
                <w:szCs w:val="24"/>
              </w:rPr>
              <w:t>2.7.3. Phân tích mức độ rủi ro</w:t>
            </w:r>
            <w:r>
              <w:rPr>
                <w:color w:val="000000"/>
                <w:sz w:val="24"/>
                <w:szCs w:val="24"/>
              </w:rPr>
              <w:tab/>
              <w:t>54</w:t>
            </w:r>
          </w:hyperlink>
        </w:p>
        <w:p w14:paraId="012BDE23" w14:textId="77777777" w:rsidR="00431614" w:rsidRDefault="00000000">
          <w:pPr>
            <w:widowControl w:val="0"/>
            <w:tabs>
              <w:tab w:val="right" w:leader="dot" w:pos="12000"/>
            </w:tabs>
            <w:spacing w:before="60" w:after="0" w:line="240" w:lineRule="auto"/>
            <w:ind w:left="1080"/>
            <w:rPr>
              <w:color w:val="000000"/>
              <w:sz w:val="24"/>
              <w:szCs w:val="24"/>
            </w:rPr>
          </w:pPr>
          <w:hyperlink w:anchor="_ntxx1tcbu4pz">
            <w:r>
              <w:rPr>
                <w:color w:val="000000"/>
                <w:sz w:val="24"/>
                <w:szCs w:val="24"/>
              </w:rPr>
              <w:t>2.7.4. Kế hoạch phòng ngừa rủi ro</w:t>
            </w:r>
            <w:r>
              <w:rPr>
                <w:color w:val="000000"/>
                <w:sz w:val="24"/>
                <w:szCs w:val="24"/>
              </w:rPr>
              <w:tab/>
              <w:t>55</w:t>
            </w:r>
          </w:hyperlink>
        </w:p>
        <w:p w14:paraId="0AF5878F" w14:textId="77777777" w:rsidR="00431614" w:rsidRDefault="00000000">
          <w:pPr>
            <w:widowControl w:val="0"/>
            <w:tabs>
              <w:tab w:val="right" w:leader="dot" w:pos="12000"/>
            </w:tabs>
            <w:spacing w:before="60" w:after="0" w:line="240" w:lineRule="auto"/>
            <w:ind w:left="0"/>
            <w:rPr>
              <w:b/>
              <w:color w:val="000000"/>
            </w:rPr>
          </w:pPr>
          <w:hyperlink w:anchor="_3rwldm90jvdz">
            <w:r>
              <w:rPr>
                <w:b/>
                <w:color w:val="000000"/>
              </w:rPr>
              <w:t>PHẦN III: TRIỂN KHAI VÀ GIÁM SÁT</w:t>
            </w:r>
            <w:r>
              <w:rPr>
                <w:b/>
                <w:color w:val="000000"/>
              </w:rPr>
              <w:tab/>
              <w:t>58</w:t>
            </w:r>
          </w:hyperlink>
        </w:p>
        <w:p w14:paraId="085E3E30" w14:textId="77777777" w:rsidR="00431614" w:rsidRDefault="00000000">
          <w:pPr>
            <w:widowControl w:val="0"/>
            <w:tabs>
              <w:tab w:val="right" w:leader="dot" w:pos="12000"/>
            </w:tabs>
            <w:spacing w:before="60" w:after="0" w:line="240" w:lineRule="auto"/>
            <w:ind w:left="360"/>
            <w:rPr>
              <w:color w:val="000000"/>
            </w:rPr>
          </w:pPr>
          <w:hyperlink w:anchor="_4085auevkofs">
            <w:r>
              <w:rPr>
                <w:b/>
                <w:color w:val="000000"/>
              </w:rPr>
              <w:t>1. Phân tích thiết kế dự án công nghệ thông tin</w:t>
            </w:r>
            <w:r>
              <w:rPr>
                <w:b/>
                <w:color w:val="000000"/>
              </w:rPr>
              <w:tab/>
              <w:t>58</w:t>
            </w:r>
          </w:hyperlink>
        </w:p>
        <w:p w14:paraId="2284701F" w14:textId="77777777" w:rsidR="00431614"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9ur0wcn6ltql">
            <w:r>
              <w:rPr>
                <w:color w:val="000000"/>
              </w:rPr>
              <w:t>1.1. Khảo sát và phân tích thiết kế</w:t>
            </w:r>
            <w:r>
              <w:rPr>
                <w:color w:val="000000"/>
              </w:rPr>
              <w:tab/>
              <w:t>58</w:t>
            </w:r>
          </w:hyperlink>
        </w:p>
        <w:p w14:paraId="4DCE2BB1" w14:textId="77777777" w:rsidR="00431614"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t437vx8tc75">
            <w:r>
              <w:rPr>
                <w:color w:val="000000"/>
              </w:rPr>
              <w:t>1.1.1. Khảo sát thực tế</w:t>
            </w:r>
            <w:r>
              <w:rPr>
                <w:color w:val="000000"/>
              </w:rPr>
              <w:tab/>
              <w:t>58</w:t>
            </w:r>
          </w:hyperlink>
        </w:p>
        <w:p w14:paraId="796F0000" w14:textId="77777777" w:rsidR="00431614"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d8k7pgllprf">
            <w:r>
              <w:rPr>
                <w:color w:val="000000"/>
              </w:rPr>
              <w:t>1.1.2. Chức năng cơ bản của hệ thống</w:t>
            </w:r>
            <w:r>
              <w:rPr>
                <w:color w:val="000000"/>
              </w:rPr>
              <w:tab/>
              <w:t>59</w:t>
            </w:r>
          </w:hyperlink>
        </w:p>
        <w:p w14:paraId="325FE84D" w14:textId="77777777" w:rsidR="00431614"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1t93pamtpuxy">
            <w:r>
              <w:rPr>
                <w:color w:val="000000"/>
              </w:rPr>
              <w:t>1.1.3. Phân tích yêu cầu khách hàng đối với website</w:t>
            </w:r>
            <w:r>
              <w:rPr>
                <w:color w:val="000000"/>
              </w:rPr>
              <w:tab/>
              <w:t>60</w:t>
            </w:r>
          </w:hyperlink>
        </w:p>
        <w:p w14:paraId="245FA5D2" w14:textId="77777777" w:rsidR="00431614"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m57860wemcpm">
            <w:r>
              <w:rPr>
                <w:color w:val="000000"/>
              </w:rPr>
              <w:t>1.1.4. Phân tích yêu cầu người quản trị đối với website</w:t>
            </w:r>
            <w:r>
              <w:rPr>
                <w:color w:val="000000"/>
              </w:rPr>
              <w:tab/>
              <w:t>60</w:t>
            </w:r>
          </w:hyperlink>
        </w:p>
        <w:p w14:paraId="04692696" w14:textId="77777777" w:rsidR="00431614"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2nep0y5r1qg1">
            <w:r>
              <w:rPr>
                <w:color w:val="000000"/>
              </w:rPr>
              <w:t>1.2. Biểu đồ Use Case - Biểu đồ lớp</w:t>
            </w:r>
            <w:r>
              <w:rPr>
                <w:color w:val="000000"/>
              </w:rPr>
              <w:tab/>
              <w:t>61</w:t>
            </w:r>
          </w:hyperlink>
        </w:p>
        <w:p w14:paraId="50F9EBEF" w14:textId="77777777" w:rsidR="00431614"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wv0c3ji3mjz3">
            <w:r>
              <w:rPr>
                <w:color w:val="000000"/>
              </w:rPr>
              <w:t>1.2.1. Biểu đồ use case tổng quát</w:t>
            </w:r>
            <w:r>
              <w:rPr>
                <w:color w:val="000000"/>
              </w:rPr>
              <w:tab/>
              <w:t>61</w:t>
            </w:r>
          </w:hyperlink>
        </w:p>
        <w:p w14:paraId="1EDD0672" w14:textId="77777777" w:rsidR="00431614"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f0sjuwfnlq4z">
            <w:r>
              <w:rPr>
                <w:color w:val="000000"/>
              </w:rPr>
              <w:t>1.2.2. Phân rã usecase:</w:t>
            </w:r>
            <w:r>
              <w:rPr>
                <w:color w:val="000000"/>
              </w:rPr>
              <w:tab/>
              <w:t>62</w:t>
            </w:r>
          </w:hyperlink>
        </w:p>
        <w:p w14:paraId="204CF5FE" w14:textId="77777777" w:rsidR="00431614"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l6shbwv617m0">
            <w:r>
              <w:rPr>
                <w:color w:val="000000"/>
              </w:rPr>
              <w:t>1.3. Đặc tả usecase</w:t>
            </w:r>
            <w:r>
              <w:rPr>
                <w:color w:val="000000"/>
              </w:rPr>
              <w:tab/>
              <w:t>65</w:t>
            </w:r>
          </w:hyperlink>
        </w:p>
        <w:p w14:paraId="4385DC0D" w14:textId="77777777" w:rsidR="00431614"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k1expr4ox5q8">
            <w:r>
              <w:rPr>
                <w:color w:val="000000"/>
              </w:rPr>
              <w:t>1.4. Thiết kế cơ sở dữ liệu</w:t>
            </w:r>
            <w:r>
              <w:rPr>
                <w:color w:val="000000"/>
              </w:rPr>
              <w:tab/>
              <w:t>84</w:t>
            </w:r>
          </w:hyperlink>
        </w:p>
        <w:p w14:paraId="0157C335" w14:textId="77777777" w:rsidR="00431614" w:rsidRDefault="00000000">
          <w:pPr>
            <w:widowControl w:val="0"/>
            <w:tabs>
              <w:tab w:val="right" w:leader="dot" w:pos="12000"/>
            </w:tabs>
            <w:spacing w:before="60" w:after="0" w:line="240" w:lineRule="auto"/>
            <w:ind w:left="1080"/>
            <w:rPr>
              <w:rFonts w:ascii="Arial" w:eastAsia="Arial" w:hAnsi="Arial" w:cs="Arial"/>
              <w:color w:val="000000"/>
              <w:sz w:val="22"/>
              <w:szCs w:val="22"/>
            </w:rPr>
          </w:pPr>
          <w:hyperlink w:anchor="_rn5zsb4543mv">
            <w:r>
              <w:rPr>
                <w:color w:val="000000"/>
              </w:rPr>
              <w:t>1.4.1 Bảng các thực thể</w:t>
            </w:r>
            <w:r>
              <w:rPr>
                <w:color w:val="000000"/>
              </w:rPr>
              <w:tab/>
              <w:t>84</w:t>
            </w:r>
          </w:hyperlink>
        </w:p>
        <w:p w14:paraId="1EE86B9F" w14:textId="77777777" w:rsidR="00431614" w:rsidRDefault="00000000">
          <w:pPr>
            <w:widowControl w:val="0"/>
            <w:tabs>
              <w:tab w:val="right" w:leader="dot" w:pos="12000"/>
            </w:tabs>
            <w:spacing w:before="60" w:after="0" w:line="240" w:lineRule="auto"/>
            <w:ind w:left="1440"/>
            <w:rPr>
              <w:rFonts w:ascii="Arial" w:eastAsia="Arial" w:hAnsi="Arial" w:cs="Arial"/>
              <w:color w:val="000000"/>
              <w:sz w:val="22"/>
              <w:szCs w:val="22"/>
            </w:rPr>
          </w:pPr>
          <w:hyperlink w:anchor="_cypmehs7nqtu">
            <w:r>
              <w:rPr>
                <w:color w:val="000000"/>
              </w:rPr>
              <w:t>a. Bảng Người dùng (Users)</w:t>
            </w:r>
            <w:r>
              <w:rPr>
                <w:color w:val="000000"/>
              </w:rPr>
              <w:tab/>
              <w:t>84</w:t>
            </w:r>
          </w:hyperlink>
        </w:p>
        <w:p w14:paraId="55758269" w14:textId="77777777" w:rsidR="00431614" w:rsidRDefault="00000000">
          <w:pPr>
            <w:widowControl w:val="0"/>
            <w:tabs>
              <w:tab w:val="right" w:leader="dot" w:pos="12000"/>
            </w:tabs>
            <w:spacing w:before="60" w:after="0" w:line="240" w:lineRule="auto"/>
            <w:ind w:left="1440"/>
            <w:rPr>
              <w:rFonts w:ascii="Arial" w:eastAsia="Arial" w:hAnsi="Arial" w:cs="Arial"/>
              <w:color w:val="000000"/>
              <w:sz w:val="22"/>
              <w:szCs w:val="22"/>
            </w:rPr>
          </w:pPr>
          <w:hyperlink w:anchor="_8y3o4sb4dilu">
            <w:r>
              <w:rPr>
                <w:color w:val="000000"/>
              </w:rPr>
              <w:t>b. Bảng Quản trị viên (Administrators)</w:t>
            </w:r>
            <w:r>
              <w:rPr>
                <w:color w:val="000000"/>
              </w:rPr>
              <w:tab/>
              <w:t>84</w:t>
            </w:r>
          </w:hyperlink>
        </w:p>
        <w:p w14:paraId="1818DEB6" w14:textId="77777777" w:rsidR="00431614" w:rsidRDefault="00000000">
          <w:pPr>
            <w:widowControl w:val="0"/>
            <w:tabs>
              <w:tab w:val="right" w:leader="dot" w:pos="12000"/>
            </w:tabs>
            <w:spacing w:before="60" w:after="0" w:line="240" w:lineRule="auto"/>
            <w:ind w:left="1440"/>
            <w:rPr>
              <w:rFonts w:ascii="Arial" w:eastAsia="Arial" w:hAnsi="Arial" w:cs="Arial"/>
              <w:color w:val="000000"/>
              <w:sz w:val="22"/>
              <w:szCs w:val="22"/>
            </w:rPr>
          </w:pPr>
          <w:hyperlink w:anchor="_ssols08sl7gb">
            <w:r>
              <w:rPr>
                <w:color w:val="000000"/>
              </w:rPr>
              <w:t>c. Bảng Nhân viên CSKH (CustomerServiceStaff)</w:t>
            </w:r>
            <w:r>
              <w:rPr>
                <w:color w:val="000000"/>
              </w:rPr>
              <w:tab/>
              <w:t>84</w:t>
            </w:r>
          </w:hyperlink>
        </w:p>
        <w:p w14:paraId="0D249EC6" w14:textId="77777777" w:rsidR="00431614" w:rsidRDefault="00000000">
          <w:pPr>
            <w:widowControl w:val="0"/>
            <w:tabs>
              <w:tab w:val="right" w:leader="dot" w:pos="12000"/>
            </w:tabs>
            <w:spacing w:before="60" w:after="0" w:line="240" w:lineRule="auto"/>
            <w:ind w:left="1440"/>
            <w:rPr>
              <w:rFonts w:ascii="Arial" w:eastAsia="Arial" w:hAnsi="Arial" w:cs="Arial"/>
              <w:color w:val="000000"/>
              <w:sz w:val="22"/>
              <w:szCs w:val="22"/>
            </w:rPr>
          </w:pPr>
          <w:hyperlink w:anchor="_oacw5evlurp5">
            <w:r>
              <w:rPr>
                <w:color w:val="000000"/>
              </w:rPr>
              <w:t>d. Bảng Nhân viên Biên tập (Editor)</w:t>
            </w:r>
            <w:r>
              <w:rPr>
                <w:color w:val="000000"/>
              </w:rPr>
              <w:tab/>
              <w:t>85</w:t>
            </w:r>
          </w:hyperlink>
        </w:p>
        <w:p w14:paraId="50EBBD50" w14:textId="77777777" w:rsidR="00431614" w:rsidRDefault="00000000">
          <w:pPr>
            <w:widowControl w:val="0"/>
            <w:tabs>
              <w:tab w:val="right" w:leader="dot" w:pos="12000"/>
            </w:tabs>
            <w:spacing w:before="60" w:after="0" w:line="240" w:lineRule="auto"/>
            <w:ind w:left="1440"/>
            <w:rPr>
              <w:rFonts w:ascii="Arial" w:eastAsia="Arial" w:hAnsi="Arial" w:cs="Arial"/>
              <w:color w:val="000000"/>
              <w:sz w:val="22"/>
              <w:szCs w:val="22"/>
            </w:rPr>
          </w:pPr>
          <w:hyperlink w:anchor="_vf9icwt63mmm">
            <w:r>
              <w:rPr>
                <w:color w:val="000000"/>
              </w:rPr>
              <w:t>e. Bảng Danh mục (Categories)</w:t>
            </w:r>
            <w:r>
              <w:rPr>
                <w:color w:val="000000"/>
              </w:rPr>
              <w:tab/>
              <w:t>85</w:t>
            </w:r>
          </w:hyperlink>
        </w:p>
        <w:p w14:paraId="7ECA866B" w14:textId="77777777" w:rsidR="00431614" w:rsidRDefault="00000000">
          <w:pPr>
            <w:widowControl w:val="0"/>
            <w:tabs>
              <w:tab w:val="right" w:leader="dot" w:pos="12000"/>
            </w:tabs>
            <w:spacing w:before="60" w:after="0" w:line="240" w:lineRule="auto"/>
            <w:ind w:left="1440"/>
            <w:rPr>
              <w:rFonts w:ascii="Arial" w:eastAsia="Arial" w:hAnsi="Arial" w:cs="Arial"/>
              <w:color w:val="000000"/>
              <w:sz w:val="22"/>
              <w:szCs w:val="22"/>
            </w:rPr>
          </w:pPr>
          <w:hyperlink w:anchor="_l12cnoet02tg">
            <w:r>
              <w:rPr>
                <w:color w:val="000000"/>
              </w:rPr>
              <w:t>f. Bảng Sản phẩm (Products)</w:t>
            </w:r>
            <w:r>
              <w:rPr>
                <w:color w:val="000000"/>
              </w:rPr>
              <w:tab/>
              <w:t>85</w:t>
            </w:r>
          </w:hyperlink>
        </w:p>
        <w:p w14:paraId="3A93A757" w14:textId="77777777" w:rsidR="00431614" w:rsidRDefault="00000000">
          <w:pPr>
            <w:widowControl w:val="0"/>
            <w:tabs>
              <w:tab w:val="right" w:leader="dot" w:pos="12000"/>
            </w:tabs>
            <w:spacing w:before="60" w:after="0" w:line="240" w:lineRule="auto"/>
            <w:ind w:left="1440"/>
            <w:rPr>
              <w:rFonts w:ascii="Arial" w:eastAsia="Arial" w:hAnsi="Arial" w:cs="Arial"/>
              <w:color w:val="000000"/>
              <w:sz w:val="22"/>
              <w:szCs w:val="22"/>
            </w:rPr>
          </w:pPr>
          <w:hyperlink w:anchor="_52w8xvfsbbh0">
            <w:r>
              <w:rPr>
                <w:color w:val="000000"/>
              </w:rPr>
              <w:t>g. Bảng Danh mục - Sản phẩm (ProductCategories)</w:t>
            </w:r>
            <w:r>
              <w:rPr>
                <w:color w:val="000000"/>
              </w:rPr>
              <w:tab/>
              <w:t>85</w:t>
            </w:r>
          </w:hyperlink>
        </w:p>
        <w:p w14:paraId="4D8780CF" w14:textId="77777777" w:rsidR="00431614" w:rsidRDefault="00000000">
          <w:pPr>
            <w:widowControl w:val="0"/>
            <w:tabs>
              <w:tab w:val="right" w:leader="dot" w:pos="12000"/>
            </w:tabs>
            <w:spacing w:before="60" w:after="0" w:line="240" w:lineRule="auto"/>
            <w:ind w:left="0"/>
            <w:rPr>
              <w:b/>
              <w:color w:val="000000"/>
            </w:rPr>
          </w:pPr>
          <w:hyperlink w:anchor="_3pnka9fju7dq">
            <w:r>
              <w:rPr>
                <w:b/>
                <w:color w:val="000000"/>
              </w:rPr>
              <w:t>2. Xây dựng hệ thống</w:t>
            </w:r>
            <w:r>
              <w:rPr>
                <w:b/>
                <w:color w:val="000000"/>
              </w:rPr>
              <w:tab/>
              <w:t>86</w:t>
            </w:r>
          </w:hyperlink>
        </w:p>
        <w:p w14:paraId="6265549F" w14:textId="77777777" w:rsidR="00431614" w:rsidRDefault="00000000">
          <w:pPr>
            <w:widowControl w:val="0"/>
            <w:tabs>
              <w:tab w:val="right" w:leader="dot" w:pos="12000"/>
            </w:tabs>
            <w:spacing w:before="60" w:after="0" w:line="240" w:lineRule="auto"/>
            <w:ind w:left="0"/>
            <w:rPr>
              <w:b/>
              <w:color w:val="000000"/>
            </w:rPr>
          </w:pPr>
          <w:hyperlink w:anchor="_n7jwepgr9u28">
            <w:r>
              <w:rPr>
                <w:b/>
                <w:color w:val="000000"/>
              </w:rPr>
              <w:t>3. Kiểm thử</w:t>
            </w:r>
            <w:r>
              <w:rPr>
                <w:b/>
                <w:color w:val="000000"/>
              </w:rPr>
              <w:tab/>
              <w:t>89</w:t>
            </w:r>
          </w:hyperlink>
        </w:p>
        <w:p w14:paraId="646C4647" w14:textId="77777777" w:rsidR="00431614" w:rsidRDefault="00000000">
          <w:pPr>
            <w:widowControl w:val="0"/>
            <w:tabs>
              <w:tab w:val="right" w:leader="dot" w:pos="12000"/>
            </w:tabs>
            <w:spacing w:before="60" w:after="0" w:line="240" w:lineRule="auto"/>
            <w:ind w:left="0"/>
            <w:rPr>
              <w:b/>
              <w:color w:val="000000"/>
            </w:rPr>
          </w:pPr>
          <w:hyperlink w:anchor="_mh8h8ik3sh67">
            <w:r>
              <w:rPr>
                <w:b/>
                <w:color w:val="000000"/>
              </w:rPr>
              <w:t>PHẦN IV: CHUYỂN GIAO</w:t>
            </w:r>
            <w:r>
              <w:rPr>
                <w:b/>
                <w:color w:val="000000"/>
              </w:rPr>
              <w:tab/>
              <w:t>94</w:t>
            </w:r>
          </w:hyperlink>
        </w:p>
        <w:p w14:paraId="28D10EED" w14:textId="77777777" w:rsidR="00431614" w:rsidRDefault="00000000">
          <w:pPr>
            <w:widowControl w:val="0"/>
            <w:tabs>
              <w:tab w:val="right" w:leader="dot" w:pos="12000"/>
            </w:tabs>
            <w:spacing w:before="60" w:after="0" w:line="240" w:lineRule="auto"/>
            <w:ind w:left="0"/>
            <w:rPr>
              <w:b/>
              <w:color w:val="000000"/>
            </w:rPr>
          </w:pPr>
          <w:hyperlink w:anchor="_gxooi6sun6dz">
            <w:r>
              <w:rPr>
                <w:b/>
                <w:color w:val="000000"/>
              </w:rPr>
              <w:t>PHẦN V: KẾT LUẬN</w:t>
            </w:r>
            <w:r>
              <w:rPr>
                <w:b/>
                <w:color w:val="000000"/>
              </w:rPr>
              <w:tab/>
              <w:t>95</w:t>
            </w:r>
          </w:hyperlink>
          <w:r>
            <w:fldChar w:fldCharType="end"/>
          </w:r>
        </w:p>
      </w:sdtContent>
    </w:sdt>
    <w:p w14:paraId="77365A9C" w14:textId="77777777" w:rsidR="00431614" w:rsidRDefault="00000000">
      <w:pPr>
        <w:spacing w:after="72" w:line="259" w:lineRule="auto"/>
        <w:ind w:left="0" w:right="-15"/>
      </w:pPr>
      <w:r>
        <w:br w:type="page"/>
      </w:r>
    </w:p>
    <w:p w14:paraId="7B3EFB91" w14:textId="77777777" w:rsidR="00431614" w:rsidRDefault="00000000">
      <w:pPr>
        <w:pStyle w:val="Heading1"/>
        <w:jc w:val="center"/>
      </w:pPr>
      <w:bookmarkStart w:id="0" w:name="_amzv6oayw86e" w:colFirst="0" w:colLast="0"/>
      <w:bookmarkEnd w:id="0"/>
      <w:r>
        <w:t>PHÂN CHIA CÔNG VIỆC</w:t>
      </w:r>
    </w:p>
    <w:tbl>
      <w:tblPr>
        <w:tblStyle w:val="a0"/>
        <w:tblW w:w="8985" w:type="dxa"/>
        <w:tblBorders>
          <w:top w:val="nil"/>
          <w:left w:val="nil"/>
          <w:bottom w:val="nil"/>
          <w:right w:val="nil"/>
          <w:insideH w:val="nil"/>
          <w:insideV w:val="nil"/>
        </w:tblBorders>
        <w:tblLayout w:type="fixed"/>
        <w:tblLook w:val="0600" w:firstRow="0" w:lastRow="0" w:firstColumn="0" w:lastColumn="0" w:noHBand="1" w:noVBand="1"/>
      </w:tblPr>
      <w:tblGrid>
        <w:gridCol w:w="1845"/>
        <w:gridCol w:w="1260"/>
        <w:gridCol w:w="1785"/>
        <w:gridCol w:w="990"/>
        <w:gridCol w:w="1005"/>
        <w:gridCol w:w="1065"/>
        <w:gridCol w:w="1035"/>
      </w:tblGrid>
      <w:tr w:rsidR="00431614" w14:paraId="431D4774" w14:textId="77777777">
        <w:trPr>
          <w:cantSplit/>
          <w:trHeight w:val="960"/>
        </w:trPr>
        <w:tc>
          <w:tcPr>
            <w:tcW w:w="4890" w:type="dxa"/>
            <w:gridSpan w:val="3"/>
            <w:tcBorders>
              <w:top w:val="single" w:sz="5" w:space="0" w:color="000000"/>
              <w:left w:val="single" w:sz="5" w:space="0" w:color="000000"/>
              <w:bottom w:val="single" w:sz="5" w:space="0" w:color="000000"/>
              <w:right w:val="single" w:sz="5" w:space="0" w:color="000000"/>
            </w:tcBorders>
            <w:shd w:val="clear" w:color="auto" w:fill="auto"/>
            <w:tcMar>
              <w:top w:w="51" w:type="dxa"/>
              <w:left w:w="51" w:type="dxa"/>
              <w:bottom w:w="51" w:type="dxa"/>
              <w:right w:w="51" w:type="dxa"/>
            </w:tcMar>
            <w:vAlign w:val="center"/>
          </w:tcPr>
          <w:p w14:paraId="3A45F545" w14:textId="77777777" w:rsidR="00431614" w:rsidRDefault="00431614">
            <w:pPr>
              <w:widowControl w:val="0"/>
              <w:spacing w:after="0" w:line="276" w:lineRule="auto"/>
              <w:ind w:left="0"/>
              <w:rPr>
                <w:rFonts w:ascii="Arial" w:eastAsia="Arial" w:hAnsi="Arial" w:cs="Arial"/>
                <w:sz w:val="20"/>
                <w:szCs w:val="20"/>
              </w:rPr>
            </w:pPr>
          </w:p>
        </w:tc>
        <w:tc>
          <w:tcPr>
            <w:tcW w:w="990" w:type="dxa"/>
            <w:tcBorders>
              <w:top w:val="single" w:sz="5" w:space="0" w:color="000000"/>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8DF1AD4" w14:textId="77777777" w:rsidR="00431614" w:rsidRDefault="00000000">
            <w:pPr>
              <w:widowControl w:val="0"/>
              <w:spacing w:after="0" w:line="276" w:lineRule="auto"/>
              <w:ind w:left="0"/>
              <w:jc w:val="center"/>
              <w:rPr>
                <w:rFonts w:ascii="Arial" w:eastAsia="Arial" w:hAnsi="Arial" w:cs="Arial"/>
                <w:sz w:val="20"/>
                <w:szCs w:val="20"/>
              </w:rPr>
            </w:pPr>
            <w:r>
              <w:rPr>
                <w:b/>
              </w:rPr>
              <w:t>Hạ Quang Dũng</w:t>
            </w:r>
          </w:p>
        </w:tc>
        <w:tc>
          <w:tcPr>
            <w:tcW w:w="1005" w:type="dxa"/>
            <w:tcBorders>
              <w:top w:val="single" w:sz="5" w:space="0" w:color="000000"/>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2150ACA" w14:textId="77777777" w:rsidR="00431614" w:rsidRDefault="00000000">
            <w:pPr>
              <w:widowControl w:val="0"/>
              <w:spacing w:after="0" w:line="276" w:lineRule="auto"/>
              <w:ind w:left="0"/>
              <w:jc w:val="center"/>
              <w:rPr>
                <w:rFonts w:ascii="Arial" w:eastAsia="Arial" w:hAnsi="Arial" w:cs="Arial"/>
                <w:sz w:val="20"/>
                <w:szCs w:val="20"/>
              </w:rPr>
            </w:pPr>
            <w:r>
              <w:rPr>
                <w:b/>
              </w:rPr>
              <w:t>Lê Đình Tú</w:t>
            </w:r>
          </w:p>
        </w:tc>
        <w:tc>
          <w:tcPr>
            <w:tcW w:w="1065" w:type="dxa"/>
            <w:tcBorders>
              <w:top w:val="single" w:sz="5" w:space="0" w:color="000000"/>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C4B9DB5" w14:textId="77777777" w:rsidR="00431614" w:rsidRDefault="00000000">
            <w:pPr>
              <w:widowControl w:val="0"/>
              <w:spacing w:after="0" w:line="276" w:lineRule="auto"/>
              <w:ind w:left="0"/>
              <w:jc w:val="center"/>
              <w:rPr>
                <w:rFonts w:ascii="Arial" w:eastAsia="Arial" w:hAnsi="Arial" w:cs="Arial"/>
                <w:sz w:val="20"/>
                <w:szCs w:val="20"/>
              </w:rPr>
            </w:pPr>
            <w:r>
              <w:rPr>
                <w:b/>
              </w:rPr>
              <w:t>Lê Thị Lý</w:t>
            </w:r>
          </w:p>
        </w:tc>
        <w:tc>
          <w:tcPr>
            <w:tcW w:w="1035" w:type="dxa"/>
            <w:tcBorders>
              <w:top w:val="single" w:sz="5" w:space="0" w:color="000000"/>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BEDF6AF" w14:textId="77777777" w:rsidR="00431614" w:rsidRDefault="00000000">
            <w:pPr>
              <w:widowControl w:val="0"/>
              <w:spacing w:after="0" w:line="276" w:lineRule="auto"/>
              <w:ind w:left="0"/>
              <w:jc w:val="center"/>
              <w:rPr>
                <w:rFonts w:ascii="Arial" w:eastAsia="Arial" w:hAnsi="Arial" w:cs="Arial"/>
                <w:sz w:val="20"/>
                <w:szCs w:val="20"/>
              </w:rPr>
            </w:pPr>
            <w:r>
              <w:rPr>
                <w:b/>
              </w:rPr>
              <w:t>Nguyễn Thị Hồng Nhung</w:t>
            </w:r>
          </w:p>
        </w:tc>
      </w:tr>
      <w:tr w:rsidR="00431614" w14:paraId="4C86E51A" w14:textId="77777777">
        <w:trPr>
          <w:trHeight w:val="360"/>
        </w:trPr>
        <w:tc>
          <w:tcPr>
            <w:tcW w:w="4890" w:type="dxa"/>
            <w:gridSpan w:val="3"/>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vAlign w:val="center"/>
          </w:tcPr>
          <w:p w14:paraId="554B099A" w14:textId="77777777" w:rsidR="00431614" w:rsidRDefault="00000000">
            <w:pPr>
              <w:widowControl w:val="0"/>
              <w:spacing w:after="0" w:line="276" w:lineRule="auto"/>
              <w:ind w:left="0"/>
              <w:jc w:val="center"/>
              <w:rPr>
                <w:rFonts w:ascii="Arial" w:eastAsia="Arial" w:hAnsi="Arial" w:cs="Arial"/>
                <w:sz w:val="20"/>
                <w:szCs w:val="20"/>
              </w:rPr>
            </w:pPr>
            <w:r>
              <w:rPr>
                <w:b/>
              </w:rPr>
              <w:t>MỤC LỤC</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ABC3854"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bottom"/>
          </w:tcPr>
          <w:p w14:paraId="61C9D11F"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bottom"/>
          </w:tcPr>
          <w:p w14:paraId="16686D9A"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bottom"/>
          </w:tcPr>
          <w:p w14:paraId="3F417088" w14:textId="77777777" w:rsidR="00431614" w:rsidRDefault="00431614">
            <w:pPr>
              <w:widowControl w:val="0"/>
              <w:spacing w:after="0" w:line="276" w:lineRule="auto"/>
              <w:ind w:left="0"/>
              <w:rPr>
                <w:rFonts w:ascii="Arial" w:eastAsia="Arial" w:hAnsi="Arial" w:cs="Arial"/>
                <w:sz w:val="20"/>
                <w:szCs w:val="20"/>
              </w:rPr>
            </w:pPr>
          </w:p>
        </w:tc>
      </w:tr>
      <w:tr w:rsidR="00431614" w14:paraId="34CB5ED4" w14:textId="77777777">
        <w:trPr>
          <w:trHeight w:val="360"/>
        </w:trPr>
        <w:tc>
          <w:tcPr>
            <w:tcW w:w="4890" w:type="dxa"/>
            <w:gridSpan w:val="3"/>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vAlign w:val="center"/>
          </w:tcPr>
          <w:p w14:paraId="6E0FEC29" w14:textId="77777777" w:rsidR="00431614" w:rsidRDefault="00000000">
            <w:pPr>
              <w:widowControl w:val="0"/>
              <w:spacing w:after="0" w:line="276" w:lineRule="auto"/>
              <w:ind w:left="0"/>
              <w:jc w:val="center"/>
              <w:rPr>
                <w:rFonts w:ascii="Arial" w:eastAsia="Arial" w:hAnsi="Arial" w:cs="Arial"/>
                <w:sz w:val="20"/>
                <w:szCs w:val="20"/>
              </w:rPr>
            </w:pPr>
            <w:r>
              <w:rPr>
                <w:b/>
              </w:rPr>
              <w:t>PHÂN CHIA CÔNG VIỆC</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3E3D94D"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7145B48"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2FE99D2"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C5FDDC2" w14:textId="77777777" w:rsidR="00431614" w:rsidRDefault="00431614">
            <w:pPr>
              <w:widowControl w:val="0"/>
              <w:spacing w:after="0" w:line="276" w:lineRule="auto"/>
              <w:ind w:left="0"/>
              <w:rPr>
                <w:rFonts w:ascii="Arial" w:eastAsia="Arial" w:hAnsi="Arial" w:cs="Arial"/>
                <w:sz w:val="20"/>
                <w:szCs w:val="20"/>
              </w:rPr>
            </w:pPr>
          </w:p>
        </w:tc>
      </w:tr>
      <w:tr w:rsidR="00431614" w14:paraId="5165E55F" w14:textId="77777777">
        <w:trPr>
          <w:trHeight w:val="360"/>
        </w:trPr>
        <w:tc>
          <w:tcPr>
            <w:tcW w:w="4890" w:type="dxa"/>
            <w:gridSpan w:val="3"/>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vAlign w:val="center"/>
          </w:tcPr>
          <w:p w14:paraId="7901AE86" w14:textId="77777777" w:rsidR="00431614" w:rsidRDefault="00000000">
            <w:pPr>
              <w:widowControl w:val="0"/>
              <w:spacing w:after="0" w:line="276" w:lineRule="auto"/>
              <w:ind w:left="0"/>
              <w:jc w:val="center"/>
              <w:rPr>
                <w:rFonts w:ascii="Arial" w:eastAsia="Arial" w:hAnsi="Arial" w:cs="Arial"/>
                <w:sz w:val="20"/>
                <w:szCs w:val="20"/>
              </w:rPr>
            </w:pPr>
            <w:r>
              <w:rPr>
                <w:b/>
              </w:rPr>
              <w:t>LỜI NÓI ĐẦU</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50913DC5"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EFB8867"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FFFFFF"/>
            <w:tcMar>
              <w:top w:w="51" w:type="dxa"/>
              <w:left w:w="51" w:type="dxa"/>
              <w:bottom w:w="51" w:type="dxa"/>
              <w:right w:w="51" w:type="dxa"/>
            </w:tcMar>
            <w:vAlign w:val="center"/>
          </w:tcPr>
          <w:p w14:paraId="42ACCF74"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A9F6EAD" w14:textId="77777777" w:rsidR="00431614" w:rsidRDefault="00431614">
            <w:pPr>
              <w:widowControl w:val="0"/>
              <w:spacing w:after="0" w:line="276" w:lineRule="auto"/>
              <w:ind w:left="0"/>
              <w:rPr>
                <w:rFonts w:ascii="Arial" w:eastAsia="Arial" w:hAnsi="Arial" w:cs="Arial"/>
                <w:sz w:val="20"/>
                <w:szCs w:val="20"/>
              </w:rPr>
            </w:pPr>
          </w:p>
        </w:tc>
      </w:tr>
      <w:tr w:rsidR="00431614" w14:paraId="243891AD" w14:textId="77777777">
        <w:trPr>
          <w:trHeight w:val="360"/>
        </w:trPr>
        <w:tc>
          <w:tcPr>
            <w:tcW w:w="1845" w:type="dxa"/>
            <w:vMerge w:val="restart"/>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vAlign w:val="center"/>
          </w:tcPr>
          <w:p w14:paraId="4D1D5789" w14:textId="77777777" w:rsidR="00431614" w:rsidRDefault="00000000">
            <w:pPr>
              <w:widowControl w:val="0"/>
              <w:spacing w:after="0" w:line="276" w:lineRule="auto"/>
              <w:ind w:left="0"/>
              <w:jc w:val="center"/>
              <w:rPr>
                <w:b/>
              </w:rPr>
            </w:pPr>
            <w:r>
              <w:rPr>
                <w:b/>
              </w:rPr>
              <w:t>PHẦN I: KHỞI ĐỘNG DỰ ÁN</w:t>
            </w:r>
          </w:p>
        </w:tc>
        <w:tc>
          <w:tcPr>
            <w:tcW w:w="3045" w:type="dxa"/>
            <w:gridSpan w:val="2"/>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9B3FD6E" w14:textId="77777777" w:rsidR="00431614" w:rsidRDefault="00000000">
            <w:pPr>
              <w:widowControl w:val="0"/>
              <w:spacing w:after="0" w:line="276" w:lineRule="auto"/>
              <w:ind w:left="0"/>
              <w:rPr>
                <w:rFonts w:ascii="Arial" w:eastAsia="Arial" w:hAnsi="Arial" w:cs="Arial"/>
                <w:sz w:val="20"/>
                <w:szCs w:val="20"/>
              </w:rPr>
            </w:pPr>
            <w:r>
              <w:rPr>
                <w:b/>
              </w:rPr>
              <w:t>1. Giới thiệu về dự án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90E5CED"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70F9C3C"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CE95CBF"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F97F902" w14:textId="77777777" w:rsidR="00431614" w:rsidRDefault="00431614">
            <w:pPr>
              <w:widowControl w:val="0"/>
              <w:spacing w:after="0" w:line="276" w:lineRule="auto"/>
              <w:ind w:left="0"/>
              <w:rPr>
                <w:rFonts w:ascii="Arial" w:eastAsia="Arial" w:hAnsi="Arial" w:cs="Arial"/>
                <w:sz w:val="20"/>
                <w:szCs w:val="20"/>
              </w:rPr>
            </w:pPr>
          </w:p>
        </w:tc>
      </w:tr>
      <w:tr w:rsidR="00431614" w14:paraId="18018574"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29396C6C" w14:textId="77777777" w:rsidR="00431614" w:rsidRDefault="00431614">
            <w:pPr>
              <w:widowControl w:val="0"/>
              <w:spacing w:after="0" w:line="276" w:lineRule="auto"/>
              <w:ind w:left="0"/>
              <w:rPr>
                <w:rFonts w:ascii="Arial" w:eastAsia="Arial" w:hAnsi="Arial" w:cs="Arial"/>
                <w:sz w:val="20"/>
                <w:szCs w:val="20"/>
              </w:rPr>
            </w:pPr>
          </w:p>
        </w:tc>
        <w:tc>
          <w:tcPr>
            <w:tcW w:w="3045" w:type="dxa"/>
            <w:gridSpan w:val="2"/>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B012528" w14:textId="77777777" w:rsidR="00431614" w:rsidRDefault="00000000">
            <w:pPr>
              <w:widowControl w:val="0"/>
              <w:spacing w:after="0" w:line="276" w:lineRule="auto"/>
              <w:ind w:left="0"/>
              <w:rPr>
                <w:rFonts w:ascii="Arial" w:eastAsia="Arial" w:hAnsi="Arial" w:cs="Arial"/>
                <w:sz w:val="20"/>
                <w:szCs w:val="20"/>
              </w:rPr>
            </w:pPr>
            <w:r>
              <w:rPr>
                <w:b/>
              </w:rPr>
              <w:t>2. Mục tiêu dự án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5FB32AB"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0D39A5E"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0D5F698"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B61F505" w14:textId="77777777" w:rsidR="00431614" w:rsidRDefault="00431614">
            <w:pPr>
              <w:widowControl w:val="0"/>
              <w:spacing w:after="0" w:line="276" w:lineRule="auto"/>
              <w:ind w:left="0"/>
              <w:rPr>
                <w:rFonts w:ascii="Arial" w:eastAsia="Arial" w:hAnsi="Arial" w:cs="Arial"/>
                <w:sz w:val="20"/>
                <w:szCs w:val="20"/>
              </w:rPr>
            </w:pPr>
          </w:p>
        </w:tc>
      </w:tr>
      <w:tr w:rsidR="00431614" w14:paraId="127A6BD3"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0D69754E" w14:textId="77777777" w:rsidR="00431614" w:rsidRDefault="00431614">
            <w:pPr>
              <w:widowControl w:val="0"/>
              <w:spacing w:after="0" w:line="276" w:lineRule="auto"/>
              <w:ind w:left="0"/>
              <w:rPr>
                <w:rFonts w:ascii="Arial" w:eastAsia="Arial" w:hAnsi="Arial" w:cs="Arial"/>
                <w:sz w:val="20"/>
                <w:szCs w:val="20"/>
              </w:rPr>
            </w:pPr>
          </w:p>
        </w:tc>
        <w:tc>
          <w:tcPr>
            <w:tcW w:w="3045" w:type="dxa"/>
            <w:gridSpan w:val="2"/>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1C5F3B9" w14:textId="77777777" w:rsidR="00431614" w:rsidRDefault="00000000">
            <w:pPr>
              <w:widowControl w:val="0"/>
              <w:spacing w:after="0" w:line="276" w:lineRule="auto"/>
              <w:ind w:left="0"/>
              <w:rPr>
                <w:rFonts w:ascii="Arial" w:eastAsia="Arial" w:hAnsi="Arial" w:cs="Arial"/>
                <w:sz w:val="20"/>
                <w:szCs w:val="20"/>
              </w:rPr>
            </w:pPr>
            <w:r>
              <w:rPr>
                <w:b/>
              </w:rPr>
              <w:t>3. Các điều kiện ràng buộc</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223D780"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40F146D"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18F8C04"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AFB3703" w14:textId="77777777" w:rsidR="00431614" w:rsidRDefault="00000000">
            <w:pPr>
              <w:widowControl w:val="0"/>
              <w:spacing w:after="0" w:line="276" w:lineRule="auto"/>
              <w:ind w:left="0"/>
              <w:jc w:val="center"/>
              <w:rPr>
                <w:rFonts w:ascii="Arial" w:eastAsia="Arial" w:hAnsi="Arial" w:cs="Arial"/>
                <w:sz w:val="20"/>
                <w:szCs w:val="20"/>
              </w:rPr>
            </w:pPr>
            <w:r>
              <w:rPr>
                <w:b/>
              </w:rPr>
              <w:t>x</w:t>
            </w:r>
          </w:p>
        </w:tc>
      </w:tr>
      <w:tr w:rsidR="00431614" w14:paraId="393C5A9F"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7D8734B9" w14:textId="77777777" w:rsidR="00431614" w:rsidRDefault="00431614">
            <w:pPr>
              <w:widowControl w:val="0"/>
              <w:spacing w:after="0" w:line="276" w:lineRule="auto"/>
              <w:ind w:left="0"/>
              <w:rPr>
                <w:rFonts w:ascii="Arial" w:eastAsia="Arial" w:hAnsi="Arial" w:cs="Arial"/>
                <w:sz w:val="20"/>
                <w:szCs w:val="20"/>
              </w:rPr>
            </w:pPr>
          </w:p>
        </w:tc>
        <w:tc>
          <w:tcPr>
            <w:tcW w:w="3045" w:type="dxa"/>
            <w:gridSpan w:val="2"/>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6FE8A74" w14:textId="77777777" w:rsidR="00431614" w:rsidRDefault="00000000">
            <w:pPr>
              <w:widowControl w:val="0"/>
              <w:spacing w:after="0" w:line="276" w:lineRule="auto"/>
              <w:ind w:left="0"/>
              <w:rPr>
                <w:rFonts w:ascii="Arial" w:eastAsia="Arial" w:hAnsi="Arial" w:cs="Arial"/>
                <w:sz w:val="20"/>
                <w:szCs w:val="20"/>
              </w:rPr>
            </w:pPr>
            <w:r>
              <w:rPr>
                <w:b/>
              </w:rPr>
              <w:t>4. Tôn chỉ dự án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E1257B0"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0BAC2B9"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7CCE721"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ACBD879" w14:textId="77777777" w:rsidR="00431614" w:rsidRDefault="00431614">
            <w:pPr>
              <w:widowControl w:val="0"/>
              <w:spacing w:after="0" w:line="276" w:lineRule="auto"/>
              <w:ind w:left="0"/>
              <w:rPr>
                <w:rFonts w:ascii="Arial" w:eastAsia="Arial" w:hAnsi="Arial" w:cs="Arial"/>
                <w:sz w:val="20"/>
                <w:szCs w:val="20"/>
              </w:rPr>
            </w:pPr>
          </w:p>
        </w:tc>
      </w:tr>
      <w:tr w:rsidR="00431614" w14:paraId="41146AB8"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5B6D563C" w14:textId="77777777" w:rsidR="00431614" w:rsidRDefault="00431614">
            <w:pPr>
              <w:widowControl w:val="0"/>
              <w:spacing w:after="0" w:line="276" w:lineRule="auto"/>
              <w:ind w:left="0"/>
              <w:rPr>
                <w:rFonts w:ascii="Arial" w:eastAsia="Arial" w:hAnsi="Arial" w:cs="Arial"/>
                <w:sz w:val="20"/>
                <w:szCs w:val="20"/>
              </w:rPr>
            </w:pPr>
          </w:p>
        </w:tc>
        <w:tc>
          <w:tcPr>
            <w:tcW w:w="3045" w:type="dxa"/>
            <w:gridSpan w:val="2"/>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C9218C9" w14:textId="77777777" w:rsidR="00431614" w:rsidRDefault="00000000">
            <w:pPr>
              <w:widowControl w:val="0"/>
              <w:spacing w:after="0" w:line="276" w:lineRule="auto"/>
              <w:ind w:left="0"/>
              <w:rPr>
                <w:rFonts w:ascii="Arial" w:eastAsia="Arial" w:hAnsi="Arial" w:cs="Arial"/>
                <w:sz w:val="20"/>
                <w:szCs w:val="20"/>
              </w:rPr>
            </w:pPr>
            <w:r>
              <w:rPr>
                <w:b/>
              </w:rPr>
              <w:t>5. Tiến trình Thực hiện BPP</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5BCD9A74"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9AB4042"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9CD284D"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E8FE36C" w14:textId="77777777" w:rsidR="00431614" w:rsidRDefault="00431614">
            <w:pPr>
              <w:widowControl w:val="0"/>
              <w:spacing w:after="0" w:line="276" w:lineRule="auto"/>
              <w:ind w:left="0"/>
              <w:rPr>
                <w:rFonts w:ascii="Arial" w:eastAsia="Arial" w:hAnsi="Arial" w:cs="Arial"/>
                <w:sz w:val="20"/>
                <w:szCs w:val="20"/>
              </w:rPr>
            </w:pPr>
          </w:p>
        </w:tc>
      </w:tr>
      <w:tr w:rsidR="00431614" w14:paraId="0833E8D4"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474EEF6F" w14:textId="77777777" w:rsidR="00431614" w:rsidRDefault="00431614">
            <w:pPr>
              <w:widowControl w:val="0"/>
              <w:spacing w:after="0" w:line="276" w:lineRule="auto"/>
              <w:ind w:left="0"/>
              <w:rPr>
                <w:rFonts w:ascii="Arial" w:eastAsia="Arial" w:hAnsi="Arial" w:cs="Arial"/>
                <w:sz w:val="20"/>
                <w:szCs w:val="20"/>
              </w:rPr>
            </w:pPr>
          </w:p>
        </w:tc>
        <w:tc>
          <w:tcPr>
            <w:tcW w:w="3045" w:type="dxa"/>
            <w:gridSpan w:val="2"/>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A443FF4" w14:textId="77777777" w:rsidR="00431614" w:rsidRDefault="00000000">
            <w:pPr>
              <w:widowControl w:val="0"/>
              <w:spacing w:after="0" w:line="276" w:lineRule="auto"/>
              <w:ind w:left="0"/>
              <w:rPr>
                <w:rFonts w:ascii="Arial" w:eastAsia="Arial" w:hAnsi="Arial" w:cs="Arial"/>
                <w:sz w:val="20"/>
                <w:szCs w:val="20"/>
              </w:rPr>
            </w:pPr>
            <w:r>
              <w:rPr>
                <w:b/>
              </w:rPr>
              <w:t>6. Thiết lập môi trường dự án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7564A2E"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468BF0B"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175FE42"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56A80E28" w14:textId="77777777" w:rsidR="00431614" w:rsidRDefault="00431614">
            <w:pPr>
              <w:widowControl w:val="0"/>
              <w:spacing w:after="0" w:line="276" w:lineRule="auto"/>
              <w:ind w:left="0"/>
              <w:rPr>
                <w:rFonts w:ascii="Arial" w:eastAsia="Arial" w:hAnsi="Arial" w:cs="Arial"/>
                <w:sz w:val="20"/>
                <w:szCs w:val="20"/>
              </w:rPr>
            </w:pPr>
          </w:p>
        </w:tc>
      </w:tr>
      <w:tr w:rsidR="00431614" w14:paraId="4A4217DE" w14:textId="77777777">
        <w:trPr>
          <w:trHeight w:val="863"/>
        </w:trPr>
        <w:tc>
          <w:tcPr>
            <w:tcW w:w="1845" w:type="dxa"/>
            <w:vMerge w:val="restart"/>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vAlign w:val="center"/>
          </w:tcPr>
          <w:p w14:paraId="4A77CDC1" w14:textId="77777777" w:rsidR="00431614" w:rsidRDefault="00000000">
            <w:pPr>
              <w:widowControl w:val="0"/>
              <w:spacing w:after="0" w:line="276" w:lineRule="auto"/>
              <w:ind w:left="0"/>
              <w:jc w:val="center"/>
              <w:rPr>
                <w:b/>
              </w:rPr>
            </w:pPr>
            <w:r>
              <w:rPr>
                <w:b/>
              </w:rPr>
              <w:t>PHẦN II: KẾ HOẠCH QUẢN LÝ</w:t>
            </w:r>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11D3C8D" w14:textId="77777777" w:rsidR="00431614" w:rsidRDefault="00000000">
            <w:pPr>
              <w:widowControl w:val="0"/>
              <w:spacing w:after="0" w:line="276" w:lineRule="auto"/>
              <w:ind w:left="0"/>
              <w:jc w:val="center"/>
              <w:rPr>
                <w:b/>
              </w:rPr>
            </w:pPr>
            <w:r>
              <w:rPr>
                <w:b/>
              </w:rPr>
              <w:t>1. Kế hoạch tổng thể</w:t>
            </w: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9A8EC74" w14:textId="77777777" w:rsidR="00431614" w:rsidRDefault="00000000">
            <w:pPr>
              <w:widowControl w:val="0"/>
              <w:spacing w:after="0" w:line="276" w:lineRule="auto"/>
              <w:ind w:left="0"/>
            </w:pPr>
            <w:r>
              <w:t>1.1. Đội ngũ phát triển dự án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083E21A"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E85CF9E"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E7AC7DF"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752B04B" w14:textId="77777777" w:rsidR="00431614" w:rsidRDefault="00431614">
            <w:pPr>
              <w:widowControl w:val="0"/>
              <w:spacing w:after="0" w:line="276" w:lineRule="auto"/>
              <w:ind w:left="0"/>
              <w:rPr>
                <w:rFonts w:ascii="Arial" w:eastAsia="Arial" w:hAnsi="Arial" w:cs="Arial"/>
                <w:sz w:val="20"/>
                <w:szCs w:val="20"/>
              </w:rPr>
            </w:pPr>
          </w:p>
        </w:tc>
      </w:tr>
      <w:tr w:rsidR="00431614" w14:paraId="497ADBF9" w14:textId="77777777">
        <w:trPr>
          <w:trHeight w:val="863"/>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649A8BB1"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17EE02A9"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0E8BC74" w14:textId="77777777" w:rsidR="00431614" w:rsidRDefault="00000000">
            <w:pPr>
              <w:widowControl w:val="0"/>
              <w:spacing w:after="0" w:line="276" w:lineRule="auto"/>
              <w:ind w:left="0"/>
            </w:pPr>
            <w:r>
              <w:t>1.2. Mô hình phát triển dự án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B926451"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5A1F376A"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A9DBBFD"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041DAFD" w14:textId="77777777" w:rsidR="00431614" w:rsidRDefault="00000000">
            <w:pPr>
              <w:widowControl w:val="0"/>
              <w:spacing w:after="0" w:line="276" w:lineRule="auto"/>
              <w:ind w:left="0"/>
              <w:jc w:val="center"/>
              <w:rPr>
                <w:rFonts w:ascii="Arial" w:eastAsia="Arial" w:hAnsi="Arial" w:cs="Arial"/>
                <w:sz w:val="20"/>
                <w:szCs w:val="20"/>
              </w:rPr>
            </w:pPr>
            <w:r>
              <w:rPr>
                <w:b/>
              </w:rPr>
              <w:t>x</w:t>
            </w:r>
          </w:p>
        </w:tc>
      </w:tr>
      <w:tr w:rsidR="00431614" w14:paraId="59F0D7EC" w14:textId="77777777">
        <w:trPr>
          <w:trHeight w:val="863"/>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0955C4EA"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3A6FF63D"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4464298" w14:textId="77777777" w:rsidR="00431614" w:rsidRDefault="00000000">
            <w:pPr>
              <w:widowControl w:val="0"/>
              <w:spacing w:after="0" w:line="276" w:lineRule="auto"/>
              <w:ind w:left="0"/>
            </w:pPr>
            <w:r>
              <w:t>1.3 Quy định phạm vi dự án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675C983"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FC09004"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961B2BD"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412A281" w14:textId="77777777" w:rsidR="00431614" w:rsidRDefault="00431614">
            <w:pPr>
              <w:widowControl w:val="0"/>
              <w:spacing w:after="0" w:line="276" w:lineRule="auto"/>
              <w:ind w:left="0"/>
              <w:rPr>
                <w:rFonts w:ascii="Arial" w:eastAsia="Arial" w:hAnsi="Arial" w:cs="Arial"/>
                <w:sz w:val="20"/>
                <w:szCs w:val="20"/>
              </w:rPr>
            </w:pPr>
          </w:p>
        </w:tc>
      </w:tr>
      <w:tr w:rsidR="00431614" w14:paraId="42F1969C" w14:textId="77777777">
        <w:trPr>
          <w:trHeight w:val="863"/>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07986742"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7CBDFF60"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FFB131E" w14:textId="77777777" w:rsidR="00431614" w:rsidRDefault="00000000">
            <w:pPr>
              <w:widowControl w:val="0"/>
              <w:spacing w:after="0" w:line="276" w:lineRule="auto"/>
              <w:ind w:left="0"/>
            </w:pPr>
            <w:r>
              <w:t>1.4. Thời gian dự án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E192882"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633EF6D"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174E72A"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CD5036E" w14:textId="77777777" w:rsidR="00431614" w:rsidRDefault="00431614">
            <w:pPr>
              <w:widowControl w:val="0"/>
              <w:spacing w:after="0" w:line="276" w:lineRule="auto"/>
              <w:ind w:left="0"/>
              <w:rPr>
                <w:rFonts w:ascii="Arial" w:eastAsia="Arial" w:hAnsi="Arial" w:cs="Arial"/>
                <w:sz w:val="20"/>
                <w:szCs w:val="20"/>
              </w:rPr>
            </w:pPr>
          </w:p>
        </w:tc>
      </w:tr>
      <w:tr w:rsidR="00431614" w14:paraId="477EB976" w14:textId="77777777">
        <w:trPr>
          <w:trHeight w:val="863"/>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492BBE0E"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2E2701B1"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978BEA4" w14:textId="77777777" w:rsidR="00431614" w:rsidRDefault="00000000">
            <w:pPr>
              <w:widowControl w:val="0"/>
              <w:spacing w:after="0" w:line="276" w:lineRule="auto"/>
              <w:ind w:left="0"/>
            </w:pPr>
            <w:r>
              <w:t>1.5. Kinh phí dự án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8365D2B"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8A0E7F3"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FEF515C"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B110878" w14:textId="77777777" w:rsidR="00431614" w:rsidRDefault="00431614">
            <w:pPr>
              <w:widowControl w:val="0"/>
              <w:spacing w:after="0" w:line="276" w:lineRule="auto"/>
              <w:ind w:left="0"/>
              <w:rPr>
                <w:rFonts w:ascii="Arial" w:eastAsia="Arial" w:hAnsi="Arial" w:cs="Arial"/>
                <w:sz w:val="20"/>
                <w:szCs w:val="20"/>
              </w:rPr>
            </w:pPr>
          </w:p>
        </w:tc>
      </w:tr>
      <w:tr w:rsidR="00431614" w14:paraId="043765D8" w14:textId="77777777">
        <w:trPr>
          <w:trHeight w:val="863"/>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639DC3D9"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366F4FD2"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7560C05" w14:textId="77777777" w:rsidR="00431614" w:rsidRDefault="00000000">
            <w:pPr>
              <w:widowControl w:val="0"/>
              <w:spacing w:after="0" w:line="276" w:lineRule="auto"/>
              <w:ind w:left="0"/>
            </w:pPr>
            <w:r>
              <w:t>1.6. Tài liệu rủi ro</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B1808C3"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414FEBA"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47CEFFA"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80F0B75" w14:textId="77777777" w:rsidR="00431614" w:rsidRDefault="00000000">
            <w:pPr>
              <w:widowControl w:val="0"/>
              <w:spacing w:after="0" w:line="276" w:lineRule="auto"/>
              <w:ind w:left="0"/>
              <w:jc w:val="center"/>
              <w:rPr>
                <w:rFonts w:ascii="Arial" w:eastAsia="Arial" w:hAnsi="Arial" w:cs="Arial"/>
                <w:sz w:val="20"/>
                <w:szCs w:val="20"/>
              </w:rPr>
            </w:pPr>
            <w:r>
              <w:rPr>
                <w:b/>
              </w:rPr>
              <w:t>x</w:t>
            </w:r>
          </w:p>
        </w:tc>
      </w:tr>
      <w:tr w:rsidR="00431614" w14:paraId="60EBEC6B" w14:textId="77777777">
        <w:trPr>
          <w:trHeight w:val="863"/>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5C4AB6E1"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3956C468"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50B9AE7C" w14:textId="77777777" w:rsidR="00431614" w:rsidRDefault="00000000">
            <w:pPr>
              <w:widowControl w:val="0"/>
              <w:spacing w:after="0" w:line="276" w:lineRule="auto"/>
              <w:ind w:left="0"/>
            </w:pPr>
            <w:r>
              <w:t>1.7. Kế hoạch quản lý thay đổi</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E67A9AE"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9E561DC"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FE81342"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53798C1" w14:textId="77777777" w:rsidR="00431614" w:rsidRDefault="00431614">
            <w:pPr>
              <w:widowControl w:val="0"/>
              <w:spacing w:after="0" w:line="276" w:lineRule="auto"/>
              <w:ind w:left="0"/>
              <w:rPr>
                <w:rFonts w:ascii="Arial" w:eastAsia="Arial" w:hAnsi="Arial" w:cs="Arial"/>
                <w:sz w:val="20"/>
                <w:szCs w:val="20"/>
              </w:rPr>
            </w:pPr>
          </w:p>
        </w:tc>
      </w:tr>
      <w:tr w:rsidR="00431614" w14:paraId="11A54E30" w14:textId="77777777">
        <w:trPr>
          <w:trHeight w:val="6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55D9A993" w14:textId="77777777" w:rsidR="00431614" w:rsidRDefault="00431614">
            <w:pPr>
              <w:widowControl w:val="0"/>
              <w:spacing w:after="0" w:line="276" w:lineRule="auto"/>
              <w:ind w:left="0"/>
              <w:rPr>
                <w:rFonts w:ascii="Arial" w:eastAsia="Arial" w:hAnsi="Arial" w:cs="Arial"/>
                <w:sz w:val="20"/>
                <w:szCs w:val="20"/>
              </w:rPr>
            </w:pPr>
          </w:p>
        </w:tc>
        <w:tc>
          <w:tcPr>
            <w:tcW w:w="1260" w:type="dxa"/>
            <w:vMerge w:val="restart"/>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A4B4B0A" w14:textId="77777777" w:rsidR="00431614" w:rsidRDefault="00000000">
            <w:pPr>
              <w:widowControl w:val="0"/>
              <w:spacing w:after="0" w:line="276" w:lineRule="auto"/>
              <w:ind w:left="0"/>
              <w:jc w:val="center"/>
              <w:rPr>
                <w:b/>
              </w:rPr>
            </w:pPr>
            <w:r>
              <w:rPr>
                <w:b/>
              </w:rPr>
              <w:t>2. Kế hoạch chi tiết</w:t>
            </w: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558A81EB" w14:textId="77777777" w:rsidR="00431614" w:rsidRDefault="00000000">
            <w:pPr>
              <w:widowControl w:val="0"/>
              <w:spacing w:after="0" w:line="276" w:lineRule="auto"/>
              <w:ind w:left="0"/>
            </w:pPr>
            <w:r>
              <w:t>2.1 Cấu trúc phân rã công việc</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DA6F28E"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8B417CA"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00170EE"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2563E6B" w14:textId="77777777" w:rsidR="00431614" w:rsidRDefault="00000000">
            <w:pPr>
              <w:widowControl w:val="0"/>
              <w:spacing w:after="0" w:line="276" w:lineRule="auto"/>
              <w:ind w:left="0"/>
              <w:jc w:val="center"/>
              <w:rPr>
                <w:rFonts w:ascii="Arial" w:eastAsia="Arial" w:hAnsi="Arial" w:cs="Arial"/>
                <w:sz w:val="20"/>
                <w:szCs w:val="20"/>
              </w:rPr>
            </w:pPr>
            <w:r>
              <w:rPr>
                <w:b/>
              </w:rPr>
              <w:t>x</w:t>
            </w:r>
          </w:p>
        </w:tc>
      </w:tr>
      <w:tr w:rsidR="00431614" w14:paraId="420CCCD8"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0DB54D93"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7F6DB479"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EB18F60" w14:textId="77777777" w:rsidR="00431614" w:rsidRDefault="00000000">
            <w:pPr>
              <w:widowControl w:val="0"/>
              <w:spacing w:after="0" w:line="276" w:lineRule="auto"/>
              <w:ind w:left="0"/>
            </w:pPr>
            <w:r>
              <w:t>2.2. Quản lý phạm vi</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CD634CF"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0B4C85B"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2773F45"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3C32FC8" w14:textId="77777777" w:rsidR="00431614" w:rsidRDefault="00431614">
            <w:pPr>
              <w:widowControl w:val="0"/>
              <w:spacing w:after="0" w:line="276" w:lineRule="auto"/>
              <w:ind w:left="0"/>
              <w:rPr>
                <w:rFonts w:ascii="Arial" w:eastAsia="Arial" w:hAnsi="Arial" w:cs="Arial"/>
                <w:sz w:val="20"/>
                <w:szCs w:val="20"/>
              </w:rPr>
            </w:pPr>
          </w:p>
        </w:tc>
      </w:tr>
      <w:tr w:rsidR="00431614" w14:paraId="2D2F74A9"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001B555C"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33A66A90"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252DC60" w14:textId="77777777" w:rsidR="00431614" w:rsidRDefault="00000000">
            <w:pPr>
              <w:widowControl w:val="0"/>
              <w:spacing w:after="0" w:line="276" w:lineRule="auto"/>
              <w:ind w:left="0"/>
            </w:pPr>
            <w:r>
              <w:t>2.3. Quản lý thời gian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FDD0A5F"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DE39A88"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FAC19D8"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58681D0E" w14:textId="77777777" w:rsidR="00431614" w:rsidRDefault="00431614">
            <w:pPr>
              <w:widowControl w:val="0"/>
              <w:spacing w:after="0" w:line="276" w:lineRule="auto"/>
              <w:ind w:left="0"/>
              <w:rPr>
                <w:rFonts w:ascii="Arial" w:eastAsia="Arial" w:hAnsi="Arial" w:cs="Arial"/>
                <w:sz w:val="20"/>
                <w:szCs w:val="20"/>
              </w:rPr>
            </w:pPr>
          </w:p>
        </w:tc>
      </w:tr>
      <w:tr w:rsidR="00431614" w14:paraId="76A99A15" w14:textId="77777777">
        <w:trPr>
          <w:trHeight w:val="6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109B3151"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2CBFB390"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51586B8F" w14:textId="77777777" w:rsidR="00431614" w:rsidRDefault="00000000">
            <w:pPr>
              <w:widowControl w:val="0"/>
              <w:spacing w:after="0" w:line="276" w:lineRule="auto"/>
              <w:ind w:left="0"/>
            </w:pPr>
            <w:r>
              <w:t>2.3.1. Các mốc thời gian quan trọng</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8233B65"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AAA617E"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56AE368"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0A2F54F" w14:textId="77777777" w:rsidR="00431614" w:rsidRDefault="00431614">
            <w:pPr>
              <w:widowControl w:val="0"/>
              <w:spacing w:after="0" w:line="276" w:lineRule="auto"/>
              <w:ind w:left="0"/>
              <w:rPr>
                <w:rFonts w:ascii="Arial" w:eastAsia="Arial" w:hAnsi="Arial" w:cs="Arial"/>
                <w:sz w:val="20"/>
                <w:szCs w:val="20"/>
              </w:rPr>
            </w:pPr>
          </w:p>
        </w:tc>
      </w:tr>
      <w:tr w:rsidR="00431614" w14:paraId="620F3209" w14:textId="77777777">
        <w:trPr>
          <w:trHeight w:val="6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63891548"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1D025C86"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EA453B2" w14:textId="77777777" w:rsidR="00431614" w:rsidRDefault="00000000">
            <w:pPr>
              <w:widowControl w:val="0"/>
              <w:spacing w:after="0" w:line="276" w:lineRule="auto"/>
              <w:ind w:left="0"/>
            </w:pPr>
            <w:r>
              <w:t>2.3.2. Ước lượng thời gian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12BDDC3"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AE72C54"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19C459E"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3279F18" w14:textId="77777777" w:rsidR="00431614" w:rsidRDefault="00000000">
            <w:pPr>
              <w:widowControl w:val="0"/>
              <w:spacing w:after="0" w:line="276" w:lineRule="auto"/>
              <w:ind w:left="0"/>
              <w:jc w:val="center"/>
              <w:rPr>
                <w:rFonts w:ascii="Arial" w:eastAsia="Arial" w:hAnsi="Arial" w:cs="Arial"/>
                <w:sz w:val="20"/>
                <w:szCs w:val="20"/>
              </w:rPr>
            </w:pPr>
            <w:r>
              <w:rPr>
                <w:b/>
              </w:rPr>
              <w:t>x</w:t>
            </w:r>
          </w:p>
        </w:tc>
      </w:tr>
      <w:tr w:rsidR="00431614" w14:paraId="6487DA90"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7BFF66B2"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1013BC4B"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02B4603" w14:textId="77777777" w:rsidR="00431614" w:rsidRDefault="00000000">
            <w:pPr>
              <w:widowControl w:val="0"/>
              <w:spacing w:after="0" w:line="276" w:lineRule="auto"/>
              <w:ind w:left="0"/>
            </w:pPr>
            <w:r>
              <w:t>2.3.3. Biểu đồ GANTT</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729C6D7"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8BE1993"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FE7CC6E"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A9A825D" w14:textId="77777777" w:rsidR="00431614" w:rsidRDefault="00431614">
            <w:pPr>
              <w:widowControl w:val="0"/>
              <w:spacing w:after="0" w:line="276" w:lineRule="auto"/>
              <w:ind w:left="0"/>
              <w:rPr>
                <w:rFonts w:ascii="Arial" w:eastAsia="Arial" w:hAnsi="Arial" w:cs="Arial"/>
                <w:sz w:val="20"/>
                <w:szCs w:val="20"/>
              </w:rPr>
            </w:pPr>
          </w:p>
        </w:tc>
      </w:tr>
      <w:tr w:rsidR="00431614" w14:paraId="6B6F1F20"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4AD8A9AB"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74F1D96A"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D2E9E9B" w14:textId="77777777" w:rsidR="00431614" w:rsidRDefault="00000000">
            <w:pPr>
              <w:widowControl w:val="0"/>
              <w:spacing w:after="0" w:line="276" w:lineRule="auto"/>
              <w:ind w:left="0"/>
            </w:pPr>
            <w:r>
              <w:t>2.4. Quản lý chi phí</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0879E1E"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DC99779"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69C4EE19"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2EF251A" w14:textId="77777777" w:rsidR="00431614" w:rsidRDefault="00431614">
            <w:pPr>
              <w:widowControl w:val="0"/>
              <w:spacing w:after="0" w:line="276" w:lineRule="auto"/>
              <w:ind w:left="0"/>
              <w:rPr>
                <w:rFonts w:ascii="Arial" w:eastAsia="Arial" w:hAnsi="Arial" w:cs="Arial"/>
                <w:sz w:val="20"/>
                <w:szCs w:val="20"/>
              </w:rPr>
            </w:pPr>
          </w:p>
        </w:tc>
      </w:tr>
      <w:tr w:rsidR="00431614" w14:paraId="2011EACA"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2109EFCF"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1541A24E"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1FC5677" w14:textId="77777777" w:rsidR="00431614" w:rsidRDefault="00000000">
            <w:pPr>
              <w:widowControl w:val="0"/>
              <w:spacing w:after="0" w:line="276" w:lineRule="auto"/>
              <w:ind w:left="0"/>
            </w:pPr>
            <w:r>
              <w:t>2.5. Quản lý chất lượng</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88DDBB0"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531BB38"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FE80360"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2D63DE8" w14:textId="77777777" w:rsidR="00431614" w:rsidRDefault="00000000">
            <w:pPr>
              <w:widowControl w:val="0"/>
              <w:spacing w:after="0" w:line="276" w:lineRule="auto"/>
              <w:ind w:left="0"/>
              <w:jc w:val="center"/>
              <w:rPr>
                <w:rFonts w:ascii="Arial" w:eastAsia="Arial" w:hAnsi="Arial" w:cs="Arial"/>
                <w:sz w:val="20"/>
                <w:szCs w:val="20"/>
              </w:rPr>
            </w:pPr>
            <w:r>
              <w:rPr>
                <w:b/>
              </w:rPr>
              <w:t>x</w:t>
            </w:r>
          </w:p>
        </w:tc>
      </w:tr>
      <w:tr w:rsidR="00431614" w14:paraId="2BD2DB5A" w14:textId="77777777">
        <w:trPr>
          <w:trHeight w:val="6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6A690472"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59DC8B0A"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CCEE19C" w14:textId="77777777" w:rsidR="00431614" w:rsidRDefault="00000000">
            <w:pPr>
              <w:widowControl w:val="0"/>
              <w:spacing w:after="0" w:line="276" w:lineRule="auto"/>
              <w:ind w:left="0"/>
            </w:pPr>
            <w:r>
              <w:t>2.6. Quản lý nguồn nhân lực</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7B21BDA"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6E34F89"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96F36B4"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A925BA7" w14:textId="77777777" w:rsidR="00431614" w:rsidRDefault="00431614">
            <w:pPr>
              <w:widowControl w:val="0"/>
              <w:spacing w:after="0" w:line="276" w:lineRule="auto"/>
              <w:ind w:left="0"/>
              <w:rPr>
                <w:rFonts w:ascii="Arial" w:eastAsia="Arial" w:hAnsi="Arial" w:cs="Arial"/>
                <w:sz w:val="20"/>
                <w:szCs w:val="20"/>
              </w:rPr>
            </w:pPr>
          </w:p>
        </w:tc>
      </w:tr>
      <w:tr w:rsidR="00431614" w14:paraId="605D9D91"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5335E2B0" w14:textId="77777777" w:rsidR="00431614" w:rsidRDefault="00431614">
            <w:pPr>
              <w:widowControl w:val="0"/>
              <w:spacing w:after="0" w:line="276" w:lineRule="auto"/>
              <w:ind w:left="0"/>
              <w:rPr>
                <w:rFonts w:ascii="Arial" w:eastAsia="Arial" w:hAnsi="Arial" w:cs="Arial"/>
                <w:sz w:val="20"/>
                <w:szCs w:val="20"/>
              </w:rPr>
            </w:pPr>
          </w:p>
        </w:tc>
        <w:tc>
          <w:tcPr>
            <w:tcW w:w="1260" w:type="dxa"/>
            <w:vMerge/>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tcPr>
          <w:p w14:paraId="55464F5B" w14:textId="77777777" w:rsidR="00431614" w:rsidRDefault="00431614">
            <w:pPr>
              <w:widowControl w:val="0"/>
              <w:spacing w:after="0" w:line="276" w:lineRule="auto"/>
              <w:ind w:left="0"/>
              <w:rPr>
                <w:rFonts w:ascii="Arial" w:eastAsia="Arial" w:hAnsi="Arial" w:cs="Arial"/>
                <w:sz w:val="20"/>
                <w:szCs w:val="20"/>
              </w:rPr>
            </w:pPr>
          </w:p>
        </w:tc>
        <w:tc>
          <w:tcPr>
            <w:tcW w:w="178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55F3299" w14:textId="77777777" w:rsidR="00431614" w:rsidRDefault="00000000">
            <w:pPr>
              <w:widowControl w:val="0"/>
              <w:spacing w:after="0" w:line="276" w:lineRule="auto"/>
              <w:ind w:left="0"/>
            </w:pPr>
            <w:r>
              <w:t>2.7. Quản lý rủi ro</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024D792"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06EDA87"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7C22265"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DAE3CC1" w14:textId="77777777" w:rsidR="00431614" w:rsidRDefault="00431614">
            <w:pPr>
              <w:widowControl w:val="0"/>
              <w:spacing w:after="0" w:line="276" w:lineRule="auto"/>
              <w:ind w:left="0"/>
              <w:rPr>
                <w:rFonts w:ascii="Arial" w:eastAsia="Arial" w:hAnsi="Arial" w:cs="Arial"/>
                <w:sz w:val="20"/>
                <w:szCs w:val="20"/>
              </w:rPr>
            </w:pPr>
          </w:p>
        </w:tc>
      </w:tr>
      <w:tr w:rsidR="00431614" w14:paraId="3558F557" w14:textId="77777777">
        <w:trPr>
          <w:trHeight w:val="660"/>
        </w:trPr>
        <w:tc>
          <w:tcPr>
            <w:tcW w:w="1845" w:type="dxa"/>
            <w:vMerge w:val="restart"/>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vAlign w:val="center"/>
          </w:tcPr>
          <w:p w14:paraId="02729B45" w14:textId="77777777" w:rsidR="00431614" w:rsidRDefault="00000000">
            <w:pPr>
              <w:widowControl w:val="0"/>
              <w:spacing w:after="0" w:line="276" w:lineRule="auto"/>
              <w:ind w:left="0"/>
              <w:jc w:val="center"/>
              <w:rPr>
                <w:b/>
              </w:rPr>
            </w:pPr>
            <w:r>
              <w:rPr>
                <w:b/>
              </w:rPr>
              <w:t>PHẦN III: TRIỂN KHAI VÀ GIÁM SÁT</w:t>
            </w:r>
          </w:p>
        </w:tc>
        <w:tc>
          <w:tcPr>
            <w:tcW w:w="3045" w:type="dxa"/>
            <w:gridSpan w:val="2"/>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1BB6682" w14:textId="77777777" w:rsidR="00431614" w:rsidRDefault="00000000">
            <w:pPr>
              <w:widowControl w:val="0"/>
              <w:spacing w:after="0" w:line="276" w:lineRule="auto"/>
              <w:ind w:left="0"/>
              <w:rPr>
                <w:rFonts w:ascii="Arial" w:eastAsia="Arial" w:hAnsi="Arial" w:cs="Arial"/>
                <w:sz w:val="20"/>
                <w:szCs w:val="20"/>
              </w:rPr>
            </w:pPr>
            <w:r>
              <w:rPr>
                <w:b/>
              </w:rPr>
              <w:t>1. Phân tích thiết kế dự án công nghệ thông tin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D5844CD"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E542019"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C6010B4"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C6DA4D3" w14:textId="77777777" w:rsidR="00431614" w:rsidRDefault="00000000">
            <w:pPr>
              <w:widowControl w:val="0"/>
              <w:spacing w:after="0" w:line="276" w:lineRule="auto"/>
              <w:ind w:left="0"/>
              <w:jc w:val="center"/>
              <w:rPr>
                <w:rFonts w:ascii="Arial" w:eastAsia="Arial" w:hAnsi="Arial" w:cs="Arial"/>
                <w:sz w:val="20"/>
                <w:szCs w:val="20"/>
              </w:rPr>
            </w:pPr>
            <w:r>
              <w:rPr>
                <w:b/>
              </w:rPr>
              <w:t>x</w:t>
            </w:r>
          </w:p>
        </w:tc>
      </w:tr>
      <w:tr w:rsidR="00431614" w14:paraId="082D5C82"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30C8D769" w14:textId="77777777" w:rsidR="00431614" w:rsidRDefault="00431614">
            <w:pPr>
              <w:widowControl w:val="0"/>
              <w:spacing w:after="0" w:line="276" w:lineRule="auto"/>
              <w:ind w:left="0"/>
              <w:rPr>
                <w:rFonts w:ascii="Arial" w:eastAsia="Arial" w:hAnsi="Arial" w:cs="Arial"/>
                <w:sz w:val="20"/>
                <w:szCs w:val="20"/>
              </w:rPr>
            </w:pPr>
          </w:p>
        </w:tc>
        <w:tc>
          <w:tcPr>
            <w:tcW w:w="3045" w:type="dxa"/>
            <w:gridSpan w:val="2"/>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3FC9197" w14:textId="77777777" w:rsidR="00431614" w:rsidRDefault="00000000">
            <w:pPr>
              <w:widowControl w:val="0"/>
              <w:spacing w:after="0" w:line="276" w:lineRule="auto"/>
              <w:ind w:left="0"/>
              <w:rPr>
                <w:rFonts w:ascii="Arial" w:eastAsia="Arial" w:hAnsi="Arial" w:cs="Arial"/>
                <w:sz w:val="20"/>
                <w:szCs w:val="20"/>
              </w:rPr>
            </w:pPr>
            <w:r>
              <w:rPr>
                <w:b/>
              </w:rPr>
              <w:t>2. Xây dựng hệ thống</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B6A1B68"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0AA3E8C"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E2E4B90"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1115B0D4" w14:textId="77777777" w:rsidR="00431614" w:rsidRDefault="00431614">
            <w:pPr>
              <w:widowControl w:val="0"/>
              <w:spacing w:after="0" w:line="276" w:lineRule="auto"/>
              <w:ind w:left="0"/>
              <w:rPr>
                <w:rFonts w:ascii="Arial" w:eastAsia="Arial" w:hAnsi="Arial" w:cs="Arial"/>
                <w:sz w:val="20"/>
                <w:szCs w:val="20"/>
              </w:rPr>
            </w:pPr>
          </w:p>
        </w:tc>
      </w:tr>
      <w:tr w:rsidR="00431614" w14:paraId="7A62F7EF" w14:textId="77777777">
        <w:trPr>
          <w:trHeight w:val="360"/>
        </w:trPr>
        <w:tc>
          <w:tcPr>
            <w:tcW w:w="1845" w:type="dxa"/>
            <w:vMerge/>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tcPr>
          <w:p w14:paraId="4F429023" w14:textId="77777777" w:rsidR="00431614" w:rsidRDefault="00431614">
            <w:pPr>
              <w:widowControl w:val="0"/>
              <w:spacing w:after="0" w:line="276" w:lineRule="auto"/>
              <w:ind w:left="0"/>
              <w:rPr>
                <w:rFonts w:ascii="Arial" w:eastAsia="Arial" w:hAnsi="Arial" w:cs="Arial"/>
                <w:sz w:val="20"/>
                <w:szCs w:val="20"/>
              </w:rPr>
            </w:pPr>
          </w:p>
        </w:tc>
        <w:tc>
          <w:tcPr>
            <w:tcW w:w="3045" w:type="dxa"/>
            <w:gridSpan w:val="2"/>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47A06F4C" w14:textId="77777777" w:rsidR="00431614" w:rsidRDefault="00000000">
            <w:pPr>
              <w:widowControl w:val="0"/>
              <w:spacing w:after="0" w:line="276" w:lineRule="auto"/>
              <w:ind w:left="0"/>
              <w:rPr>
                <w:rFonts w:ascii="Arial" w:eastAsia="Arial" w:hAnsi="Arial" w:cs="Arial"/>
                <w:sz w:val="20"/>
                <w:szCs w:val="20"/>
              </w:rPr>
            </w:pPr>
            <w:r>
              <w:rPr>
                <w:b/>
              </w:rPr>
              <w:t>3. Kiểm thử</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70DA959E" w14:textId="77777777" w:rsidR="00431614" w:rsidRDefault="00431614">
            <w:pPr>
              <w:widowControl w:val="0"/>
              <w:spacing w:after="0" w:line="276" w:lineRule="auto"/>
              <w:ind w:left="0"/>
              <w:rPr>
                <w:rFonts w:ascii="Arial" w:eastAsia="Arial" w:hAnsi="Arial" w:cs="Arial"/>
                <w:sz w:val="20"/>
                <w:szCs w:val="20"/>
              </w:rPr>
            </w:pP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CAAB487"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BDC68B3"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1A963B6" w14:textId="77777777" w:rsidR="00431614" w:rsidRDefault="00431614">
            <w:pPr>
              <w:widowControl w:val="0"/>
              <w:spacing w:after="0" w:line="276" w:lineRule="auto"/>
              <w:ind w:left="0"/>
              <w:rPr>
                <w:rFonts w:ascii="Arial" w:eastAsia="Arial" w:hAnsi="Arial" w:cs="Arial"/>
                <w:sz w:val="20"/>
                <w:szCs w:val="20"/>
              </w:rPr>
            </w:pPr>
          </w:p>
        </w:tc>
      </w:tr>
      <w:tr w:rsidR="00431614" w14:paraId="3FE1963B" w14:textId="77777777">
        <w:trPr>
          <w:trHeight w:val="360"/>
        </w:trPr>
        <w:tc>
          <w:tcPr>
            <w:tcW w:w="4890" w:type="dxa"/>
            <w:gridSpan w:val="3"/>
            <w:tcBorders>
              <w:top w:val="single" w:sz="5" w:space="0" w:color="CCCCCC"/>
              <w:left w:val="single" w:sz="5" w:space="0" w:color="000000"/>
              <w:bottom w:val="single" w:sz="5" w:space="0" w:color="000000"/>
              <w:right w:val="single" w:sz="5" w:space="0" w:color="000000"/>
            </w:tcBorders>
            <w:shd w:val="clear" w:color="auto" w:fill="auto"/>
            <w:tcMar>
              <w:top w:w="51" w:type="dxa"/>
              <w:left w:w="51" w:type="dxa"/>
              <w:bottom w:w="51" w:type="dxa"/>
              <w:right w:w="51" w:type="dxa"/>
            </w:tcMar>
            <w:vAlign w:val="center"/>
          </w:tcPr>
          <w:p w14:paraId="41CE7C38" w14:textId="77777777" w:rsidR="00431614" w:rsidRDefault="00000000">
            <w:pPr>
              <w:widowControl w:val="0"/>
              <w:spacing w:after="0" w:line="276" w:lineRule="auto"/>
              <w:ind w:left="0"/>
              <w:jc w:val="center"/>
              <w:rPr>
                <w:rFonts w:ascii="Arial" w:eastAsia="Arial" w:hAnsi="Arial" w:cs="Arial"/>
                <w:sz w:val="20"/>
                <w:szCs w:val="20"/>
              </w:rPr>
            </w:pPr>
            <w:r>
              <w:rPr>
                <w:b/>
              </w:rPr>
              <w:t>PHẦN IV: CHUYỂN GIAO</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9803581"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36916271"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027A54F5"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51" w:type="dxa"/>
              <w:left w:w="51" w:type="dxa"/>
              <w:bottom w:w="51" w:type="dxa"/>
              <w:right w:w="51" w:type="dxa"/>
            </w:tcMar>
            <w:vAlign w:val="center"/>
          </w:tcPr>
          <w:p w14:paraId="2A19EE8E" w14:textId="77777777" w:rsidR="00431614" w:rsidRDefault="00431614">
            <w:pPr>
              <w:widowControl w:val="0"/>
              <w:spacing w:after="0" w:line="276" w:lineRule="auto"/>
              <w:ind w:left="0"/>
              <w:rPr>
                <w:rFonts w:ascii="Arial" w:eastAsia="Arial" w:hAnsi="Arial" w:cs="Arial"/>
                <w:sz w:val="20"/>
                <w:szCs w:val="20"/>
              </w:rPr>
            </w:pPr>
          </w:p>
        </w:tc>
      </w:tr>
      <w:tr w:rsidR="00431614" w14:paraId="5CDA9BC5" w14:textId="77777777">
        <w:trPr>
          <w:trHeight w:val="360"/>
        </w:trPr>
        <w:tc>
          <w:tcPr>
            <w:tcW w:w="4890" w:type="dxa"/>
            <w:gridSpan w:val="3"/>
            <w:tcBorders>
              <w:top w:val="single" w:sz="5" w:space="0" w:color="CCCCCC"/>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4C4D1B57" w14:textId="77777777" w:rsidR="00431614" w:rsidRDefault="00000000">
            <w:pPr>
              <w:widowControl w:val="0"/>
              <w:spacing w:after="0" w:line="276" w:lineRule="auto"/>
              <w:ind w:left="0"/>
              <w:jc w:val="center"/>
              <w:rPr>
                <w:rFonts w:ascii="Arial" w:eastAsia="Arial" w:hAnsi="Arial" w:cs="Arial"/>
                <w:sz w:val="20"/>
                <w:szCs w:val="20"/>
              </w:rPr>
            </w:pPr>
            <w:r>
              <w:rPr>
                <w:b/>
              </w:rPr>
              <w:t>PHẦN V: KẾT LUẬN</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451EC481"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486551EB" w14:textId="77777777" w:rsidR="00431614" w:rsidRDefault="00431614">
            <w:pPr>
              <w:widowControl w:val="0"/>
              <w:spacing w:after="0" w:line="276" w:lineRule="auto"/>
              <w:ind w:left="0"/>
              <w:rPr>
                <w:rFonts w:ascii="Arial" w:eastAsia="Arial" w:hAnsi="Arial" w:cs="Arial"/>
                <w:sz w:val="20"/>
                <w:szCs w:val="20"/>
              </w:rPr>
            </w:pP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72048207"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31FD48B2" w14:textId="77777777" w:rsidR="00431614" w:rsidRDefault="00431614">
            <w:pPr>
              <w:widowControl w:val="0"/>
              <w:spacing w:after="0" w:line="276" w:lineRule="auto"/>
              <w:ind w:left="0"/>
              <w:rPr>
                <w:rFonts w:ascii="Arial" w:eastAsia="Arial" w:hAnsi="Arial" w:cs="Arial"/>
                <w:sz w:val="20"/>
                <w:szCs w:val="20"/>
              </w:rPr>
            </w:pPr>
          </w:p>
        </w:tc>
      </w:tr>
      <w:tr w:rsidR="00431614" w14:paraId="2DB83C3B" w14:textId="77777777">
        <w:trPr>
          <w:trHeight w:val="360"/>
        </w:trPr>
        <w:tc>
          <w:tcPr>
            <w:tcW w:w="4890" w:type="dxa"/>
            <w:gridSpan w:val="3"/>
            <w:tcBorders>
              <w:top w:val="single" w:sz="5" w:space="0" w:color="CCCCCC"/>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4996BCDE" w14:textId="77777777" w:rsidR="00431614" w:rsidRDefault="00000000">
            <w:pPr>
              <w:widowControl w:val="0"/>
              <w:spacing w:after="0" w:line="276" w:lineRule="auto"/>
              <w:ind w:left="0"/>
              <w:jc w:val="center"/>
              <w:rPr>
                <w:rFonts w:ascii="Arial" w:eastAsia="Arial" w:hAnsi="Arial" w:cs="Arial"/>
                <w:sz w:val="20"/>
                <w:szCs w:val="20"/>
              </w:rPr>
            </w:pPr>
            <w:r>
              <w:rPr>
                <w:b/>
              </w:rPr>
              <w:t>Powerpoint</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36D8647E"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2694196E"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1AA05AC5" w14:textId="77777777" w:rsidR="00431614" w:rsidRDefault="00431614">
            <w:pPr>
              <w:widowControl w:val="0"/>
              <w:spacing w:after="0" w:line="276" w:lineRule="auto"/>
              <w:ind w:left="0"/>
              <w:rPr>
                <w:rFonts w:ascii="Arial" w:eastAsia="Arial" w:hAnsi="Arial" w:cs="Arial"/>
                <w:sz w:val="20"/>
                <w:szCs w:val="20"/>
              </w:rPr>
            </w:pP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14C6E7D3" w14:textId="77777777" w:rsidR="00431614" w:rsidRDefault="00431614">
            <w:pPr>
              <w:widowControl w:val="0"/>
              <w:spacing w:after="0" w:line="276" w:lineRule="auto"/>
              <w:ind w:left="0"/>
              <w:rPr>
                <w:rFonts w:ascii="Arial" w:eastAsia="Arial" w:hAnsi="Arial" w:cs="Arial"/>
                <w:sz w:val="20"/>
                <w:szCs w:val="20"/>
              </w:rPr>
            </w:pPr>
          </w:p>
        </w:tc>
      </w:tr>
      <w:tr w:rsidR="00431614" w14:paraId="1DAAAE7D" w14:textId="77777777">
        <w:trPr>
          <w:trHeight w:val="360"/>
        </w:trPr>
        <w:tc>
          <w:tcPr>
            <w:tcW w:w="4890" w:type="dxa"/>
            <w:gridSpan w:val="3"/>
            <w:tcBorders>
              <w:top w:val="single" w:sz="5" w:space="0" w:color="CCCCCC"/>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0FEB6E37" w14:textId="77777777" w:rsidR="00431614" w:rsidRDefault="00000000">
            <w:pPr>
              <w:widowControl w:val="0"/>
              <w:spacing w:after="0" w:line="276" w:lineRule="auto"/>
              <w:ind w:left="0"/>
              <w:jc w:val="center"/>
              <w:rPr>
                <w:rFonts w:ascii="Arial" w:eastAsia="Arial" w:hAnsi="Arial" w:cs="Arial"/>
                <w:sz w:val="20"/>
                <w:szCs w:val="20"/>
              </w:rPr>
            </w:pPr>
            <w:r>
              <w:rPr>
                <w:b/>
              </w:rPr>
              <w:t>Nội dung thuyết trình</w:t>
            </w:r>
          </w:p>
        </w:tc>
        <w:tc>
          <w:tcPr>
            <w:tcW w:w="990"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55EFF218"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05"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712772CF"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65"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116C6537" w14:textId="77777777" w:rsidR="00431614" w:rsidRDefault="00000000">
            <w:pPr>
              <w:widowControl w:val="0"/>
              <w:spacing w:after="0" w:line="276" w:lineRule="auto"/>
              <w:ind w:left="0"/>
              <w:jc w:val="center"/>
              <w:rPr>
                <w:rFonts w:ascii="Arial" w:eastAsia="Arial" w:hAnsi="Arial" w:cs="Arial"/>
                <w:sz w:val="20"/>
                <w:szCs w:val="20"/>
              </w:rPr>
            </w:pPr>
            <w:r>
              <w:rPr>
                <w:b/>
              </w:rPr>
              <w:t>x</w:t>
            </w:r>
          </w:p>
        </w:tc>
        <w:tc>
          <w:tcPr>
            <w:tcW w:w="1035" w:type="dxa"/>
            <w:tcBorders>
              <w:top w:val="single" w:sz="5" w:space="0" w:color="CCCCCC"/>
              <w:left w:val="single" w:sz="5" w:space="0" w:color="CCCCCC"/>
              <w:bottom w:val="single" w:sz="5" w:space="0" w:color="000000"/>
              <w:right w:val="single" w:sz="5" w:space="0" w:color="000000"/>
            </w:tcBorders>
            <w:shd w:val="clear" w:color="auto" w:fill="auto"/>
            <w:tcMar>
              <w:top w:w="72" w:type="dxa"/>
              <w:left w:w="72" w:type="dxa"/>
              <w:bottom w:w="72" w:type="dxa"/>
              <w:right w:w="72" w:type="dxa"/>
            </w:tcMar>
            <w:vAlign w:val="center"/>
          </w:tcPr>
          <w:p w14:paraId="0673A5C2" w14:textId="77777777" w:rsidR="00431614" w:rsidRDefault="00000000">
            <w:pPr>
              <w:widowControl w:val="0"/>
              <w:spacing w:after="0" w:line="276" w:lineRule="auto"/>
              <w:ind w:left="0"/>
              <w:jc w:val="center"/>
              <w:rPr>
                <w:rFonts w:ascii="Arial" w:eastAsia="Arial" w:hAnsi="Arial" w:cs="Arial"/>
                <w:sz w:val="20"/>
                <w:szCs w:val="20"/>
              </w:rPr>
            </w:pPr>
            <w:r>
              <w:rPr>
                <w:b/>
              </w:rPr>
              <w:t>x</w:t>
            </w:r>
          </w:p>
        </w:tc>
      </w:tr>
    </w:tbl>
    <w:p w14:paraId="37F4AEED" w14:textId="77777777" w:rsidR="00431614" w:rsidRDefault="00000000">
      <w:r>
        <w:br w:type="page"/>
      </w:r>
    </w:p>
    <w:p w14:paraId="40E798CF" w14:textId="77777777" w:rsidR="00431614" w:rsidRDefault="00000000">
      <w:pPr>
        <w:pStyle w:val="Heading1"/>
        <w:spacing w:after="136" w:line="360" w:lineRule="auto"/>
        <w:jc w:val="center"/>
      </w:pPr>
      <w:bookmarkStart w:id="1" w:name="_hkkv2mw9lnhn" w:colFirst="0" w:colLast="0"/>
      <w:bookmarkEnd w:id="1"/>
      <w:r>
        <w:t>LỜI NÓI ĐẦU</w:t>
      </w:r>
    </w:p>
    <w:p w14:paraId="0FDE0775" w14:textId="77777777" w:rsidR="00431614" w:rsidRDefault="00000000">
      <w:pPr>
        <w:ind w:right="10"/>
        <w:rPr>
          <w:i/>
        </w:rPr>
      </w:pPr>
      <w:r>
        <w:rPr>
          <w:i/>
        </w:rPr>
        <w:t>Xin kính chào quý thầy cô và các bạn sinh viên thân mến,</w:t>
      </w:r>
    </w:p>
    <w:p w14:paraId="53D0C734" w14:textId="77777777" w:rsidR="00431614" w:rsidRDefault="00431614">
      <w:pPr>
        <w:ind w:right="10"/>
      </w:pPr>
    </w:p>
    <w:p w14:paraId="0B76FC79" w14:textId="77777777" w:rsidR="00431614" w:rsidRDefault="00000000">
      <w:pPr>
        <w:ind w:right="10"/>
        <w:jc w:val="both"/>
      </w:pPr>
      <w:r>
        <w:t>Trong thời đại số hóa mạnh mẽ, sự phát triển của công nghệ thông tin đã mang lại một sự thay đổi to lớn trong cách chúng ta tương tác với thế giới xung quanh. Trong bối cảnh này, nhu cầu về thiết kế nội thất và không gian sống đẹp ngày càng trở nên quan trọng. Sự kết hợp giữa công nghệ và thiết kế nội thất đã mở ra một lĩnh vực mới với tiềm năng lớn.</w:t>
      </w:r>
    </w:p>
    <w:p w14:paraId="6EC0549E" w14:textId="77777777" w:rsidR="00431614" w:rsidRDefault="00431614">
      <w:pPr>
        <w:ind w:right="10"/>
        <w:jc w:val="both"/>
      </w:pPr>
    </w:p>
    <w:p w14:paraId="637B271C" w14:textId="77777777" w:rsidR="00431614" w:rsidRDefault="00000000">
      <w:pPr>
        <w:ind w:right="10"/>
        <w:jc w:val="both"/>
      </w:pPr>
      <w:r>
        <w:t>Chúng tôi, một nhóm sinh viên ngành Công nghệ thông tin, đã quyết định chọn đề tài "Xây dựng Website Thiết kế nội thất" cho dự án nghiên cứu và phát triển của mình. Đây là một bước tiến quan trọng trong việc kết nối công nghệ với ngành thiết kế nội thất để cung cấp cho khách hàng một trải nghiệm tối ưu khi tạo ra không gian sống lý tưởng.</w:t>
      </w:r>
    </w:p>
    <w:p w14:paraId="069844CD" w14:textId="77777777" w:rsidR="00431614" w:rsidRDefault="00431614">
      <w:pPr>
        <w:ind w:right="10"/>
        <w:jc w:val="both"/>
      </w:pPr>
    </w:p>
    <w:p w14:paraId="1A9427F8" w14:textId="77777777" w:rsidR="00431614" w:rsidRDefault="00000000">
      <w:pPr>
        <w:ind w:right="10"/>
        <w:jc w:val="both"/>
      </w:pPr>
      <w:r>
        <w:t>Dự án của chúng tôi nhằm mục tiêu xây dựng một website chuyên về thiết kế nội thất, cung cấp thông tin, hướng dẫn, và các mẫu thiết kế để giúp người dùng tìm ra không gian sống đẹp và thú vị. Chúng tôi đã tiến hành nghiên cứu thị trường, phân tích yêu cầu, và lập kế hoạch chi tiết để đảm bảo rằng dự án này sẽ đáp ứng đúng nhu cầu của khách hàng và mang lại giá trị thực sự.</w:t>
      </w:r>
    </w:p>
    <w:p w14:paraId="40CE111D" w14:textId="77777777" w:rsidR="00431614" w:rsidRDefault="00431614">
      <w:pPr>
        <w:ind w:right="10"/>
        <w:jc w:val="both"/>
      </w:pPr>
    </w:p>
    <w:p w14:paraId="3C734BF8" w14:textId="77777777" w:rsidR="00431614" w:rsidRDefault="00000000">
      <w:pPr>
        <w:ind w:right="10"/>
        <w:jc w:val="both"/>
      </w:pPr>
      <w:r>
        <w:t>Với dự án này, chúng tôi muốn giúp khách hàng thực hiện có được một không gian sống lý tưởng. Chúng tôi mong rằng thông qua việc áp dụng kiến thức và kỹ năng từ ngành công nghệ thông tin, chúng tôi có thể đóng góp tích cực vào lĩnh vực thiết kế nội thất và làm cho cuộc sống của mọi người trở nên tốt đẹp hơn.</w:t>
      </w:r>
    </w:p>
    <w:p w14:paraId="2E36390B" w14:textId="77777777" w:rsidR="00431614" w:rsidRDefault="00431614">
      <w:pPr>
        <w:ind w:right="10"/>
        <w:jc w:val="both"/>
      </w:pPr>
    </w:p>
    <w:p w14:paraId="71372D90" w14:textId="77777777" w:rsidR="00431614" w:rsidRDefault="00000000">
      <w:pPr>
        <w:ind w:right="10"/>
        <w:jc w:val="both"/>
      </w:pPr>
      <w:r>
        <w:t>Tuy nhiên, chúng tôi thừa nhận rằng dự án này có thể gặp phải những khó khăn và nhiều thách thức. Với kiến thức và thời gian còn hạn chế, bài làm của chúng tôi không tránh khỏi sai sót. Chúng tôi rất mong nhận được sự góp ý và hỗ trợ từ các giảng viên để giúp chúng tôi hoàn thành dự án này một cách xuất sắc hơn.</w:t>
      </w:r>
    </w:p>
    <w:p w14:paraId="6CDBF3F5" w14:textId="77777777" w:rsidR="00431614" w:rsidRDefault="00431614">
      <w:pPr>
        <w:ind w:right="10"/>
        <w:jc w:val="both"/>
      </w:pPr>
    </w:p>
    <w:p w14:paraId="4D2AE794" w14:textId="77777777" w:rsidR="00431614" w:rsidRDefault="00000000">
      <w:pPr>
        <w:ind w:right="10"/>
        <w:jc w:val="both"/>
      </w:pPr>
      <w:r>
        <w:t>Chúng tôi xin chân thành cảm ơn sự quan tâm và hỗ trợ của quý thầy cô và các bạn sinh viên trong dự án này. Chúng tôi hy vọng sẽ tạo ra một sản phẩm đáng tự hào trong lĩnh vực thiết kế nội thất và công nghệ thông tin. Xin cảm ơn!</w:t>
      </w:r>
    </w:p>
    <w:p w14:paraId="0202F010" w14:textId="77777777" w:rsidR="00431614" w:rsidRDefault="00000000">
      <w:pPr>
        <w:pStyle w:val="Heading1"/>
        <w:ind w:left="0" w:firstLine="0"/>
      </w:pPr>
      <w:bookmarkStart w:id="2" w:name="_zcjwr8gryx5b" w:colFirst="0" w:colLast="0"/>
      <w:bookmarkEnd w:id="2"/>
      <w:r>
        <w:t>PHẦN I: KHỞI ĐỘNG DỰ ÁN</w:t>
      </w:r>
    </w:p>
    <w:p w14:paraId="45C03A61" w14:textId="77777777" w:rsidR="00431614" w:rsidRDefault="00000000">
      <w:pPr>
        <w:pStyle w:val="Heading2"/>
        <w:numPr>
          <w:ilvl w:val="0"/>
          <w:numId w:val="29"/>
        </w:numPr>
        <w:spacing w:before="200" w:line="360" w:lineRule="auto"/>
      </w:pPr>
      <w:bookmarkStart w:id="3" w:name="_xpu9e8ewq3k" w:colFirst="0" w:colLast="0"/>
      <w:bookmarkEnd w:id="3"/>
      <w:r>
        <w:t>Giới thiệu về dự án</w:t>
      </w:r>
    </w:p>
    <w:p w14:paraId="7A8C674A" w14:textId="77777777" w:rsidR="00431614" w:rsidRDefault="00000000">
      <w:pPr>
        <w:pStyle w:val="Heading3"/>
        <w:ind w:left="720"/>
        <w:rPr>
          <w:b w:val="0"/>
        </w:rPr>
      </w:pPr>
      <w:bookmarkStart w:id="4" w:name="_taxccxejbqtr" w:colFirst="0" w:colLast="0"/>
      <w:bookmarkEnd w:id="4"/>
      <w:r>
        <w:t xml:space="preserve">1.1. Tên dự án: </w:t>
      </w:r>
      <w:r>
        <w:rPr>
          <w:b w:val="0"/>
        </w:rPr>
        <w:t>Xây dựng Website Thiết kế nội thất</w:t>
      </w:r>
    </w:p>
    <w:p w14:paraId="776380BC" w14:textId="77777777" w:rsidR="00431614" w:rsidRDefault="00000000">
      <w:pPr>
        <w:pStyle w:val="Heading3"/>
        <w:spacing w:before="200"/>
        <w:ind w:left="720"/>
        <w:rPr>
          <w:b w:val="0"/>
        </w:rPr>
      </w:pPr>
      <w:bookmarkStart w:id="5" w:name="_odwni8lhxb86" w:colFirst="0" w:colLast="0"/>
      <w:bookmarkEnd w:id="5"/>
      <w:r>
        <w:t xml:space="preserve">1.2. Trưởng nhóm dự án: </w:t>
      </w:r>
      <w:r>
        <w:rPr>
          <w:b w:val="0"/>
        </w:rPr>
        <w:t>Hạ Quang Dũng</w:t>
      </w:r>
    </w:p>
    <w:p w14:paraId="3F4E9A11" w14:textId="77777777" w:rsidR="00431614" w:rsidRDefault="00000000">
      <w:pPr>
        <w:pStyle w:val="Heading3"/>
        <w:spacing w:before="200"/>
        <w:ind w:left="720" w:firstLine="0"/>
      </w:pPr>
      <w:bookmarkStart w:id="6" w:name="_991oxs24h722" w:colFirst="0" w:colLast="0"/>
      <w:bookmarkEnd w:id="6"/>
      <w:r>
        <w:t>1.3. Thành viên tổ dự án</w:t>
      </w:r>
    </w:p>
    <w:p w14:paraId="45795C10" w14:textId="77777777" w:rsidR="00431614" w:rsidRDefault="00000000">
      <w:pPr>
        <w:numPr>
          <w:ilvl w:val="0"/>
          <w:numId w:val="70"/>
        </w:numPr>
        <w:spacing w:after="0"/>
      </w:pPr>
      <w:r>
        <w:t>Tổ dự án gồm 4 thành viên:</w:t>
      </w:r>
    </w:p>
    <w:p w14:paraId="5BCD9C24" w14:textId="77777777" w:rsidR="00431614" w:rsidRDefault="00000000">
      <w:pPr>
        <w:numPr>
          <w:ilvl w:val="0"/>
          <w:numId w:val="45"/>
        </w:numPr>
        <w:spacing w:after="0"/>
      </w:pPr>
      <w:r>
        <w:t>Hạ Quang Dũng</w:t>
      </w:r>
    </w:p>
    <w:p w14:paraId="79EBF21B" w14:textId="77777777" w:rsidR="00431614" w:rsidRDefault="00000000">
      <w:pPr>
        <w:numPr>
          <w:ilvl w:val="0"/>
          <w:numId w:val="45"/>
        </w:numPr>
        <w:spacing w:after="0"/>
      </w:pPr>
      <w:r>
        <w:t>Lê Đình Tú</w:t>
      </w:r>
    </w:p>
    <w:p w14:paraId="6BB3FEA0" w14:textId="77777777" w:rsidR="00431614" w:rsidRDefault="00000000">
      <w:pPr>
        <w:numPr>
          <w:ilvl w:val="0"/>
          <w:numId w:val="45"/>
        </w:numPr>
        <w:spacing w:after="0"/>
      </w:pPr>
      <w:r>
        <w:t>Lê Thị Lý</w:t>
      </w:r>
    </w:p>
    <w:p w14:paraId="733C3409" w14:textId="77777777" w:rsidR="00431614" w:rsidRDefault="00000000">
      <w:pPr>
        <w:numPr>
          <w:ilvl w:val="0"/>
          <w:numId w:val="45"/>
        </w:numPr>
      </w:pPr>
      <w:r>
        <w:t>Nguyễn Thị Hồng Nhung</w:t>
      </w:r>
    </w:p>
    <w:p w14:paraId="67A53D78" w14:textId="77777777" w:rsidR="00431614" w:rsidRDefault="00000000">
      <w:pPr>
        <w:pStyle w:val="Heading3"/>
        <w:spacing w:before="200" w:after="190"/>
        <w:ind w:left="0"/>
      </w:pPr>
      <w:bookmarkStart w:id="7" w:name="_rxzsc7eujy53" w:colFirst="0" w:colLast="0"/>
      <w:bookmarkEnd w:id="7"/>
      <w:r>
        <w:t>1.4. Chủ đầu tư kiêm khách hàng</w:t>
      </w:r>
    </w:p>
    <w:p w14:paraId="49341CB4" w14:textId="77777777" w:rsidR="00431614" w:rsidRDefault="00000000">
      <w:pPr>
        <w:spacing w:after="185"/>
        <w:ind w:left="720" w:right="10" w:firstLine="720"/>
      </w:pPr>
      <w:r>
        <w:t>Bên A: Công Ty Nikken Sekkei Civil Engineering</w:t>
      </w:r>
    </w:p>
    <w:p w14:paraId="6F3E05BF" w14:textId="77777777" w:rsidR="00431614" w:rsidRDefault="00000000">
      <w:pPr>
        <w:spacing w:after="185"/>
        <w:ind w:left="1450" w:right="10"/>
      </w:pPr>
      <w:r>
        <w:t>Đại diện: Ông Asami Hideki</w:t>
      </w:r>
    </w:p>
    <w:p w14:paraId="396F60DB" w14:textId="77777777" w:rsidR="00431614" w:rsidRDefault="00000000">
      <w:pPr>
        <w:spacing w:after="185"/>
        <w:ind w:left="1450" w:right="10"/>
      </w:pPr>
      <w:r>
        <w:t>Địa chỉ: L17-11 Tòa nhà Vincom Center, 72 Lê Thánh Tôn - Phường Bến Nghé - Quận 1 - TP Hồ Chí Minh.</w:t>
      </w:r>
    </w:p>
    <w:p w14:paraId="00E37DC4" w14:textId="77777777" w:rsidR="00431614" w:rsidRDefault="00000000">
      <w:pPr>
        <w:spacing w:after="185"/>
        <w:ind w:left="1450" w:right="10"/>
      </w:pPr>
      <w:r>
        <w:t>Số điện thoại: 090 776 4389</w:t>
      </w:r>
    </w:p>
    <w:p w14:paraId="325C7144" w14:textId="77777777" w:rsidR="00431614" w:rsidRDefault="00000000">
      <w:pPr>
        <w:widowControl w:val="0"/>
        <w:spacing w:after="0" w:line="240" w:lineRule="auto"/>
        <w:ind w:left="1435"/>
        <w:rPr>
          <w:color w:val="0563C1"/>
          <w:u w:val="single"/>
        </w:rPr>
      </w:pPr>
      <w:r>
        <w:t xml:space="preserve">Email: </w:t>
      </w:r>
      <w:hyperlink r:id="rId9">
        <w:r>
          <w:rPr>
            <w:color w:val="1155CC"/>
            <w:u w:val="single"/>
          </w:rPr>
          <w:t>NikkenSekkeiCE@gmail.com</w:t>
        </w:r>
      </w:hyperlink>
    </w:p>
    <w:p w14:paraId="1F7205DD" w14:textId="77777777" w:rsidR="00431614" w:rsidRDefault="00000000">
      <w:pPr>
        <w:pStyle w:val="Heading3"/>
        <w:spacing w:before="200" w:after="190"/>
        <w:ind w:left="0"/>
      </w:pPr>
      <w:bookmarkStart w:id="8" w:name="_hjwx5uorewre" w:colFirst="0" w:colLast="0"/>
      <w:bookmarkEnd w:id="8"/>
      <w:r>
        <w:t>1.5. Cơ quan chủ quản thực hiện dự án</w:t>
      </w:r>
    </w:p>
    <w:p w14:paraId="7457AB30" w14:textId="77777777" w:rsidR="00431614" w:rsidRDefault="00000000">
      <w:pPr>
        <w:spacing w:after="185"/>
        <w:ind w:left="1450" w:right="10"/>
      </w:pPr>
      <w:r>
        <w:t>Bên B: Công ty Cổ phần Công nghệ SAMSAN</w:t>
      </w:r>
    </w:p>
    <w:p w14:paraId="624F45F6" w14:textId="77777777" w:rsidR="00431614" w:rsidRDefault="00000000">
      <w:pPr>
        <w:spacing w:after="185"/>
        <w:ind w:left="1450" w:right="10"/>
      </w:pPr>
      <w:r>
        <w:t>Đại diện: Ông Nam Do San</w:t>
      </w:r>
    </w:p>
    <w:p w14:paraId="163BD7CB" w14:textId="77777777" w:rsidR="00431614" w:rsidRDefault="00000000">
      <w:pPr>
        <w:spacing w:after="185"/>
        <w:ind w:left="1450" w:right="10"/>
      </w:pPr>
      <w:r>
        <w:t>Địa chỉ: Số 18 Phạm Văn Bạch, Phường Dịch Vọng Hậu, Quận Cầu Giấy, Thành Phố Hà Nội.</w:t>
      </w:r>
    </w:p>
    <w:p w14:paraId="10D25007" w14:textId="77777777" w:rsidR="00431614" w:rsidRDefault="00000000">
      <w:pPr>
        <w:spacing w:after="185"/>
        <w:ind w:left="1450" w:right="10"/>
      </w:pPr>
      <w:r>
        <w:t>Số điện thoại: 077 382 7517</w:t>
      </w:r>
    </w:p>
    <w:p w14:paraId="6F54E8BE" w14:textId="77777777" w:rsidR="00431614" w:rsidRDefault="00000000">
      <w:pPr>
        <w:spacing w:after="0" w:line="265" w:lineRule="auto"/>
        <w:ind w:left="1435"/>
      </w:pPr>
      <w:r>
        <w:t xml:space="preserve">Email: </w:t>
      </w:r>
      <w:r>
        <w:rPr>
          <w:color w:val="0563C1"/>
          <w:u w:val="single"/>
        </w:rPr>
        <w:t>namdosan@gmail.com</w:t>
      </w:r>
    </w:p>
    <w:p w14:paraId="2771B6D0" w14:textId="77777777" w:rsidR="00431614" w:rsidRDefault="00000000">
      <w:pPr>
        <w:pStyle w:val="Heading2"/>
        <w:numPr>
          <w:ilvl w:val="0"/>
          <w:numId w:val="29"/>
        </w:numPr>
        <w:spacing w:before="200" w:line="360" w:lineRule="auto"/>
      </w:pPr>
      <w:bookmarkStart w:id="9" w:name="_ouaou5eb3ywv" w:colFirst="0" w:colLast="0"/>
      <w:bookmarkEnd w:id="9"/>
      <w:r>
        <w:t>Mục tiêu dự án</w:t>
      </w:r>
    </w:p>
    <w:p w14:paraId="507F11B8" w14:textId="77777777" w:rsidR="00431614" w:rsidRDefault="00000000">
      <w:pPr>
        <w:pStyle w:val="Heading3"/>
      </w:pPr>
      <w:bookmarkStart w:id="10" w:name="_kvvn0anmufdk" w:colFirst="0" w:colLast="0"/>
      <w:bookmarkEnd w:id="10"/>
      <w:r>
        <w:t>2.1. Mục tiêu doanh nghiệp</w:t>
      </w:r>
    </w:p>
    <w:p w14:paraId="35D7969D" w14:textId="77777777" w:rsidR="00431614" w:rsidRDefault="00000000">
      <w:pPr>
        <w:numPr>
          <w:ilvl w:val="0"/>
          <w:numId w:val="12"/>
        </w:numPr>
        <w:spacing w:after="0"/>
        <w:ind w:right="10"/>
      </w:pPr>
      <w:r>
        <w:t>Tạo thương hiệu, tăng khả năng tiếp cận khách hàng</w:t>
      </w:r>
    </w:p>
    <w:p w14:paraId="2AB9C58D" w14:textId="77777777" w:rsidR="00431614" w:rsidRDefault="00000000">
      <w:pPr>
        <w:numPr>
          <w:ilvl w:val="0"/>
          <w:numId w:val="12"/>
        </w:numPr>
        <w:spacing w:after="0"/>
        <w:ind w:right="10"/>
      </w:pPr>
      <w:r>
        <w:t>Hiển thị sản phẩm và dự án</w:t>
      </w:r>
    </w:p>
    <w:p w14:paraId="33DC74C3" w14:textId="77777777" w:rsidR="00431614" w:rsidRDefault="00000000">
      <w:pPr>
        <w:numPr>
          <w:ilvl w:val="0"/>
          <w:numId w:val="12"/>
        </w:numPr>
        <w:spacing w:after="0"/>
        <w:ind w:right="10"/>
      </w:pPr>
      <w:r>
        <w:t>Tối ưu hóa trải nghiệm người dùng</w:t>
      </w:r>
    </w:p>
    <w:p w14:paraId="2B781BB5" w14:textId="77777777" w:rsidR="00431614" w:rsidRDefault="00000000">
      <w:pPr>
        <w:numPr>
          <w:ilvl w:val="0"/>
          <w:numId w:val="12"/>
        </w:numPr>
        <w:spacing w:after="0"/>
        <w:ind w:right="10"/>
      </w:pPr>
      <w:r>
        <w:t>Tích hợp công nghệ</w:t>
      </w:r>
    </w:p>
    <w:p w14:paraId="39CBB171" w14:textId="77777777" w:rsidR="00431614" w:rsidRDefault="00000000">
      <w:pPr>
        <w:numPr>
          <w:ilvl w:val="0"/>
          <w:numId w:val="12"/>
        </w:numPr>
        <w:spacing w:after="0"/>
        <w:ind w:right="10"/>
      </w:pPr>
      <w:r>
        <w:t>Tối ưu hóa tìm kiếm</w:t>
      </w:r>
    </w:p>
    <w:p w14:paraId="566308DA" w14:textId="77777777" w:rsidR="00431614" w:rsidRDefault="00000000">
      <w:pPr>
        <w:numPr>
          <w:ilvl w:val="0"/>
          <w:numId w:val="12"/>
        </w:numPr>
        <w:ind w:right="10"/>
      </w:pPr>
      <w:r>
        <w:t>Phần mềm có đầy đủ các yêu cầu từ doanh nghiệp, có khả năng bảo trì và nâng cấp</w:t>
      </w:r>
    </w:p>
    <w:p w14:paraId="30577401" w14:textId="77777777" w:rsidR="00431614" w:rsidRDefault="00000000">
      <w:pPr>
        <w:pStyle w:val="Heading3"/>
      </w:pPr>
      <w:bookmarkStart w:id="11" w:name="_1cozqnx7lj2l" w:colFirst="0" w:colLast="0"/>
      <w:bookmarkEnd w:id="11"/>
      <w:r>
        <w:t>2.2. Mục tiêu công nghệ</w:t>
      </w:r>
    </w:p>
    <w:p w14:paraId="260A17EA" w14:textId="77777777" w:rsidR="00431614" w:rsidRDefault="00000000">
      <w:pPr>
        <w:numPr>
          <w:ilvl w:val="0"/>
          <w:numId w:val="78"/>
        </w:numPr>
        <w:spacing w:after="0"/>
        <w:ind w:right="10"/>
      </w:pPr>
      <w:r>
        <w:t>Tương thích trên nhiều thiết bị</w:t>
      </w:r>
    </w:p>
    <w:p w14:paraId="6C4445C5" w14:textId="77777777" w:rsidR="00431614" w:rsidRDefault="00000000">
      <w:pPr>
        <w:numPr>
          <w:ilvl w:val="0"/>
          <w:numId w:val="78"/>
        </w:numPr>
        <w:spacing w:after="0"/>
        <w:ind w:right="10"/>
      </w:pPr>
      <w:r>
        <w:t>Bảo mật dữ liệu.</w:t>
      </w:r>
    </w:p>
    <w:p w14:paraId="123587A3" w14:textId="77777777" w:rsidR="00431614" w:rsidRDefault="00000000">
      <w:pPr>
        <w:numPr>
          <w:ilvl w:val="0"/>
          <w:numId w:val="78"/>
        </w:numPr>
        <w:spacing w:after="0"/>
        <w:ind w:right="10"/>
      </w:pPr>
      <w:r>
        <w:t>Tối ưu hóa tốc độ tải trang nhanh</w:t>
      </w:r>
    </w:p>
    <w:p w14:paraId="2AA12F70" w14:textId="77777777" w:rsidR="00431614" w:rsidRDefault="00000000">
      <w:pPr>
        <w:numPr>
          <w:ilvl w:val="0"/>
          <w:numId w:val="78"/>
        </w:numPr>
        <w:spacing w:after="151"/>
        <w:ind w:right="10"/>
      </w:pPr>
      <w:r>
        <w:t>Dễ dàng quản lý các dự án thiết kế.</w:t>
      </w:r>
    </w:p>
    <w:p w14:paraId="04A5B083" w14:textId="77777777" w:rsidR="00431614" w:rsidRDefault="00000000">
      <w:pPr>
        <w:pStyle w:val="Heading2"/>
        <w:numPr>
          <w:ilvl w:val="0"/>
          <w:numId w:val="29"/>
        </w:numPr>
        <w:spacing w:before="200" w:line="360" w:lineRule="auto"/>
      </w:pPr>
      <w:bookmarkStart w:id="12" w:name="_f0xfnrkc233u" w:colFirst="0" w:colLast="0"/>
      <w:bookmarkEnd w:id="12"/>
      <w:r>
        <w:t>Các điều kiện ràng buộc</w:t>
      </w:r>
    </w:p>
    <w:p w14:paraId="63713661" w14:textId="77777777" w:rsidR="00431614" w:rsidRDefault="00000000">
      <w:pPr>
        <w:pStyle w:val="Heading3"/>
        <w:ind w:left="720" w:firstLine="0"/>
      </w:pPr>
      <w:bookmarkStart w:id="13" w:name="_66jy59d19u0w" w:colFirst="0" w:colLast="0"/>
      <w:bookmarkEnd w:id="13"/>
      <w:r>
        <w:t>3.1. Trách nhiệm kỹ thuật và rủi ro</w:t>
      </w:r>
    </w:p>
    <w:p w14:paraId="09400833" w14:textId="77777777" w:rsidR="00431614" w:rsidRDefault="00000000">
      <w:pPr>
        <w:numPr>
          <w:ilvl w:val="0"/>
          <w:numId w:val="58"/>
        </w:numPr>
        <w:spacing w:after="0"/>
      </w:pPr>
      <w:r>
        <w:t>Mọi rủi ro về mặt kỹ thuật, bao gồm lỗi hoặc sự cố kỹ thuật trên trang web sau khi triển khai, sẽ nằm trong trách nhiệm của nhóm phát triển.</w:t>
      </w:r>
    </w:p>
    <w:p w14:paraId="788741A6" w14:textId="77777777" w:rsidR="00431614" w:rsidRDefault="00000000">
      <w:pPr>
        <w:numPr>
          <w:ilvl w:val="0"/>
          <w:numId w:val="58"/>
        </w:numPr>
      </w:pPr>
      <w:r>
        <w:t>Khách hàng (Phía Công ty Nikken Sekkei Engineering Civil Engineering) không chịu trách nhiệm cho các vấn đề kỹ thuật hoặc lỗi phát sinh sau khi dự án đã hoàn thành và triển khai.</w:t>
      </w:r>
    </w:p>
    <w:p w14:paraId="77EE7530" w14:textId="77777777" w:rsidR="00431614" w:rsidRDefault="00000000">
      <w:pPr>
        <w:pStyle w:val="Heading3"/>
      </w:pPr>
      <w:bookmarkStart w:id="14" w:name="_pj2yiq3lt0ng" w:colFirst="0" w:colLast="0"/>
      <w:bookmarkEnd w:id="14"/>
      <w:r>
        <w:t>3.2. Bảo trì và sửa lỗi</w:t>
      </w:r>
    </w:p>
    <w:p w14:paraId="1212A442" w14:textId="77777777" w:rsidR="00431614" w:rsidRDefault="00000000">
      <w:pPr>
        <w:numPr>
          <w:ilvl w:val="0"/>
          <w:numId w:val="51"/>
        </w:numPr>
        <w:spacing w:after="0"/>
      </w:pPr>
      <w:r>
        <w:t>Trong thời gian bảo trì ban đầu sau hoàn thành dự án, nếu có lỗi phát sinh, phía Công ty Nikken Sekkei Engineering Civil Engineering sẽ hỗ trợ nhóm phát triển tùy theo tình huống cụ thể.</w:t>
      </w:r>
    </w:p>
    <w:p w14:paraId="70342827" w14:textId="77777777" w:rsidR="00431614" w:rsidRDefault="00000000">
      <w:pPr>
        <w:numPr>
          <w:ilvl w:val="0"/>
          <w:numId w:val="51"/>
        </w:numPr>
      </w:pPr>
      <w:r>
        <w:t>Nhóm phát triển có trách nhiệm sửa lỗi nhanh chóng và hiệu quả.</w:t>
      </w:r>
    </w:p>
    <w:p w14:paraId="1BF55881" w14:textId="77777777" w:rsidR="00431614" w:rsidRDefault="00000000">
      <w:pPr>
        <w:pStyle w:val="Heading3"/>
      </w:pPr>
      <w:bookmarkStart w:id="15" w:name="_h1k6sitjnr3z" w:colFirst="0" w:colLast="0"/>
      <w:bookmarkEnd w:id="15"/>
      <w:r>
        <w:t>3.3. Bàn giao dữ liệu</w:t>
      </w:r>
    </w:p>
    <w:p w14:paraId="2E511BEA" w14:textId="77777777" w:rsidR="00431614" w:rsidRDefault="00000000">
      <w:pPr>
        <w:numPr>
          <w:ilvl w:val="0"/>
          <w:numId w:val="33"/>
        </w:numPr>
        <w:spacing w:after="0"/>
      </w:pPr>
      <w:r>
        <w:t>Sau khi hoàn thành dự án, nhóm phát triển phải xóa toàn bộ dữ liệu liên quan đến dự án trên các thiết bị của họ.</w:t>
      </w:r>
    </w:p>
    <w:p w14:paraId="78A8ABAF" w14:textId="77777777" w:rsidR="00431614" w:rsidRDefault="00000000">
      <w:pPr>
        <w:numPr>
          <w:ilvl w:val="0"/>
          <w:numId w:val="33"/>
        </w:numPr>
      </w:pPr>
      <w:r>
        <w:t>Quyền bảo trì và nâng cấp trang web thuộc về Công ty Nikken Sekkei Engineering Civil Engineering, và họ sẽ cung cấp lại dữ liệu cần thiết cho nhóm phát triển khi cần, để đảm bảo không có việc lợi dụng sản phẩm.</w:t>
      </w:r>
    </w:p>
    <w:p w14:paraId="79CF43F1" w14:textId="77777777" w:rsidR="00431614" w:rsidRDefault="00000000">
      <w:pPr>
        <w:pStyle w:val="Heading3"/>
      </w:pPr>
      <w:bookmarkStart w:id="16" w:name="_i7m989nh6c9e" w:colFirst="0" w:colLast="0"/>
      <w:bookmarkEnd w:id="16"/>
      <w:r>
        <w:t>3.4. Thời hạn và chất lượng</w:t>
      </w:r>
    </w:p>
    <w:p w14:paraId="1F6E7FFF" w14:textId="77777777" w:rsidR="00431614" w:rsidRDefault="00000000">
      <w:pPr>
        <w:numPr>
          <w:ilvl w:val="0"/>
          <w:numId w:val="68"/>
        </w:numPr>
        <w:spacing w:after="0"/>
      </w:pPr>
      <w:r>
        <w:t>Phía Công ty Nikken Sekkei Engineering Civil Engineering không chấp nhận nếu sản phẩm hoàn thành trễ hơn 15 ngày so với thời hạn đã thỏa thuận ban đầu.</w:t>
      </w:r>
    </w:p>
    <w:p w14:paraId="6D310E75" w14:textId="77777777" w:rsidR="00431614" w:rsidRDefault="00000000">
      <w:pPr>
        <w:numPr>
          <w:ilvl w:val="0"/>
          <w:numId w:val="68"/>
        </w:numPr>
      </w:pPr>
      <w:r>
        <w:t>Sản phẩm phải đáp ứng đầy đủ yêu cầu về chất lượng và đặc điểm kỹ thuật đã thỏa thuận.</w:t>
      </w:r>
    </w:p>
    <w:p w14:paraId="0E04A0E2" w14:textId="77777777" w:rsidR="00431614" w:rsidRDefault="00000000">
      <w:pPr>
        <w:pStyle w:val="Heading3"/>
        <w:spacing w:after="0"/>
      </w:pPr>
      <w:bookmarkStart w:id="17" w:name="_6iebyos5urdt" w:colFirst="0" w:colLast="0"/>
      <w:bookmarkEnd w:id="17"/>
      <w:r>
        <w:t>3.5. Nâng cấp</w:t>
      </w:r>
    </w:p>
    <w:p w14:paraId="629CB3AC" w14:textId="77777777" w:rsidR="00431614" w:rsidRDefault="00000000">
      <w:pPr>
        <w:numPr>
          <w:ilvl w:val="0"/>
          <w:numId w:val="1"/>
        </w:numPr>
        <w:spacing w:after="0"/>
      </w:pPr>
      <w:r>
        <w:t>Khi sản phẩm cần được nâng cấp hoặc cải tiến sau khi triển khai, Công ty Nikken Sekkei Engineering Civil Engineering sẽ chi thêm chi phí cho nhóm phát triển tùy theo phạm vi và tính năng được thêm vào.</w:t>
      </w:r>
      <w:r>
        <w:br w:type="page"/>
      </w:r>
    </w:p>
    <w:p w14:paraId="30A5C8D1" w14:textId="77777777" w:rsidR="00431614" w:rsidRDefault="00000000">
      <w:pPr>
        <w:pStyle w:val="Heading2"/>
        <w:numPr>
          <w:ilvl w:val="0"/>
          <w:numId w:val="29"/>
        </w:numPr>
      </w:pPr>
      <w:bookmarkStart w:id="18" w:name="_k63dtcipi1jo" w:colFirst="0" w:colLast="0"/>
      <w:bookmarkEnd w:id="18"/>
      <w:r>
        <w:t>Tôn chỉ dự án</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31614" w14:paraId="43CB62DC" w14:textId="77777777">
        <w:trPr>
          <w:trHeight w:val="72"/>
        </w:trPr>
        <w:tc>
          <w:tcPr>
            <w:tcW w:w="9360" w:type="dxa"/>
            <w:shd w:val="clear" w:color="auto" w:fill="auto"/>
            <w:tcMar>
              <w:top w:w="72" w:type="dxa"/>
              <w:left w:w="72" w:type="dxa"/>
              <w:bottom w:w="72" w:type="dxa"/>
              <w:right w:w="72" w:type="dxa"/>
            </w:tcMar>
          </w:tcPr>
          <w:p w14:paraId="6315D304" w14:textId="77777777" w:rsidR="00431614" w:rsidRDefault="00000000">
            <w:pPr>
              <w:ind w:left="0"/>
              <w:jc w:val="center"/>
              <w:rPr>
                <w:b/>
                <w:sz w:val="28"/>
                <w:szCs w:val="28"/>
              </w:rPr>
            </w:pPr>
            <w:r>
              <w:rPr>
                <w:b/>
                <w:sz w:val="28"/>
                <w:szCs w:val="28"/>
              </w:rPr>
              <w:t>TÔN CHỈ DỰ ÁN</w:t>
            </w:r>
          </w:p>
          <w:p w14:paraId="574D192B" w14:textId="77777777" w:rsidR="00431614" w:rsidRDefault="00000000">
            <w:pPr>
              <w:ind w:left="0"/>
              <w:jc w:val="center"/>
              <w:rPr>
                <w:b/>
                <w:sz w:val="28"/>
                <w:szCs w:val="28"/>
              </w:rPr>
            </w:pPr>
            <w:r>
              <w:rPr>
                <w:b/>
                <w:sz w:val="28"/>
                <w:szCs w:val="28"/>
              </w:rPr>
              <w:t>PROJECT CHARACTER</w:t>
            </w:r>
          </w:p>
        </w:tc>
      </w:tr>
      <w:tr w:rsidR="00431614" w14:paraId="5AABE51F" w14:textId="77777777">
        <w:trPr>
          <w:trHeight w:val="72"/>
        </w:trPr>
        <w:tc>
          <w:tcPr>
            <w:tcW w:w="9360" w:type="dxa"/>
            <w:shd w:val="clear" w:color="auto" w:fill="auto"/>
            <w:tcMar>
              <w:top w:w="72" w:type="dxa"/>
              <w:left w:w="72" w:type="dxa"/>
              <w:bottom w:w="72" w:type="dxa"/>
              <w:right w:w="72" w:type="dxa"/>
            </w:tcMar>
          </w:tcPr>
          <w:p w14:paraId="6C9C5C66" w14:textId="77777777" w:rsidR="00431614" w:rsidRDefault="00000000">
            <w:pPr>
              <w:spacing w:before="200"/>
              <w:ind w:left="0"/>
              <w:jc w:val="both"/>
            </w:pPr>
            <w:r>
              <w:rPr>
                <w:b/>
              </w:rPr>
              <w:t>Tên dự án (Project Title)</w:t>
            </w:r>
            <w:r>
              <w:t>: Xây dựng Website thiết kế nội thất</w:t>
            </w:r>
          </w:p>
          <w:p w14:paraId="4591A406" w14:textId="77777777" w:rsidR="00431614" w:rsidRDefault="00000000">
            <w:pPr>
              <w:spacing w:before="200"/>
              <w:ind w:left="0"/>
              <w:jc w:val="both"/>
            </w:pPr>
            <w:r>
              <w:rPr>
                <w:b/>
              </w:rPr>
              <w:t>Nhà đầu tư (Bên A)</w:t>
            </w:r>
            <w:r>
              <w:t>: Công ty Nikken Sekkei Civil Engineering</w:t>
            </w:r>
          </w:p>
          <w:p w14:paraId="7F4E5477" w14:textId="77777777" w:rsidR="00431614" w:rsidRDefault="00000000">
            <w:pPr>
              <w:spacing w:before="200"/>
              <w:ind w:left="0"/>
              <w:jc w:val="both"/>
            </w:pPr>
            <w:r>
              <w:rPr>
                <w:b/>
              </w:rPr>
              <w:t>Thực hiện dự án (Bên B)</w:t>
            </w:r>
            <w:r>
              <w:t>: Công Ty Cổ phần Công nghệ SAMSAN</w:t>
            </w:r>
          </w:p>
          <w:p w14:paraId="7B0B54B6" w14:textId="77777777" w:rsidR="00431614" w:rsidRDefault="00000000">
            <w:pPr>
              <w:spacing w:before="200"/>
              <w:ind w:left="0"/>
              <w:jc w:val="both"/>
            </w:pPr>
            <w:r>
              <w:rPr>
                <w:b/>
              </w:rPr>
              <w:t>Ngày bắt đầu (Project Start Date)</w:t>
            </w:r>
            <w:r>
              <w:t>: 10/09/2023</w:t>
            </w:r>
          </w:p>
          <w:p w14:paraId="7CBDB124" w14:textId="77777777" w:rsidR="00431614" w:rsidRDefault="00000000">
            <w:pPr>
              <w:spacing w:before="200"/>
              <w:ind w:left="0"/>
              <w:jc w:val="both"/>
            </w:pPr>
            <w:r>
              <w:rPr>
                <w:b/>
              </w:rPr>
              <w:t>Ngày kết thúc (Project Finish Date)</w:t>
            </w:r>
            <w:r>
              <w:t>: 06/11/2023</w:t>
            </w:r>
          </w:p>
          <w:p w14:paraId="1441A8FE" w14:textId="77777777" w:rsidR="00431614" w:rsidRDefault="00000000">
            <w:pPr>
              <w:spacing w:before="200"/>
              <w:ind w:left="0"/>
              <w:jc w:val="both"/>
            </w:pPr>
            <w:r>
              <w:rPr>
                <w:b/>
              </w:rPr>
              <w:t>Ngân sách (Budget Information)</w:t>
            </w:r>
            <w:r>
              <w:t>: 180.000.000 VND</w:t>
            </w:r>
          </w:p>
          <w:p w14:paraId="35FCD5F1" w14:textId="77777777" w:rsidR="00431614" w:rsidRDefault="00000000">
            <w:pPr>
              <w:spacing w:before="200"/>
              <w:ind w:left="0"/>
              <w:jc w:val="both"/>
            </w:pPr>
            <w:r>
              <w:rPr>
                <w:b/>
              </w:rPr>
              <w:t>Phân Phối Tài Nguyên Theo Giai Đoạn (Resource Allocation in Phases)</w:t>
            </w:r>
            <w:r>
              <w:t>:</w:t>
            </w:r>
          </w:p>
          <w:p w14:paraId="3FA844D5" w14:textId="77777777" w:rsidR="00431614" w:rsidRDefault="00000000">
            <w:pPr>
              <w:numPr>
                <w:ilvl w:val="0"/>
                <w:numId w:val="67"/>
              </w:numPr>
              <w:spacing w:before="200" w:after="0"/>
              <w:jc w:val="both"/>
            </w:pPr>
            <w:r>
              <w:t>Dự án sẽ áp dụng mô hình thanh toán theo các giai đoạn để đảm bảo tính minh bạch và công bằng trong quá trình thực hiện.</w:t>
            </w:r>
          </w:p>
          <w:p w14:paraId="356587C1" w14:textId="77777777" w:rsidR="00431614" w:rsidRDefault="00000000">
            <w:pPr>
              <w:numPr>
                <w:ilvl w:val="0"/>
                <w:numId w:val="67"/>
              </w:numPr>
              <w:spacing w:after="0"/>
              <w:jc w:val="both"/>
            </w:pPr>
            <w:r>
              <w:t>Để bắt đầu, dự án sẽ được cấp 20% của tổng ngân sách.</w:t>
            </w:r>
          </w:p>
          <w:p w14:paraId="1315D1EE" w14:textId="77777777" w:rsidR="00431614" w:rsidRDefault="00000000">
            <w:pPr>
              <w:numPr>
                <w:ilvl w:val="0"/>
                <w:numId w:val="67"/>
              </w:numPr>
              <w:spacing w:after="0"/>
              <w:jc w:val="both"/>
            </w:pPr>
            <w:r>
              <w:t>Thay vì thanh toán một lần duy nhất, chúng tôi đã chia dự án thành nhiều giai đoạn và sẽ thực hiện thanh toán tương ứng sau khi mỗi giai đoạn hoàn thành:</w:t>
            </w:r>
          </w:p>
          <w:p w14:paraId="472350A2" w14:textId="77777777" w:rsidR="00431614" w:rsidRDefault="00000000">
            <w:pPr>
              <w:numPr>
                <w:ilvl w:val="0"/>
                <w:numId w:val="91"/>
              </w:numPr>
              <w:spacing w:after="0"/>
              <w:jc w:val="both"/>
            </w:pPr>
            <w:r>
              <w:t>Giai đoạn 1: Hoàn thành hồ sơ khảo sát, dự án sẽ được thanh toán 2%.</w:t>
            </w:r>
          </w:p>
          <w:p w14:paraId="30D92108" w14:textId="77777777" w:rsidR="00431614" w:rsidRDefault="00000000">
            <w:pPr>
              <w:numPr>
                <w:ilvl w:val="0"/>
                <w:numId w:val="91"/>
              </w:numPr>
              <w:spacing w:after="0"/>
              <w:jc w:val="both"/>
            </w:pPr>
            <w:r>
              <w:t>Giai đoạn 2: Hoàn thành hồ sơ phân tích thiết kế, dự án sẽ được thanh toán 8%.</w:t>
            </w:r>
          </w:p>
          <w:p w14:paraId="14D50301" w14:textId="77777777" w:rsidR="00431614" w:rsidRDefault="00000000">
            <w:pPr>
              <w:numPr>
                <w:ilvl w:val="0"/>
                <w:numId w:val="91"/>
              </w:numPr>
              <w:spacing w:after="0"/>
              <w:jc w:val="both"/>
            </w:pPr>
            <w:r>
              <w:t>Giai đoạn 3: Hoàn thành phần mềm, dự án sẽ được thanh toán 20%.</w:t>
            </w:r>
          </w:p>
          <w:p w14:paraId="4AE101B3" w14:textId="77777777" w:rsidR="00431614" w:rsidRDefault="00000000">
            <w:pPr>
              <w:numPr>
                <w:ilvl w:val="0"/>
                <w:numId w:val="91"/>
              </w:numPr>
              <w:spacing w:after="0"/>
              <w:jc w:val="both"/>
            </w:pPr>
            <w:r>
              <w:t>Giai đoạn 4: Hoàn thành báo cáo kiểm thử, dự án sẽ được thanh toán 15%.</w:t>
            </w:r>
          </w:p>
          <w:p w14:paraId="350AFCAE" w14:textId="77777777" w:rsidR="00431614" w:rsidRDefault="00000000">
            <w:pPr>
              <w:numPr>
                <w:ilvl w:val="0"/>
                <w:numId w:val="91"/>
              </w:numPr>
              <w:jc w:val="both"/>
            </w:pPr>
            <w:r>
              <w:t>Giai đoạn 5: Hoàn thành báo cáo triển khai, dự án sẽ được thanh toán 35%.</w:t>
            </w:r>
          </w:p>
          <w:p w14:paraId="018C7216" w14:textId="77777777" w:rsidR="00431614" w:rsidRDefault="00000000">
            <w:pPr>
              <w:spacing w:before="200"/>
              <w:ind w:left="0"/>
              <w:jc w:val="both"/>
            </w:pPr>
            <w:r>
              <w:rPr>
                <w:b/>
              </w:rPr>
              <w:t>Mục tiêu dự án (Project objectives):</w:t>
            </w:r>
            <w:r>
              <w:t xml:space="preserve"> Tạo ra một trang web chuyên nghiệp và hiệu quả để thúc đẩy sự phát triển cho Công ty Cổ phần Nikken Sekkei Civil Engineering, cam kết tối ưu hóa trải nghiệm người dùng, và cung cấp dịch vụ xuất sắc cho khách hàng.</w:t>
            </w:r>
          </w:p>
          <w:p w14:paraId="0401656D" w14:textId="77777777" w:rsidR="00431614" w:rsidRDefault="00000000">
            <w:pPr>
              <w:spacing w:before="200"/>
              <w:ind w:left="0"/>
              <w:jc w:val="both"/>
            </w:pPr>
            <w:r>
              <w:rPr>
                <w:b/>
              </w:rPr>
              <w:t>Yêu cầu kỹ thuật (Technical requirements):</w:t>
            </w:r>
          </w:p>
          <w:p w14:paraId="449CB940" w14:textId="77777777" w:rsidR="00431614" w:rsidRDefault="00000000">
            <w:pPr>
              <w:widowControl w:val="0"/>
              <w:numPr>
                <w:ilvl w:val="0"/>
                <w:numId w:val="42"/>
              </w:numPr>
              <w:spacing w:after="0" w:line="240" w:lineRule="auto"/>
              <w:jc w:val="both"/>
            </w:pPr>
            <w:r>
              <w:t>Phát triển trang web có giao diện thân thiện với người dùng, đáp ứng trên nhiều thiết bị.</w:t>
            </w:r>
          </w:p>
          <w:p w14:paraId="4B7BA97E" w14:textId="77777777" w:rsidR="00431614" w:rsidRDefault="00000000">
            <w:pPr>
              <w:widowControl w:val="0"/>
              <w:numPr>
                <w:ilvl w:val="0"/>
                <w:numId w:val="42"/>
              </w:numPr>
              <w:spacing w:after="0" w:line="240" w:lineRule="auto"/>
              <w:jc w:val="both"/>
            </w:pPr>
            <w:r>
              <w:t>Tối ưu hóa tốc độ tải trang.</w:t>
            </w:r>
          </w:p>
          <w:p w14:paraId="62222E2C" w14:textId="77777777" w:rsidR="00431614" w:rsidRDefault="00000000">
            <w:pPr>
              <w:widowControl w:val="0"/>
              <w:numPr>
                <w:ilvl w:val="0"/>
                <w:numId w:val="42"/>
              </w:numPr>
              <w:spacing w:after="0" w:line="240" w:lineRule="auto"/>
              <w:jc w:val="both"/>
            </w:pPr>
            <w:r>
              <w:t>Đảm bảo tính bảo mật của dữ liệu khách hàng.</w:t>
            </w:r>
          </w:p>
          <w:p w14:paraId="5452414C" w14:textId="77777777" w:rsidR="00431614" w:rsidRDefault="00000000">
            <w:pPr>
              <w:widowControl w:val="0"/>
              <w:numPr>
                <w:ilvl w:val="0"/>
                <w:numId w:val="42"/>
              </w:numPr>
              <w:spacing w:after="0" w:line="240" w:lineRule="auto"/>
              <w:jc w:val="both"/>
            </w:pPr>
            <w:r>
              <w:t>Tương thích với các công cụ tìm kiếm và có khả năng nâng cấp sau này.</w:t>
            </w:r>
          </w:p>
          <w:p w14:paraId="729FEF5A" w14:textId="77777777" w:rsidR="00431614" w:rsidRDefault="00000000">
            <w:pPr>
              <w:widowControl w:val="0"/>
              <w:numPr>
                <w:ilvl w:val="0"/>
                <w:numId w:val="42"/>
              </w:numPr>
              <w:spacing w:after="0" w:line="240" w:lineRule="auto"/>
              <w:jc w:val="both"/>
            </w:pPr>
            <w:r>
              <w:t>Bảo trì và sửa lỗi trong thời gian bảo trì ban đầu.</w:t>
            </w:r>
          </w:p>
          <w:p w14:paraId="7CAE3B5D" w14:textId="77777777" w:rsidR="00431614" w:rsidRDefault="00431614">
            <w:pPr>
              <w:widowControl w:val="0"/>
              <w:spacing w:after="0" w:line="240" w:lineRule="auto"/>
              <w:ind w:left="0"/>
              <w:jc w:val="both"/>
            </w:pPr>
          </w:p>
          <w:p w14:paraId="43285FBD" w14:textId="77777777" w:rsidR="00431614" w:rsidRDefault="00431614">
            <w:pPr>
              <w:widowControl w:val="0"/>
              <w:spacing w:after="0" w:line="240" w:lineRule="auto"/>
              <w:ind w:left="0"/>
              <w:jc w:val="both"/>
            </w:pPr>
          </w:p>
          <w:p w14:paraId="7EEDA05C" w14:textId="77777777" w:rsidR="00431614" w:rsidRDefault="00000000">
            <w:pPr>
              <w:widowControl w:val="0"/>
              <w:spacing w:before="200" w:after="0" w:line="240" w:lineRule="auto"/>
              <w:ind w:left="0"/>
              <w:jc w:val="both"/>
              <w:rPr>
                <w:b/>
              </w:rPr>
            </w:pPr>
            <w:r>
              <w:rPr>
                <w:b/>
              </w:rPr>
              <w:t>Cách tiếp cận (Approach):</w:t>
            </w:r>
          </w:p>
          <w:p w14:paraId="7D2DED4B" w14:textId="77777777" w:rsidR="00431614" w:rsidRDefault="00000000">
            <w:pPr>
              <w:widowControl w:val="0"/>
              <w:numPr>
                <w:ilvl w:val="0"/>
                <w:numId w:val="74"/>
              </w:numPr>
              <w:spacing w:after="0" w:line="240" w:lineRule="auto"/>
              <w:jc w:val="both"/>
            </w:pPr>
            <w:r>
              <w:t>Tìm hiểu nhu cầu mà khách hàng mong muốn xây dựng phần mềm.</w:t>
            </w:r>
          </w:p>
          <w:p w14:paraId="65F54A75" w14:textId="77777777" w:rsidR="00431614" w:rsidRDefault="00000000">
            <w:pPr>
              <w:widowControl w:val="0"/>
              <w:numPr>
                <w:ilvl w:val="0"/>
                <w:numId w:val="74"/>
              </w:numPr>
              <w:spacing w:after="0" w:line="240" w:lineRule="auto"/>
              <w:jc w:val="both"/>
            </w:pPr>
            <w:r>
              <w:t>Tìm hiểu các đối tượng sử dụng phần mềm mà khách hàng mong muốn phần mềm hướng tới để đạt được hiệu quả cao nhất.</w:t>
            </w:r>
          </w:p>
          <w:p w14:paraId="0E366038" w14:textId="77777777" w:rsidR="00431614" w:rsidRDefault="00000000">
            <w:pPr>
              <w:widowControl w:val="0"/>
              <w:numPr>
                <w:ilvl w:val="0"/>
                <w:numId w:val="74"/>
              </w:numPr>
              <w:spacing w:after="0" w:line="240" w:lineRule="auto"/>
              <w:jc w:val="both"/>
            </w:pPr>
            <w:r>
              <w:t>Lựa chọn ngôn ngữ phù hợp để phát triển.</w:t>
            </w:r>
          </w:p>
          <w:p w14:paraId="57160588" w14:textId="77777777" w:rsidR="00431614" w:rsidRDefault="00000000">
            <w:pPr>
              <w:widowControl w:val="0"/>
              <w:numPr>
                <w:ilvl w:val="0"/>
                <w:numId w:val="74"/>
              </w:numPr>
              <w:spacing w:after="0" w:line="240" w:lineRule="auto"/>
              <w:jc w:val="both"/>
            </w:pPr>
            <w:r>
              <w:t>Đánh giá kết quả đạt được của dự án.</w:t>
            </w:r>
          </w:p>
          <w:p w14:paraId="02DF0D4C" w14:textId="77777777" w:rsidR="00431614" w:rsidRDefault="00000000">
            <w:pPr>
              <w:widowControl w:val="0"/>
              <w:numPr>
                <w:ilvl w:val="0"/>
                <w:numId w:val="74"/>
              </w:numPr>
              <w:spacing w:after="0" w:line="240" w:lineRule="auto"/>
              <w:jc w:val="both"/>
            </w:pPr>
            <w:r>
              <w:t>Áp dụng mô hình thác nước để làm ra sản phẩm</w:t>
            </w:r>
          </w:p>
          <w:p w14:paraId="420DDCC0" w14:textId="77777777" w:rsidR="00431614" w:rsidRDefault="00000000">
            <w:pPr>
              <w:widowControl w:val="0"/>
              <w:numPr>
                <w:ilvl w:val="0"/>
                <w:numId w:val="74"/>
              </w:numPr>
              <w:spacing w:after="0" w:line="240" w:lineRule="auto"/>
              <w:jc w:val="both"/>
            </w:pPr>
            <w:r>
              <w:t>Sử dụng ngôn ngữ PHP, để phát triển dự án.</w:t>
            </w:r>
          </w:p>
          <w:p w14:paraId="28DA77D0" w14:textId="77777777" w:rsidR="00431614" w:rsidRDefault="00000000">
            <w:pPr>
              <w:widowControl w:val="0"/>
              <w:numPr>
                <w:ilvl w:val="0"/>
                <w:numId w:val="74"/>
              </w:numPr>
              <w:spacing w:after="0" w:line="240" w:lineRule="auto"/>
              <w:jc w:val="both"/>
            </w:pPr>
            <w:r>
              <w:t>Sử dụng MariaDB để lưu trữ dữ liệu.</w:t>
            </w:r>
          </w:p>
          <w:p w14:paraId="60332AAC" w14:textId="77777777" w:rsidR="00431614" w:rsidRDefault="00000000">
            <w:pPr>
              <w:widowControl w:val="0"/>
              <w:numPr>
                <w:ilvl w:val="0"/>
                <w:numId w:val="74"/>
              </w:numPr>
              <w:spacing w:after="0" w:line="240" w:lineRule="auto"/>
              <w:jc w:val="both"/>
            </w:pPr>
            <w:r>
              <w:t>Thiết kế cơ sở dữ liệu phù hợp với các yêu cầu của dự án.</w:t>
            </w:r>
          </w:p>
          <w:p w14:paraId="25F8E699" w14:textId="77777777" w:rsidR="00431614" w:rsidRDefault="00000000">
            <w:pPr>
              <w:widowControl w:val="0"/>
              <w:spacing w:before="200" w:after="0" w:line="240" w:lineRule="auto"/>
              <w:ind w:left="0"/>
              <w:jc w:val="both"/>
            </w:pPr>
            <w:r>
              <w:rPr>
                <w:b/>
              </w:rPr>
              <w:t>Đối tượng sử dụng (Subjects of use)</w:t>
            </w:r>
            <w:r>
              <w:t>: Quản lý trang web, nhân viên, khách hàng</w:t>
            </w:r>
          </w:p>
          <w:p w14:paraId="58B33474" w14:textId="77777777" w:rsidR="00431614" w:rsidRDefault="00000000">
            <w:pPr>
              <w:widowControl w:val="0"/>
              <w:spacing w:before="200" w:after="0" w:line="240" w:lineRule="auto"/>
              <w:ind w:left="0"/>
              <w:jc w:val="both"/>
            </w:pPr>
            <w:r>
              <w:rPr>
                <w:b/>
              </w:rPr>
              <w:t>Vai trò và trách nhiệm (Roles and Responsibilities):</w:t>
            </w:r>
          </w:p>
          <w:tbl>
            <w:tblPr>
              <w:tblStyle w:val="a2"/>
              <w:tblW w:w="871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2880"/>
              <w:gridCol w:w="1944"/>
              <w:gridCol w:w="2160"/>
            </w:tblGrid>
            <w:tr w:rsidR="00431614" w14:paraId="1A5B5955" w14:textId="77777777">
              <w:trPr>
                <w:jc w:val="center"/>
              </w:trPr>
              <w:tc>
                <w:tcPr>
                  <w:tcW w:w="1727" w:type="dxa"/>
                  <w:shd w:val="clear" w:color="auto" w:fill="auto"/>
                  <w:tcMar>
                    <w:top w:w="100" w:type="dxa"/>
                    <w:left w:w="100" w:type="dxa"/>
                    <w:bottom w:w="100" w:type="dxa"/>
                    <w:right w:w="100" w:type="dxa"/>
                  </w:tcMar>
                </w:tcPr>
                <w:p w14:paraId="6DF01ACF" w14:textId="77777777" w:rsidR="00431614" w:rsidRDefault="00000000">
                  <w:pPr>
                    <w:widowControl w:val="0"/>
                    <w:spacing w:after="0" w:line="240" w:lineRule="auto"/>
                    <w:ind w:left="0"/>
                    <w:jc w:val="center"/>
                    <w:rPr>
                      <w:b/>
                    </w:rPr>
                  </w:pPr>
                  <w:r>
                    <w:rPr>
                      <w:b/>
                    </w:rPr>
                    <w:t>Họ tên</w:t>
                  </w:r>
                </w:p>
                <w:p w14:paraId="2F415AC8" w14:textId="77777777" w:rsidR="00431614" w:rsidRDefault="00000000">
                  <w:pPr>
                    <w:widowControl w:val="0"/>
                    <w:spacing w:after="0" w:line="240" w:lineRule="auto"/>
                    <w:ind w:left="0"/>
                    <w:jc w:val="center"/>
                    <w:rPr>
                      <w:b/>
                    </w:rPr>
                  </w:pPr>
                  <w:r>
                    <w:rPr>
                      <w:b/>
                    </w:rPr>
                    <w:t>(Fullname)</w:t>
                  </w:r>
                </w:p>
              </w:tc>
              <w:tc>
                <w:tcPr>
                  <w:tcW w:w="2880" w:type="dxa"/>
                  <w:shd w:val="clear" w:color="auto" w:fill="auto"/>
                  <w:tcMar>
                    <w:top w:w="100" w:type="dxa"/>
                    <w:left w:w="100" w:type="dxa"/>
                    <w:bottom w:w="100" w:type="dxa"/>
                    <w:right w:w="100" w:type="dxa"/>
                  </w:tcMar>
                </w:tcPr>
                <w:p w14:paraId="79446D90" w14:textId="77777777" w:rsidR="00431614" w:rsidRDefault="00000000">
                  <w:pPr>
                    <w:widowControl w:val="0"/>
                    <w:spacing w:after="0" w:line="240" w:lineRule="auto"/>
                    <w:ind w:left="0"/>
                    <w:jc w:val="center"/>
                    <w:rPr>
                      <w:b/>
                    </w:rPr>
                  </w:pPr>
                  <w:r>
                    <w:rPr>
                      <w:b/>
                    </w:rPr>
                    <w:t>Tổ chức/ Vị trí</w:t>
                  </w:r>
                </w:p>
                <w:p w14:paraId="512C3562" w14:textId="77777777" w:rsidR="00431614" w:rsidRDefault="00000000">
                  <w:pPr>
                    <w:widowControl w:val="0"/>
                    <w:spacing w:after="0" w:line="240" w:lineRule="auto"/>
                    <w:ind w:left="0"/>
                    <w:jc w:val="center"/>
                    <w:rPr>
                      <w:b/>
                    </w:rPr>
                  </w:pPr>
                  <w:r>
                    <w:rPr>
                      <w:b/>
                    </w:rPr>
                    <w:t>(Organization/Position)</w:t>
                  </w:r>
                </w:p>
              </w:tc>
              <w:tc>
                <w:tcPr>
                  <w:tcW w:w="1944" w:type="dxa"/>
                  <w:shd w:val="clear" w:color="auto" w:fill="auto"/>
                  <w:tcMar>
                    <w:top w:w="100" w:type="dxa"/>
                    <w:left w:w="100" w:type="dxa"/>
                    <w:bottom w:w="100" w:type="dxa"/>
                    <w:right w:w="100" w:type="dxa"/>
                  </w:tcMar>
                </w:tcPr>
                <w:p w14:paraId="2808C50C" w14:textId="77777777" w:rsidR="00431614" w:rsidRDefault="00000000">
                  <w:pPr>
                    <w:widowControl w:val="0"/>
                    <w:spacing w:after="0" w:line="240" w:lineRule="auto"/>
                    <w:ind w:left="0"/>
                    <w:jc w:val="center"/>
                    <w:rPr>
                      <w:b/>
                    </w:rPr>
                  </w:pPr>
                  <w:r>
                    <w:rPr>
                      <w:b/>
                    </w:rPr>
                    <w:t>Vai trò</w:t>
                  </w:r>
                </w:p>
                <w:p w14:paraId="737C2C08" w14:textId="77777777" w:rsidR="00431614" w:rsidRDefault="00000000">
                  <w:pPr>
                    <w:widowControl w:val="0"/>
                    <w:spacing w:after="0" w:line="240" w:lineRule="auto"/>
                    <w:ind w:left="0"/>
                    <w:jc w:val="center"/>
                    <w:rPr>
                      <w:b/>
                    </w:rPr>
                  </w:pPr>
                  <w:r>
                    <w:rPr>
                      <w:b/>
                    </w:rPr>
                    <w:t>(Role)</w:t>
                  </w:r>
                </w:p>
              </w:tc>
              <w:tc>
                <w:tcPr>
                  <w:tcW w:w="2160" w:type="dxa"/>
                  <w:shd w:val="clear" w:color="auto" w:fill="auto"/>
                  <w:tcMar>
                    <w:top w:w="100" w:type="dxa"/>
                    <w:left w:w="100" w:type="dxa"/>
                    <w:bottom w:w="100" w:type="dxa"/>
                    <w:right w:w="100" w:type="dxa"/>
                  </w:tcMar>
                </w:tcPr>
                <w:p w14:paraId="7DB22477" w14:textId="77777777" w:rsidR="00431614" w:rsidRDefault="00000000">
                  <w:pPr>
                    <w:widowControl w:val="0"/>
                    <w:spacing w:after="0" w:line="240" w:lineRule="auto"/>
                    <w:ind w:left="0"/>
                    <w:jc w:val="center"/>
                    <w:rPr>
                      <w:b/>
                    </w:rPr>
                  </w:pPr>
                  <w:r>
                    <w:rPr>
                      <w:b/>
                    </w:rPr>
                    <w:t>Liên hệ</w:t>
                  </w:r>
                </w:p>
                <w:p w14:paraId="362DE949" w14:textId="77777777" w:rsidR="00431614" w:rsidRDefault="00000000">
                  <w:pPr>
                    <w:widowControl w:val="0"/>
                    <w:spacing w:after="0" w:line="240" w:lineRule="auto"/>
                    <w:ind w:left="0"/>
                    <w:jc w:val="center"/>
                    <w:rPr>
                      <w:b/>
                    </w:rPr>
                  </w:pPr>
                  <w:r>
                    <w:rPr>
                      <w:b/>
                    </w:rPr>
                    <w:t>(Contact)</w:t>
                  </w:r>
                </w:p>
              </w:tc>
            </w:tr>
            <w:tr w:rsidR="00431614" w14:paraId="5A32FAD1" w14:textId="77777777">
              <w:trPr>
                <w:jc w:val="center"/>
              </w:trPr>
              <w:tc>
                <w:tcPr>
                  <w:tcW w:w="1727" w:type="dxa"/>
                  <w:shd w:val="clear" w:color="auto" w:fill="auto"/>
                  <w:tcMar>
                    <w:top w:w="100" w:type="dxa"/>
                    <w:left w:w="100" w:type="dxa"/>
                    <w:bottom w:w="100" w:type="dxa"/>
                    <w:right w:w="100" w:type="dxa"/>
                  </w:tcMar>
                  <w:vAlign w:val="center"/>
                </w:tcPr>
                <w:p w14:paraId="3D7ED41E" w14:textId="77777777" w:rsidR="00431614" w:rsidRDefault="00000000">
                  <w:pPr>
                    <w:widowControl w:val="0"/>
                    <w:spacing w:after="0" w:line="240" w:lineRule="auto"/>
                    <w:ind w:left="0"/>
                    <w:jc w:val="center"/>
                  </w:pPr>
                  <w:r>
                    <w:t>Asami Hideki</w:t>
                  </w:r>
                </w:p>
              </w:tc>
              <w:tc>
                <w:tcPr>
                  <w:tcW w:w="2880" w:type="dxa"/>
                  <w:shd w:val="clear" w:color="auto" w:fill="auto"/>
                  <w:tcMar>
                    <w:top w:w="100" w:type="dxa"/>
                    <w:left w:w="100" w:type="dxa"/>
                    <w:bottom w:w="100" w:type="dxa"/>
                    <w:right w:w="100" w:type="dxa"/>
                  </w:tcMar>
                  <w:vAlign w:val="center"/>
                </w:tcPr>
                <w:p w14:paraId="459C4C41" w14:textId="77777777" w:rsidR="00431614" w:rsidRDefault="00000000">
                  <w:pPr>
                    <w:widowControl w:val="0"/>
                    <w:spacing w:after="0" w:line="240" w:lineRule="auto"/>
                    <w:ind w:left="0"/>
                    <w:jc w:val="center"/>
                  </w:pPr>
                  <w:r>
                    <w:t>Công ty Nikken Sekkei Civil Engineering</w:t>
                  </w:r>
                </w:p>
              </w:tc>
              <w:tc>
                <w:tcPr>
                  <w:tcW w:w="1944" w:type="dxa"/>
                  <w:shd w:val="clear" w:color="auto" w:fill="auto"/>
                  <w:tcMar>
                    <w:top w:w="100" w:type="dxa"/>
                    <w:left w:w="100" w:type="dxa"/>
                    <w:bottom w:w="100" w:type="dxa"/>
                    <w:right w:w="100" w:type="dxa"/>
                  </w:tcMar>
                  <w:vAlign w:val="center"/>
                </w:tcPr>
                <w:p w14:paraId="18262CC9" w14:textId="77777777" w:rsidR="00431614" w:rsidRDefault="00000000">
                  <w:pPr>
                    <w:widowControl w:val="0"/>
                    <w:spacing w:after="0" w:line="240" w:lineRule="auto"/>
                    <w:ind w:left="0"/>
                    <w:jc w:val="center"/>
                  </w:pPr>
                  <w:r>
                    <w:t>Khách hàng (Chủ đầu tư)</w:t>
                  </w:r>
                </w:p>
              </w:tc>
              <w:tc>
                <w:tcPr>
                  <w:tcW w:w="2160" w:type="dxa"/>
                  <w:shd w:val="clear" w:color="auto" w:fill="auto"/>
                  <w:tcMar>
                    <w:top w:w="100" w:type="dxa"/>
                    <w:left w:w="100" w:type="dxa"/>
                    <w:bottom w:w="100" w:type="dxa"/>
                    <w:right w:w="100" w:type="dxa"/>
                  </w:tcMar>
                  <w:vAlign w:val="center"/>
                </w:tcPr>
                <w:p w14:paraId="0B90E653" w14:textId="77777777" w:rsidR="00431614" w:rsidRDefault="00000000">
                  <w:pPr>
                    <w:widowControl w:val="0"/>
                    <w:spacing w:after="0" w:line="240" w:lineRule="auto"/>
                    <w:ind w:left="0"/>
                    <w:jc w:val="center"/>
                  </w:pPr>
                  <w:r>
                    <w:t>090 776 4389</w:t>
                  </w:r>
                </w:p>
                <w:p w14:paraId="50E0C6AF" w14:textId="77777777" w:rsidR="00431614" w:rsidRDefault="00000000">
                  <w:pPr>
                    <w:widowControl w:val="0"/>
                    <w:spacing w:after="0" w:line="240" w:lineRule="auto"/>
                    <w:ind w:left="0"/>
                    <w:jc w:val="center"/>
                  </w:pPr>
                  <w:r>
                    <w:t>NikkenSekkeiCE@gmail.com</w:t>
                  </w:r>
                </w:p>
              </w:tc>
            </w:tr>
            <w:tr w:rsidR="00431614" w14:paraId="65CC673C" w14:textId="77777777">
              <w:trPr>
                <w:jc w:val="center"/>
              </w:trPr>
              <w:tc>
                <w:tcPr>
                  <w:tcW w:w="1727" w:type="dxa"/>
                  <w:shd w:val="clear" w:color="auto" w:fill="auto"/>
                  <w:tcMar>
                    <w:top w:w="100" w:type="dxa"/>
                    <w:left w:w="100" w:type="dxa"/>
                    <w:bottom w:w="100" w:type="dxa"/>
                    <w:right w:w="100" w:type="dxa"/>
                  </w:tcMar>
                  <w:vAlign w:val="center"/>
                </w:tcPr>
                <w:p w14:paraId="70CD1C8F" w14:textId="77777777" w:rsidR="00431614" w:rsidRDefault="00000000">
                  <w:pPr>
                    <w:widowControl w:val="0"/>
                    <w:spacing w:after="0" w:line="240" w:lineRule="auto"/>
                    <w:ind w:left="0"/>
                    <w:jc w:val="center"/>
                  </w:pPr>
                  <w:r>
                    <w:t>Hạ Quang Dũng</w:t>
                  </w:r>
                </w:p>
              </w:tc>
              <w:tc>
                <w:tcPr>
                  <w:tcW w:w="2880" w:type="dxa"/>
                  <w:shd w:val="clear" w:color="auto" w:fill="auto"/>
                  <w:tcMar>
                    <w:top w:w="100" w:type="dxa"/>
                    <w:left w:w="100" w:type="dxa"/>
                    <w:bottom w:w="100" w:type="dxa"/>
                    <w:right w:w="100" w:type="dxa"/>
                  </w:tcMar>
                  <w:vAlign w:val="center"/>
                </w:tcPr>
                <w:p w14:paraId="07CD84BA" w14:textId="77777777" w:rsidR="00431614" w:rsidRDefault="00000000">
                  <w:pPr>
                    <w:widowControl w:val="0"/>
                    <w:spacing w:after="0" w:line="240" w:lineRule="auto"/>
                    <w:ind w:left="0"/>
                    <w:jc w:val="center"/>
                  </w:pPr>
                  <w:r>
                    <w:t>Công ty Cổ phần Công nghệ SAMSAN</w:t>
                  </w:r>
                </w:p>
              </w:tc>
              <w:tc>
                <w:tcPr>
                  <w:tcW w:w="1944" w:type="dxa"/>
                  <w:shd w:val="clear" w:color="auto" w:fill="auto"/>
                  <w:tcMar>
                    <w:top w:w="100" w:type="dxa"/>
                    <w:left w:w="100" w:type="dxa"/>
                    <w:bottom w:w="100" w:type="dxa"/>
                    <w:right w:w="100" w:type="dxa"/>
                  </w:tcMar>
                  <w:vAlign w:val="center"/>
                </w:tcPr>
                <w:p w14:paraId="726980E6" w14:textId="77777777" w:rsidR="00431614" w:rsidRDefault="00000000">
                  <w:pPr>
                    <w:widowControl w:val="0"/>
                    <w:spacing w:after="0" w:line="240" w:lineRule="auto"/>
                    <w:ind w:left="0"/>
                    <w:jc w:val="center"/>
                  </w:pPr>
                  <w:r>
                    <w:t>Project Manager,</w:t>
                  </w:r>
                </w:p>
                <w:p w14:paraId="5482F3A3" w14:textId="77777777" w:rsidR="00431614" w:rsidRDefault="00000000">
                  <w:pPr>
                    <w:widowControl w:val="0"/>
                    <w:spacing w:after="0" w:line="240" w:lineRule="auto"/>
                    <w:ind w:left="0"/>
                    <w:jc w:val="center"/>
                  </w:pPr>
                  <w:r>
                    <w:t>Design</w:t>
                  </w:r>
                </w:p>
              </w:tc>
              <w:tc>
                <w:tcPr>
                  <w:tcW w:w="2160" w:type="dxa"/>
                  <w:shd w:val="clear" w:color="auto" w:fill="auto"/>
                  <w:tcMar>
                    <w:top w:w="100" w:type="dxa"/>
                    <w:left w:w="100" w:type="dxa"/>
                    <w:bottom w:w="100" w:type="dxa"/>
                    <w:right w:w="100" w:type="dxa"/>
                  </w:tcMar>
                  <w:vAlign w:val="center"/>
                </w:tcPr>
                <w:p w14:paraId="3EC98643" w14:textId="77777777" w:rsidR="00431614" w:rsidRDefault="00000000">
                  <w:pPr>
                    <w:widowControl w:val="0"/>
                    <w:spacing w:after="0" w:line="240" w:lineRule="auto"/>
                    <w:ind w:left="0"/>
                    <w:jc w:val="center"/>
                  </w:pPr>
                  <w:r>
                    <w:t>039 3049255</w:t>
                  </w:r>
                </w:p>
                <w:p w14:paraId="54308E35" w14:textId="77777777" w:rsidR="00431614" w:rsidRDefault="00000000">
                  <w:pPr>
                    <w:widowControl w:val="0"/>
                    <w:spacing w:after="0" w:line="240" w:lineRule="auto"/>
                    <w:ind w:left="0"/>
                    <w:jc w:val="center"/>
                  </w:pPr>
                  <w:r>
                    <w:t>Dungha.4work@gmail.com</w:t>
                  </w:r>
                </w:p>
              </w:tc>
            </w:tr>
            <w:tr w:rsidR="00431614" w14:paraId="2D15E076" w14:textId="77777777">
              <w:trPr>
                <w:jc w:val="center"/>
              </w:trPr>
              <w:tc>
                <w:tcPr>
                  <w:tcW w:w="1727" w:type="dxa"/>
                  <w:shd w:val="clear" w:color="auto" w:fill="auto"/>
                  <w:tcMar>
                    <w:top w:w="100" w:type="dxa"/>
                    <w:left w:w="100" w:type="dxa"/>
                    <w:bottom w:w="100" w:type="dxa"/>
                    <w:right w:w="100" w:type="dxa"/>
                  </w:tcMar>
                  <w:vAlign w:val="center"/>
                </w:tcPr>
                <w:p w14:paraId="6DA15CC9" w14:textId="77777777" w:rsidR="00431614" w:rsidRDefault="00000000">
                  <w:pPr>
                    <w:widowControl w:val="0"/>
                    <w:spacing w:after="0" w:line="240" w:lineRule="auto"/>
                    <w:ind w:left="0"/>
                    <w:jc w:val="center"/>
                  </w:pPr>
                  <w:r>
                    <w:t>Lê Thị Lý</w:t>
                  </w:r>
                </w:p>
              </w:tc>
              <w:tc>
                <w:tcPr>
                  <w:tcW w:w="2880" w:type="dxa"/>
                  <w:shd w:val="clear" w:color="auto" w:fill="auto"/>
                  <w:tcMar>
                    <w:top w:w="100" w:type="dxa"/>
                    <w:left w:w="100" w:type="dxa"/>
                    <w:bottom w:w="100" w:type="dxa"/>
                    <w:right w:w="100" w:type="dxa"/>
                  </w:tcMar>
                  <w:vAlign w:val="center"/>
                </w:tcPr>
                <w:p w14:paraId="62716BC0" w14:textId="77777777" w:rsidR="00431614" w:rsidRDefault="00000000">
                  <w:pPr>
                    <w:widowControl w:val="0"/>
                    <w:spacing w:after="0" w:line="240" w:lineRule="auto"/>
                    <w:ind w:left="0"/>
                    <w:jc w:val="center"/>
                  </w:pPr>
                  <w:r>
                    <w:t>Công ty Cổ phần Công nghệ SAMSAN</w:t>
                  </w:r>
                </w:p>
              </w:tc>
              <w:tc>
                <w:tcPr>
                  <w:tcW w:w="1944" w:type="dxa"/>
                  <w:shd w:val="clear" w:color="auto" w:fill="auto"/>
                  <w:tcMar>
                    <w:top w:w="100" w:type="dxa"/>
                    <w:left w:w="100" w:type="dxa"/>
                    <w:bottom w:w="100" w:type="dxa"/>
                    <w:right w:w="100" w:type="dxa"/>
                  </w:tcMar>
                  <w:vAlign w:val="center"/>
                </w:tcPr>
                <w:p w14:paraId="343F91C6" w14:textId="77777777" w:rsidR="00431614" w:rsidRDefault="00000000">
                  <w:pPr>
                    <w:widowControl w:val="0"/>
                    <w:spacing w:after="0" w:line="240" w:lineRule="auto"/>
                    <w:ind w:left="0"/>
                    <w:jc w:val="center"/>
                  </w:pPr>
                  <w:r>
                    <w:t>Business Analyst,</w:t>
                  </w:r>
                </w:p>
                <w:p w14:paraId="05C8176C" w14:textId="77777777" w:rsidR="00431614" w:rsidRDefault="00000000">
                  <w:pPr>
                    <w:widowControl w:val="0"/>
                    <w:spacing w:after="0" w:line="240" w:lineRule="auto"/>
                    <w:ind w:left="0"/>
                    <w:jc w:val="center"/>
                  </w:pPr>
                  <w:r>
                    <w:t>Tester (QC)</w:t>
                  </w:r>
                </w:p>
              </w:tc>
              <w:tc>
                <w:tcPr>
                  <w:tcW w:w="2160" w:type="dxa"/>
                  <w:shd w:val="clear" w:color="auto" w:fill="auto"/>
                  <w:tcMar>
                    <w:top w:w="100" w:type="dxa"/>
                    <w:left w:w="100" w:type="dxa"/>
                    <w:bottom w:w="100" w:type="dxa"/>
                    <w:right w:w="100" w:type="dxa"/>
                  </w:tcMar>
                  <w:vAlign w:val="center"/>
                </w:tcPr>
                <w:p w14:paraId="68375071" w14:textId="77777777" w:rsidR="00431614" w:rsidRDefault="00000000">
                  <w:pPr>
                    <w:widowControl w:val="0"/>
                    <w:spacing w:after="0" w:line="240" w:lineRule="auto"/>
                    <w:ind w:left="0"/>
                    <w:jc w:val="center"/>
                  </w:pPr>
                  <w:r>
                    <w:t>070 2073027</w:t>
                  </w:r>
                </w:p>
              </w:tc>
            </w:tr>
            <w:tr w:rsidR="00431614" w14:paraId="052D95A3" w14:textId="77777777">
              <w:trPr>
                <w:jc w:val="center"/>
              </w:trPr>
              <w:tc>
                <w:tcPr>
                  <w:tcW w:w="1727" w:type="dxa"/>
                  <w:shd w:val="clear" w:color="auto" w:fill="auto"/>
                  <w:tcMar>
                    <w:top w:w="100" w:type="dxa"/>
                    <w:left w:w="100" w:type="dxa"/>
                    <w:bottom w:w="100" w:type="dxa"/>
                    <w:right w:w="100" w:type="dxa"/>
                  </w:tcMar>
                  <w:vAlign w:val="center"/>
                </w:tcPr>
                <w:p w14:paraId="3B50C770" w14:textId="77777777" w:rsidR="00431614" w:rsidRDefault="00000000">
                  <w:pPr>
                    <w:widowControl w:val="0"/>
                    <w:spacing w:after="0" w:line="240" w:lineRule="auto"/>
                    <w:ind w:left="0"/>
                    <w:jc w:val="center"/>
                  </w:pPr>
                  <w:r>
                    <w:t>Lê Đình Tú</w:t>
                  </w:r>
                </w:p>
              </w:tc>
              <w:tc>
                <w:tcPr>
                  <w:tcW w:w="2880" w:type="dxa"/>
                  <w:shd w:val="clear" w:color="auto" w:fill="auto"/>
                  <w:tcMar>
                    <w:top w:w="100" w:type="dxa"/>
                    <w:left w:w="100" w:type="dxa"/>
                    <w:bottom w:w="100" w:type="dxa"/>
                    <w:right w:w="100" w:type="dxa"/>
                  </w:tcMar>
                  <w:vAlign w:val="center"/>
                </w:tcPr>
                <w:p w14:paraId="24FFF2D9" w14:textId="77777777" w:rsidR="00431614" w:rsidRDefault="00000000">
                  <w:pPr>
                    <w:widowControl w:val="0"/>
                    <w:spacing w:after="0" w:line="240" w:lineRule="auto"/>
                    <w:ind w:left="0"/>
                    <w:jc w:val="center"/>
                  </w:pPr>
                  <w:r>
                    <w:t>Công ty Cổ phần Công nghệ SAMSAN</w:t>
                  </w:r>
                </w:p>
              </w:tc>
              <w:tc>
                <w:tcPr>
                  <w:tcW w:w="1944" w:type="dxa"/>
                  <w:shd w:val="clear" w:color="auto" w:fill="auto"/>
                  <w:tcMar>
                    <w:top w:w="100" w:type="dxa"/>
                    <w:left w:w="100" w:type="dxa"/>
                    <w:bottom w:w="100" w:type="dxa"/>
                    <w:right w:w="100" w:type="dxa"/>
                  </w:tcMar>
                  <w:vAlign w:val="center"/>
                </w:tcPr>
                <w:p w14:paraId="0A143C89" w14:textId="77777777" w:rsidR="00431614" w:rsidRDefault="00000000">
                  <w:pPr>
                    <w:widowControl w:val="0"/>
                    <w:spacing w:after="0" w:line="240" w:lineRule="auto"/>
                    <w:ind w:left="0"/>
                    <w:jc w:val="center"/>
                  </w:pPr>
                  <w:r>
                    <w:t>Developer</w:t>
                  </w:r>
                </w:p>
              </w:tc>
              <w:tc>
                <w:tcPr>
                  <w:tcW w:w="2160" w:type="dxa"/>
                  <w:shd w:val="clear" w:color="auto" w:fill="auto"/>
                  <w:tcMar>
                    <w:top w:w="100" w:type="dxa"/>
                    <w:left w:w="100" w:type="dxa"/>
                    <w:bottom w:w="100" w:type="dxa"/>
                    <w:right w:w="100" w:type="dxa"/>
                  </w:tcMar>
                  <w:vAlign w:val="center"/>
                </w:tcPr>
                <w:p w14:paraId="4563151B" w14:textId="77777777" w:rsidR="00431614" w:rsidRDefault="00000000">
                  <w:pPr>
                    <w:widowControl w:val="0"/>
                    <w:spacing w:after="0" w:line="240" w:lineRule="auto"/>
                    <w:ind w:left="0"/>
                    <w:jc w:val="center"/>
                  </w:pPr>
                  <w:r>
                    <w:t>086 5176605</w:t>
                  </w:r>
                </w:p>
              </w:tc>
            </w:tr>
            <w:tr w:rsidR="00431614" w14:paraId="60788BA4" w14:textId="77777777">
              <w:trPr>
                <w:jc w:val="center"/>
              </w:trPr>
              <w:tc>
                <w:tcPr>
                  <w:tcW w:w="1727" w:type="dxa"/>
                  <w:shd w:val="clear" w:color="auto" w:fill="auto"/>
                  <w:tcMar>
                    <w:top w:w="100" w:type="dxa"/>
                    <w:left w:w="100" w:type="dxa"/>
                    <w:bottom w:w="100" w:type="dxa"/>
                    <w:right w:w="100" w:type="dxa"/>
                  </w:tcMar>
                  <w:vAlign w:val="center"/>
                </w:tcPr>
                <w:p w14:paraId="40D2461D" w14:textId="77777777" w:rsidR="00431614" w:rsidRDefault="00000000">
                  <w:pPr>
                    <w:widowControl w:val="0"/>
                    <w:spacing w:after="0" w:line="240" w:lineRule="auto"/>
                    <w:ind w:left="0"/>
                    <w:jc w:val="center"/>
                  </w:pPr>
                  <w:r>
                    <w:t>Nguyễn Thị Hồng Nhung</w:t>
                  </w:r>
                </w:p>
              </w:tc>
              <w:tc>
                <w:tcPr>
                  <w:tcW w:w="2880" w:type="dxa"/>
                  <w:shd w:val="clear" w:color="auto" w:fill="auto"/>
                  <w:tcMar>
                    <w:top w:w="100" w:type="dxa"/>
                    <w:left w:w="100" w:type="dxa"/>
                    <w:bottom w:w="100" w:type="dxa"/>
                    <w:right w:w="100" w:type="dxa"/>
                  </w:tcMar>
                  <w:vAlign w:val="center"/>
                </w:tcPr>
                <w:p w14:paraId="5DD88D57" w14:textId="77777777" w:rsidR="00431614" w:rsidRDefault="00000000">
                  <w:pPr>
                    <w:widowControl w:val="0"/>
                    <w:spacing w:after="0" w:line="240" w:lineRule="auto"/>
                    <w:ind w:left="0"/>
                    <w:jc w:val="center"/>
                  </w:pPr>
                  <w:r>
                    <w:t>Công ty Cổ phần Công nghệ SAMSAN</w:t>
                  </w:r>
                </w:p>
              </w:tc>
              <w:tc>
                <w:tcPr>
                  <w:tcW w:w="1944" w:type="dxa"/>
                  <w:shd w:val="clear" w:color="auto" w:fill="auto"/>
                  <w:tcMar>
                    <w:top w:w="100" w:type="dxa"/>
                    <w:left w:w="100" w:type="dxa"/>
                    <w:bottom w:w="100" w:type="dxa"/>
                    <w:right w:w="100" w:type="dxa"/>
                  </w:tcMar>
                  <w:vAlign w:val="center"/>
                </w:tcPr>
                <w:p w14:paraId="57B33565" w14:textId="77777777" w:rsidR="00431614" w:rsidRDefault="00000000">
                  <w:pPr>
                    <w:widowControl w:val="0"/>
                    <w:spacing w:after="0" w:line="240" w:lineRule="auto"/>
                    <w:ind w:left="0"/>
                    <w:jc w:val="center"/>
                  </w:pPr>
                  <w:r>
                    <w:t>Quality Manager (QM)</w:t>
                  </w:r>
                </w:p>
                <w:p w14:paraId="11144806" w14:textId="77777777" w:rsidR="00431614" w:rsidRDefault="00000000">
                  <w:pPr>
                    <w:widowControl w:val="0"/>
                    <w:spacing w:after="0" w:line="240" w:lineRule="auto"/>
                    <w:ind w:left="0"/>
                    <w:jc w:val="center"/>
                  </w:pPr>
                  <w:r>
                    <w:t>Business Analyst (BA)</w:t>
                  </w:r>
                </w:p>
              </w:tc>
              <w:tc>
                <w:tcPr>
                  <w:tcW w:w="2160" w:type="dxa"/>
                  <w:shd w:val="clear" w:color="auto" w:fill="auto"/>
                  <w:tcMar>
                    <w:top w:w="100" w:type="dxa"/>
                    <w:left w:w="100" w:type="dxa"/>
                    <w:bottom w:w="100" w:type="dxa"/>
                    <w:right w:w="100" w:type="dxa"/>
                  </w:tcMar>
                  <w:vAlign w:val="center"/>
                </w:tcPr>
                <w:p w14:paraId="521BC9F9" w14:textId="77777777" w:rsidR="00431614" w:rsidRDefault="00000000">
                  <w:pPr>
                    <w:widowControl w:val="0"/>
                    <w:spacing w:after="0" w:line="240" w:lineRule="auto"/>
                    <w:ind w:left="0"/>
                    <w:jc w:val="center"/>
                  </w:pPr>
                  <w:r>
                    <w:t>096 8648563</w:t>
                  </w:r>
                </w:p>
                <w:p w14:paraId="0F202D5A" w14:textId="77777777" w:rsidR="00431614" w:rsidRDefault="00431614">
                  <w:pPr>
                    <w:widowControl w:val="0"/>
                    <w:spacing w:after="0" w:line="240" w:lineRule="auto"/>
                    <w:ind w:left="0"/>
                    <w:jc w:val="center"/>
                  </w:pPr>
                </w:p>
              </w:tc>
            </w:tr>
          </w:tbl>
          <w:p w14:paraId="0B920A64" w14:textId="77777777" w:rsidR="00431614" w:rsidRDefault="00431614">
            <w:pPr>
              <w:widowControl w:val="0"/>
              <w:spacing w:before="200" w:after="0" w:line="240" w:lineRule="auto"/>
              <w:ind w:left="0"/>
            </w:pPr>
          </w:p>
          <w:tbl>
            <w:tblPr>
              <w:tblStyle w:val="a3"/>
              <w:tblW w:w="8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5"/>
              <w:gridCol w:w="2745"/>
            </w:tblGrid>
            <w:tr w:rsidR="00431614" w14:paraId="36C00692" w14:textId="77777777">
              <w:trPr>
                <w:jc w:val="center"/>
              </w:trPr>
              <w:tc>
                <w:tcPr>
                  <w:tcW w:w="60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CA562CF" w14:textId="77777777" w:rsidR="00431614" w:rsidRDefault="00431614">
                  <w:pPr>
                    <w:widowControl w:val="0"/>
                    <w:spacing w:after="0" w:line="240" w:lineRule="auto"/>
                    <w:ind w:left="0"/>
                  </w:pPr>
                </w:p>
              </w:tc>
              <w:tc>
                <w:tcPr>
                  <w:tcW w:w="27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CCA026" w14:textId="77777777" w:rsidR="00431614" w:rsidRDefault="00000000">
                  <w:pPr>
                    <w:widowControl w:val="0"/>
                    <w:spacing w:after="0" w:line="240" w:lineRule="auto"/>
                    <w:ind w:left="0"/>
                    <w:jc w:val="center"/>
                    <w:rPr>
                      <w:b/>
                    </w:rPr>
                  </w:pPr>
                  <w:r>
                    <w:rPr>
                      <w:b/>
                    </w:rPr>
                    <w:t>Giám đốc dự án</w:t>
                  </w:r>
                </w:p>
                <w:p w14:paraId="1828C2E0" w14:textId="77777777" w:rsidR="00431614" w:rsidRDefault="00000000">
                  <w:pPr>
                    <w:widowControl w:val="0"/>
                    <w:spacing w:after="0" w:line="240" w:lineRule="auto"/>
                    <w:ind w:left="0"/>
                    <w:jc w:val="center"/>
                  </w:pPr>
                  <w:r>
                    <w:t>(Ký và ghi rõ họ tên)</w:t>
                  </w:r>
                </w:p>
                <w:p w14:paraId="6EC8C298" w14:textId="77777777" w:rsidR="00431614" w:rsidRDefault="00000000">
                  <w:pPr>
                    <w:widowControl w:val="0"/>
                    <w:spacing w:after="0" w:line="240" w:lineRule="auto"/>
                    <w:ind w:left="0"/>
                    <w:jc w:val="center"/>
                  </w:pPr>
                  <w:r>
                    <w:rPr>
                      <w:noProof/>
                    </w:rPr>
                    <w:drawing>
                      <wp:inline distT="114300" distB="114300" distL="114300" distR="114300" wp14:anchorId="7C3A80B7" wp14:editId="6B68E4AA">
                        <wp:extent cx="776288" cy="434287"/>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6508" t="24920" r="8875" b="27716"/>
                                <a:stretch>
                                  <a:fillRect/>
                                </a:stretch>
                              </pic:blipFill>
                              <pic:spPr>
                                <a:xfrm>
                                  <a:off x="0" y="0"/>
                                  <a:ext cx="776288" cy="434287"/>
                                </a:xfrm>
                                <a:prstGeom prst="rect">
                                  <a:avLst/>
                                </a:prstGeom>
                                <a:ln/>
                              </pic:spPr>
                            </pic:pic>
                          </a:graphicData>
                        </a:graphic>
                      </wp:inline>
                    </w:drawing>
                  </w:r>
                </w:p>
                <w:p w14:paraId="26DE3C67" w14:textId="77777777" w:rsidR="00431614" w:rsidRDefault="00000000">
                  <w:pPr>
                    <w:widowControl w:val="0"/>
                    <w:spacing w:after="0" w:line="240" w:lineRule="auto"/>
                    <w:ind w:left="0"/>
                    <w:jc w:val="center"/>
                  </w:pPr>
                  <w:r>
                    <w:t>Hạ Quang Dũng</w:t>
                  </w:r>
                </w:p>
              </w:tc>
            </w:tr>
          </w:tbl>
          <w:p w14:paraId="4416C741" w14:textId="77777777" w:rsidR="00431614" w:rsidRDefault="00431614">
            <w:pPr>
              <w:widowControl w:val="0"/>
              <w:spacing w:before="200" w:after="0" w:line="240" w:lineRule="auto"/>
              <w:ind w:left="0"/>
              <w:rPr>
                <w:ins w:id="19" w:author="Dũng Hạ Quang" w:date="2023-11-06T15:02:00Z"/>
              </w:rPr>
            </w:pPr>
          </w:p>
          <w:p w14:paraId="7FC8EFFE" w14:textId="77777777" w:rsidR="00C22101" w:rsidRDefault="00C22101">
            <w:pPr>
              <w:widowControl w:val="0"/>
              <w:spacing w:before="200" w:after="0" w:line="240" w:lineRule="auto"/>
              <w:ind w:left="0"/>
            </w:pPr>
          </w:p>
        </w:tc>
      </w:tr>
    </w:tbl>
    <w:p w14:paraId="0F81CE3A" w14:textId="77777777" w:rsidR="00431614" w:rsidRDefault="00000000">
      <w:pPr>
        <w:pStyle w:val="Heading2"/>
        <w:numPr>
          <w:ilvl w:val="0"/>
          <w:numId w:val="29"/>
        </w:numPr>
        <w:spacing w:line="360" w:lineRule="auto"/>
      </w:pPr>
      <w:r>
        <w:t>Tiến trình Thực hiện BPP</w:t>
      </w:r>
    </w:p>
    <w:p w14:paraId="01D13322" w14:textId="77777777" w:rsidR="00431614" w:rsidRDefault="00000000">
      <w:pPr>
        <w:pStyle w:val="Heading3"/>
      </w:pPr>
      <w:bookmarkStart w:id="20" w:name="_licppeacdzlq" w:colFirst="0" w:colLast="0"/>
      <w:bookmarkEnd w:id="20"/>
      <w:r>
        <w:t>5.1. Mô tả dự án</w:t>
      </w:r>
    </w:p>
    <w:p w14:paraId="51A34B55" w14:textId="77777777" w:rsidR="00431614" w:rsidRDefault="00000000">
      <w:pPr>
        <w:numPr>
          <w:ilvl w:val="0"/>
          <w:numId w:val="64"/>
        </w:numPr>
        <w:spacing w:after="0"/>
        <w:ind w:right="10"/>
      </w:pPr>
      <w:r>
        <w:t>Mô tả tổng quan về dự án, mục tiêu, phạm vi và lợi ích dự kiến.</w:t>
      </w:r>
    </w:p>
    <w:p w14:paraId="008DEDA0" w14:textId="77777777" w:rsidR="00431614" w:rsidRDefault="00000000">
      <w:pPr>
        <w:numPr>
          <w:ilvl w:val="0"/>
          <w:numId w:val="64"/>
        </w:numPr>
        <w:ind w:right="10"/>
      </w:pPr>
      <w:r>
        <w:t>Xác định đội ngũ dự án, bao gồm quản lý dự án, nhóm phát triển và các bên liên quan khác.</w:t>
      </w:r>
    </w:p>
    <w:p w14:paraId="5FE1D343" w14:textId="77777777" w:rsidR="00431614" w:rsidRDefault="00000000">
      <w:pPr>
        <w:pStyle w:val="Heading3"/>
        <w:spacing w:line="240" w:lineRule="auto"/>
      </w:pPr>
      <w:bookmarkStart w:id="21" w:name="_eh2kstemkws9" w:colFirst="0" w:colLast="0"/>
      <w:bookmarkEnd w:id="21"/>
      <w:r>
        <w:t>5.2. Phân tích yêu cầu:</w:t>
      </w:r>
    </w:p>
    <w:p w14:paraId="75729DC2" w14:textId="77777777" w:rsidR="00431614" w:rsidRDefault="00000000">
      <w:pPr>
        <w:numPr>
          <w:ilvl w:val="0"/>
          <w:numId w:val="66"/>
        </w:numPr>
      </w:pPr>
      <w:r>
        <w:t>Thu thập yêu cầu từ khách hàng về tính năng cần thiết cho trang web thiết kế nội thất.</w:t>
      </w:r>
    </w:p>
    <w:p w14:paraId="491B20C6" w14:textId="77777777" w:rsidR="00431614" w:rsidRDefault="00000000">
      <w:pPr>
        <w:numPr>
          <w:ilvl w:val="0"/>
          <w:numId w:val="66"/>
        </w:numPr>
        <w:spacing w:before="42"/>
      </w:pPr>
      <w:r>
        <w:t>Xác định yêu cầu phi chức năng, bao gồm hiệu suất, bảo mật, và tương thích đa nền tảng.</w:t>
      </w:r>
    </w:p>
    <w:p w14:paraId="30C52B2A" w14:textId="77777777" w:rsidR="00431614" w:rsidRDefault="00000000">
      <w:pPr>
        <w:pStyle w:val="Heading3"/>
      </w:pPr>
      <w:bookmarkStart w:id="22" w:name="_ud18qk78twud" w:colFirst="0" w:colLast="0"/>
      <w:bookmarkEnd w:id="22"/>
      <w:r>
        <w:t>5.3. Thiết kế hệ thống</w:t>
      </w:r>
    </w:p>
    <w:p w14:paraId="1715BEEE" w14:textId="77777777" w:rsidR="00431614" w:rsidRDefault="00000000">
      <w:pPr>
        <w:numPr>
          <w:ilvl w:val="0"/>
          <w:numId w:val="2"/>
        </w:numPr>
        <w:spacing w:after="0"/>
        <w:ind w:right="10"/>
      </w:pPr>
      <w:r>
        <w:t>Xác định kiến trúc hệ thống và các thành phần chính.</w:t>
      </w:r>
    </w:p>
    <w:p w14:paraId="384A6DAE" w14:textId="77777777" w:rsidR="00431614" w:rsidRDefault="00000000">
      <w:pPr>
        <w:numPr>
          <w:ilvl w:val="0"/>
          <w:numId w:val="2"/>
        </w:numPr>
        <w:spacing w:after="0"/>
        <w:ind w:right="10"/>
      </w:pPr>
      <w:r>
        <w:t>Thiết kế giao diện người dùng và luồng công việc.</w:t>
      </w:r>
    </w:p>
    <w:p w14:paraId="1A5E6F0D" w14:textId="77777777" w:rsidR="00431614" w:rsidRDefault="00000000">
      <w:pPr>
        <w:numPr>
          <w:ilvl w:val="0"/>
          <w:numId w:val="2"/>
        </w:numPr>
        <w:ind w:right="10"/>
      </w:pPr>
      <w:r>
        <w:t>Xác định cơ sở dữ liệu và mô hình dữ liệu.</w:t>
      </w:r>
    </w:p>
    <w:p w14:paraId="33D6FA19" w14:textId="77777777" w:rsidR="00431614" w:rsidRDefault="00000000">
      <w:pPr>
        <w:pStyle w:val="Heading3"/>
        <w:ind w:left="0"/>
      </w:pPr>
      <w:bookmarkStart w:id="23" w:name="_9rkiw2ycmfnt" w:colFirst="0" w:colLast="0"/>
      <w:bookmarkEnd w:id="23"/>
      <w:r>
        <w:t>5.4. Phát triển và kiểm thử</w:t>
      </w:r>
    </w:p>
    <w:p w14:paraId="594569A5" w14:textId="77777777" w:rsidR="00431614" w:rsidRDefault="00000000">
      <w:pPr>
        <w:numPr>
          <w:ilvl w:val="0"/>
          <w:numId w:val="82"/>
        </w:numPr>
        <w:spacing w:after="0"/>
        <w:ind w:right="10"/>
      </w:pPr>
      <w:r>
        <w:t>Phát triển các tính năng và module dựa trên yêu cầu.</w:t>
      </w:r>
    </w:p>
    <w:p w14:paraId="56F2D39B" w14:textId="77777777" w:rsidR="00431614" w:rsidRDefault="00000000">
      <w:pPr>
        <w:numPr>
          <w:ilvl w:val="0"/>
          <w:numId w:val="82"/>
        </w:numPr>
        <w:spacing w:after="0"/>
        <w:ind w:right="10"/>
      </w:pPr>
      <w:r>
        <w:t>Tiến hành kiểm thử, bao gồm kiểm thử đơn vị, kiểm thử tích hợp, và kiểm thử hệ thống.</w:t>
      </w:r>
    </w:p>
    <w:p w14:paraId="3CACB408" w14:textId="77777777" w:rsidR="00431614" w:rsidRDefault="00000000">
      <w:pPr>
        <w:numPr>
          <w:ilvl w:val="0"/>
          <w:numId w:val="82"/>
        </w:numPr>
        <w:spacing w:after="0"/>
        <w:ind w:right="10"/>
      </w:pPr>
      <w:r>
        <w:t>Sửa lỗi và tối ưu hóa hiệu suất của trang web.</w:t>
      </w:r>
    </w:p>
    <w:p w14:paraId="48835EC3" w14:textId="77777777" w:rsidR="00431614" w:rsidRDefault="00000000">
      <w:pPr>
        <w:pStyle w:val="Heading3"/>
      </w:pPr>
      <w:bookmarkStart w:id="24" w:name="_ann3dhlsiyps" w:colFirst="0" w:colLast="0"/>
      <w:bookmarkEnd w:id="24"/>
      <w:r>
        <w:t>5.5. Triển khai và bàn giao</w:t>
      </w:r>
    </w:p>
    <w:p w14:paraId="72D74018" w14:textId="77777777" w:rsidR="00431614" w:rsidRDefault="00000000">
      <w:pPr>
        <w:numPr>
          <w:ilvl w:val="0"/>
          <w:numId w:val="103"/>
        </w:numPr>
        <w:spacing w:after="0"/>
        <w:ind w:right="10"/>
      </w:pPr>
      <w:r>
        <w:t>Chuẩn bị môi trường triển khai và cài đặt trang web.</w:t>
      </w:r>
    </w:p>
    <w:p w14:paraId="46C2D014" w14:textId="77777777" w:rsidR="00431614" w:rsidRDefault="00000000">
      <w:pPr>
        <w:numPr>
          <w:ilvl w:val="0"/>
          <w:numId w:val="103"/>
        </w:numPr>
        <w:spacing w:after="0"/>
        <w:ind w:right="10"/>
      </w:pPr>
      <w:r>
        <w:t>Thực hiện quá trình triển khai và chuyển giao sản phẩm cho khách hàng.</w:t>
      </w:r>
    </w:p>
    <w:p w14:paraId="3AB576BE" w14:textId="77777777" w:rsidR="00431614" w:rsidRDefault="00000000">
      <w:pPr>
        <w:numPr>
          <w:ilvl w:val="0"/>
          <w:numId w:val="103"/>
        </w:numPr>
        <w:spacing w:after="0"/>
        <w:ind w:right="10"/>
      </w:pPr>
      <w:r>
        <w:t>Đào tạo người dùng cuối và cung cấp hỗ trợ sau triển khai.</w:t>
      </w:r>
    </w:p>
    <w:p w14:paraId="5E992AF1" w14:textId="77777777" w:rsidR="00431614" w:rsidRDefault="00000000">
      <w:pPr>
        <w:pStyle w:val="Heading3"/>
      </w:pPr>
      <w:bookmarkStart w:id="25" w:name="_9p6uyf36mzka" w:colFirst="0" w:colLast="0"/>
      <w:bookmarkEnd w:id="25"/>
      <w:r>
        <w:t>5.6. Đảm bảo chất lượng</w:t>
      </w:r>
    </w:p>
    <w:p w14:paraId="35114A2D" w14:textId="77777777" w:rsidR="00431614" w:rsidRDefault="00000000">
      <w:pPr>
        <w:numPr>
          <w:ilvl w:val="0"/>
          <w:numId w:val="55"/>
        </w:numPr>
        <w:spacing w:after="0"/>
        <w:ind w:right="10"/>
      </w:pPr>
      <w:r>
        <w:t>Đảm bảo chất lượng trang web thông qua kiểm tra và xác nhận.</w:t>
      </w:r>
    </w:p>
    <w:p w14:paraId="73576607" w14:textId="77777777" w:rsidR="00431614" w:rsidRDefault="00000000">
      <w:pPr>
        <w:numPr>
          <w:ilvl w:val="0"/>
          <w:numId w:val="55"/>
        </w:numPr>
        <w:ind w:right="10"/>
      </w:pPr>
      <w:r>
        <w:t>Áp dụng các phương pháp kiểm thử và đánh giá để đảm bảo tính ổn định và đáng tin cậy.</w:t>
      </w:r>
    </w:p>
    <w:p w14:paraId="7AF217E5" w14:textId="77777777" w:rsidR="00431614" w:rsidRDefault="00000000">
      <w:pPr>
        <w:pStyle w:val="Heading3"/>
      </w:pPr>
      <w:bookmarkStart w:id="26" w:name="_onxwvc5vrum3" w:colFirst="0" w:colLast="0"/>
      <w:bookmarkEnd w:id="26"/>
      <w:r>
        <w:t>5.7. Quản lý thay đổi</w:t>
      </w:r>
    </w:p>
    <w:p w14:paraId="348BA80D" w14:textId="77777777" w:rsidR="00431614" w:rsidRDefault="00000000">
      <w:pPr>
        <w:numPr>
          <w:ilvl w:val="0"/>
          <w:numId w:val="35"/>
        </w:numPr>
        <w:spacing w:after="0"/>
        <w:ind w:right="10"/>
      </w:pPr>
      <w:r>
        <w:t>Quản lý và đánh giá các thay đổi trong yêu cầu hoặc phạm vi dự án.</w:t>
      </w:r>
    </w:p>
    <w:p w14:paraId="6CBAB7F0" w14:textId="77777777" w:rsidR="00431614" w:rsidRDefault="00000000">
      <w:pPr>
        <w:numPr>
          <w:ilvl w:val="0"/>
          <w:numId w:val="35"/>
        </w:numPr>
        <w:spacing w:after="0"/>
        <w:ind w:right="10"/>
      </w:pPr>
      <w:r>
        <w:t>Thực hiện điều chỉnh cần thiết để đảm bảo dự án tiến triển theo đúng kế hoạch.</w:t>
      </w:r>
    </w:p>
    <w:p w14:paraId="522F5B63" w14:textId="234FCDD6" w:rsidR="00431614" w:rsidDel="00C22101" w:rsidRDefault="00000000" w:rsidP="00C22101">
      <w:pPr>
        <w:pStyle w:val="Heading3"/>
        <w:spacing w:before="200"/>
        <w:ind w:left="0" w:firstLine="0"/>
        <w:rPr>
          <w:del w:id="27" w:author="Dũng Hạ Quang" w:date="2023-11-06T15:02:00Z"/>
        </w:rPr>
        <w:pPrChange w:id="28" w:author="Dũng Hạ Quang" w:date="2023-11-06T15:02:00Z">
          <w:pPr>
            <w:pStyle w:val="Heading3"/>
            <w:spacing w:before="200"/>
            <w:ind w:left="0"/>
          </w:pPr>
        </w:pPrChange>
      </w:pPr>
      <w:bookmarkStart w:id="29" w:name="_thx5irqpiyiw" w:colFirst="0" w:colLast="0"/>
      <w:bookmarkEnd w:id="29"/>
      <w:del w:id="30" w:author="Dũng Hạ Quang" w:date="2023-11-06T15:02:00Z">
        <w:r w:rsidDel="00C22101">
          <w:br w:type="page"/>
        </w:r>
      </w:del>
    </w:p>
    <w:p w14:paraId="7DD1BFB3" w14:textId="77777777" w:rsidR="00431614" w:rsidRDefault="00000000" w:rsidP="00C22101">
      <w:pPr>
        <w:pStyle w:val="Heading3"/>
        <w:spacing w:before="200"/>
        <w:ind w:left="0" w:firstLine="0"/>
        <w:pPrChange w:id="31" w:author="Dũng Hạ Quang" w:date="2023-11-06T15:02:00Z">
          <w:pPr>
            <w:pStyle w:val="Heading3"/>
            <w:spacing w:before="200"/>
            <w:ind w:left="0"/>
          </w:pPr>
        </w:pPrChange>
      </w:pPr>
      <w:bookmarkStart w:id="32" w:name="_2yksbqxeyncv" w:colFirst="0" w:colLast="0"/>
      <w:bookmarkEnd w:id="32"/>
      <w:r>
        <w:t>5.8. Kết thúc dự án</w:t>
      </w:r>
    </w:p>
    <w:p w14:paraId="72B434F4" w14:textId="77777777" w:rsidR="00431614" w:rsidRDefault="00000000">
      <w:pPr>
        <w:numPr>
          <w:ilvl w:val="0"/>
          <w:numId w:val="89"/>
        </w:numPr>
        <w:spacing w:after="0"/>
        <w:ind w:right="10"/>
      </w:pPr>
      <w:r>
        <w:t>Tiến hành kiểm tra và chấp nhận trang web.</w:t>
      </w:r>
    </w:p>
    <w:p w14:paraId="06606975" w14:textId="77777777" w:rsidR="00431614" w:rsidRDefault="00000000">
      <w:pPr>
        <w:numPr>
          <w:ilvl w:val="0"/>
          <w:numId w:val="89"/>
        </w:numPr>
        <w:spacing w:after="0"/>
        <w:ind w:right="10"/>
      </w:pPr>
      <w:r>
        <w:t>Lập báo cáo tổng kết dự án và rút ra những bài học học được từ quá trình thực hiện dự án.</w:t>
      </w:r>
    </w:p>
    <w:p w14:paraId="3BBA67E0" w14:textId="77777777" w:rsidR="00431614" w:rsidRDefault="00000000">
      <w:pPr>
        <w:pStyle w:val="Heading2"/>
        <w:numPr>
          <w:ilvl w:val="0"/>
          <w:numId w:val="29"/>
        </w:numPr>
        <w:spacing w:before="200" w:line="360" w:lineRule="auto"/>
      </w:pPr>
      <w:bookmarkStart w:id="33" w:name="_4812ps6j3ks0" w:colFirst="0" w:colLast="0"/>
      <w:bookmarkEnd w:id="33"/>
      <w:r>
        <w:t>Thiết lập môi trường dự án</w:t>
      </w:r>
    </w:p>
    <w:p w14:paraId="792FC2F4" w14:textId="77777777" w:rsidR="00431614" w:rsidRDefault="00000000">
      <w:pPr>
        <w:pStyle w:val="Heading3"/>
        <w:spacing w:before="200" w:after="0"/>
        <w:ind w:left="720"/>
      </w:pPr>
      <w:bookmarkStart w:id="34" w:name="_ov5gftgznvjs" w:colFirst="0" w:colLast="0"/>
      <w:bookmarkEnd w:id="34"/>
      <w:r>
        <w:t>6.1. Hạ tầng kỹ thuật</w:t>
      </w:r>
    </w:p>
    <w:p w14:paraId="38570EE4" w14:textId="77777777" w:rsidR="00431614" w:rsidRDefault="00431614"/>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31614" w14:paraId="20C086A9" w14:textId="77777777">
        <w:tc>
          <w:tcPr>
            <w:tcW w:w="4680" w:type="dxa"/>
            <w:shd w:val="clear" w:color="auto" w:fill="auto"/>
            <w:tcMar>
              <w:top w:w="100" w:type="dxa"/>
              <w:left w:w="100" w:type="dxa"/>
              <w:bottom w:w="100" w:type="dxa"/>
              <w:right w:w="100" w:type="dxa"/>
            </w:tcMar>
          </w:tcPr>
          <w:p w14:paraId="7EE30B3A" w14:textId="77777777" w:rsidR="00431614" w:rsidRDefault="00000000">
            <w:pPr>
              <w:widowControl w:val="0"/>
              <w:pBdr>
                <w:top w:val="nil"/>
                <w:left w:val="nil"/>
                <w:bottom w:val="nil"/>
                <w:right w:val="nil"/>
                <w:between w:val="nil"/>
              </w:pBdr>
              <w:spacing w:after="0" w:line="240" w:lineRule="auto"/>
              <w:ind w:left="0"/>
              <w:jc w:val="center"/>
              <w:rPr>
                <w:b/>
              </w:rPr>
            </w:pPr>
            <w:r>
              <w:rPr>
                <w:b/>
              </w:rPr>
              <w:t>Nguyên vật liệu</w:t>
            </w:r>
          </w:p>
        </w:tc>
        <w:tc>
          <w:tcPr>
            <w:tcW w:w="4680" w:type="dxa"/>
            <w:shd w:val="clear" w:color="auto" w:fill="auto"/>
            <w:tcMar>
              <w:top w:w="100" w:type="dxa"/>
              <w:left w:w="100" w:type="dxa"/>
              <w:bottom w:w="100" w:type="dxa"/>
              <w:right w:w="100" w:type="dxa"/>
            </w:tcMar>
          </w:tcPr>
          <w:p w14:paraId="6732BE6F" w14:textId="77777777" w:rsidR="00431614" w:rsidRDefault="00000000">
            <w:pPr>
              <w:widowControl w:val="0"/>
              <w:pBdr>
                <w:top w:val="nil"/>
                <w:left w:val="nil"/>
                <w:bottom w:val="nil"/>
                <w:right w:val="nil"/>
                <w:between w:val="nil"/>
              </w:pBdr>
              <w:spacing w:after="0" w:line="240" w:lineRule="auto"/>
              <w:ind w:left="0"/>
              <w:jc w:val="center"/>
              <w:rPr>
                <w:b/>
              </w:rPr>
            </w:pPr>
            <w:r>
              <w:rPr>
                <w:b/>
              </w:rPr>
              <w:t>Cơ sở vật chất</w:t>
            </w:r>
          </w:p>
        </w:tc>
      </w:tr>
      <w:tr w:rsidR="00431614" w14:paraId="014FECB6" w14:textId="77777777">
        <w:tc>
          <w:tcPr>
            <w:tcW w:w="4680" w:type="dxa"/>
            <w:shd w:val="clear" w:color="auto" w:fill="auto"/>
            <w:tcMar>
              <w:top w:w="100" w:type="dxa"/>
              <w:left w:w="100" w:type="dxa"/>
              <w:bottom w:w="100" w:type="dxa"/>
              <w:right w:w="100" w:type="dxa"/>
            </w:tcMar>
          </w:tcPr>
          <w:p w14:paraId="14FACF2C" w14:textId="77777777" w:rsidR="00431614" w:rsidRDefault="00000000">
            <w:pPr>
              <w:widowControl w:val="0"/>
              <w:numPr>
                <w:ilvl w:val="0"/>
                <w:numId w:val="44"/>
              </w:numPr>
              <w:pBdr>
                <w:top w:val="nil"/>
                <w:left w:val="nil"/>
                <w:bottom w:val="nil"/>
                <w:right w:val="nil"/>
                <w:between w:val="nil"/>
              </w:pBdr>
              <w:spacing w:after="0" w:line="240" w:lineRule="auto"/>
            </w:pPr>
            <w:r>
              <w:rPr>
                <w:b/>
              </w:rPr>
              <w:t>Phí Thuê Máy Chủ</w:t>
            </w:r>
            <w:r>
              <w:t>:</w:t>
            </w:r>
            <w:r>
              <w:rPr>
                <w:i/>
              </w:rPr>
              <w:t xml:space="preserve"> Cần chi trả phí thuê máy chủ để triển khai và duy trì trang web thiết kế nội thất. Điều này bao gồm cả việc quản lý máy chủ và bảo trì hệ thống.</w:t>
            </w:r>
          </w:p>
          <w:p w14:paraId="74EA934A" w14:textId="77777777" w:rsidR="00431614" w:rsidRDefault="00000000">
            <w:pPr>
              <w:widowControl w:val="0"/>
              <w:numPr>
                <w:ilvl w:val="0"/>
                <w:numId w:val="44"/>
              </w:numPr>
              <w:pBdr>
                <w:top w:val="nil"/>
                <w:left w:val="nil"/>
                <w:bottom w:val="nil"/>
                <w:right w:val="nil"/>
                <w:between w:val="nil"/>
              </w:pBdr>
              <w:spacing w:after="0" w:line="240" w:lineRule="auto"/>
            </w:pPr>
            <w:r>
              <w:rPr>
                <w:b/>
              </w:rPr>
              <w:t>Bản Quyền Tên Miền</w:t>
            </w:r>
            <w:r>
              <w:t>: Đ</w:t>
            </w:r>
            <w:r>
              <w:rPr>
                <w:i/>
              </w:rPr>
              <w:t>ể có một tên miền riêng cho trang web, cần phải mua và duy trì bản quyền tên miền. Điều này đảm bảo tính duy nhất và thương hiệu cho trang web.</w:t>
            </w:r>
          </w:p>
          <w:p w14:paraId="66216296" w14:textId="77777777" w:rsidR="00431614" w:rsidRDefault="00000000">
            <w:pPr>
              <w:widowControl w:val="0"/>
              <w:numPr>
                <w:ilvl w:val="0"/>
                <w:numId w:val="44"/>
              </w:numPr>
              <w:pBdr>
                <w:top w:val="nil"/>
                <w:left w:val="nil"/>
                <w:bottom w:val="nil"/>
                <w:right w:val="nil"/>
                <w:between w:val="nil"/>
              </w:pBdr>
              <w:spacing w:after="0" w:line="240" w:lineRule="auto"/>
            </w:pPr>
            <w:r>
              <w:rPr>
                <w:b/>
              </w:rPr>
              <w:t>Chi Phí Thiết Bị</w:t>
            </w:r>
            <w:r>
              <w:t xml:space="preserve">: </w:t>
            </w:r>
            <w:r>
              <w:rPr>
                <w:i/>
              </w:rPr>
              <w:t>Bao gồm các chi phí liên quan đến việc sử dụng thiết bị như máy tính, laptop, điện thoại di động, và các công cụ phát triển phần mềm.</w:t>
            </w:r>
          </w:p>
          <w:p w14:paraId="29CFF321" w14:textId="77777777" w:rsidR="00431614" w:rsidRDefault="00431614">
            <w:pPr>
              <w:widowControl w:val="0"/>
              <w:pBdr>
                <w:top w:val="nil"/>
                <w:left w:val="nil"/>
                <w:bottom w:val="nil"/>
                <w:right w:val="nil"/>
                <w:between w:val="nil"/>
              </w:pBdr>
              <w:spacing w:after="0" w:line="240" w:lineRule="auto"/>
              <w:ind w:left="0"/>
            </w:pPr>
          </w:p>
        </w:tc>
        <w:tc>
          <w:tcPr>
            <w:tcW w:w="4680" w:type="dxa"/>
            <w:shd w:val="clear" w:color="auto" w:fill="auto"/>
            <w:tcMar>
              <w:top w:w="100" w:type="dxa"/>
              <w:left w:w="100" w:type="dxa"/>
              <w:bottom w:w="100" w:type="dxa"/>
              <w:right w:w="100" w:type="dxa"/>
            </w:tcMar>
          </w:tcPr>
          <w:p w14:paraId="29AEFC47" w14:textId="77777777" w:rsidR="00431614" w:rsidRDefault="00000000">
            <w:pPr>
              <w:widowControl w:val="0"/>
              <w:numPr>
                <w:ilvl w:val="0"/>
                <w:numId w:val="14"/>
              </w:numPr>
              <w:pBdr>
                <w:top w:val="nil"/>
                <w:left w:val="nil"/>
                <w:bottom w:val="nil"/>
                <w:right w:val="nil"/>
                <w:between w:val="nil"/>
              </w:pBdr>
              <w:spacing w:after="0" w:line="240" w:lineRule="auto"/>
            </w:pPr>
            <w:r>
              <w:rPr>
                <w:b/>
              </w:rPr>
              <w:t>Chi Phí Đi Lại</w:t>
            </w:r>
            <w:r>
              <w:t xml:space="preserve">: </w:t>
            </w:r>
            <w:r>
              <w:rPr>
                <w:i/>
              </w:rPr>
              <w:t>Bao gồm các khoản phí liên quan đến việc di chuyển, giao nhận thông tin và họp mặt khi cần thiết trong quá trình dự án.</w:t>
            </w:r>
          </w:p>
          <w:p w14:paraId="3910E79E" w14:textId="77777777" w:rsidR="00431614" w:rsidRDefault="00000000">
            <w:pPr>
              <w:widowControl w:val="0"/>
              <w:numPr>
                <w:ilvl w:val="0"/>
                <w:numId w:val="14"/>
              </w:numPr>
              <w:pBdr>
                <w:top w:val="nil"/>
                <w:left w:val="nil"/>
                <w:bottom w:val="nil"/>
                <w:right w:val="nil"/>
                <w:between w:val="nil"/>
              </w:pBdr>
              <w:spacing w:after="0" w:line="240" w:lineRule="auto"/>
            </w:pPr>
            <w:r>
              <w:rPr>
                <w:b/>
              </w:rPr>
              <w:t>Tiền Điện, Internet</w:t>
            </w:r>
            <w:r>
              <w:t xml:space="preserve">: </w:t>
            </w:r>
            <w:r>
              <w:rPr>
                <w:i/>
              </w:rPr>
              <w:t>Chi phí vận hành văn phòng hoặc nơi làm việc, bao gồm cả chi phí điện và truy cập Internet.</w:t>
            </w:r>
          </w:p>
          <w:p w14:paraId="5892583C" w14:textId="77777777" w:rsidR="00431614" w:rsidRDefault="00000000">
            <w:pPr>
              <w:widowControl w:val="0"/>
              <w:numPr>
                <w:ilvl w:val="0"/>
                <w:numId w:val="14"/>
              </w:numPr>
              <w:pBdr>
                <w:top w:val="nil"/>
                <w:left w:val="nil"/>
                <w:bottom w:val="nil"/>
                <w:right w:val="nil"/>
                <w:between w:val="nil"/>
              </w:pBdr>
              <w:spacing w:after="0" w:line="240" w:lineRule="auto"/>
            </w:pPr>
            <w:r>
              <w:rPr>
                <w:b/>
              </w:rPr>
              <w:t>Thuê Văn Phòng, Lắp Đặt Bàn Máy</w:t>
            </w:r>
            <w:r>
              <w:t xml:space="preserve">: </w:t>
            </w:r>
            <w:r>
              <w:rPr>
                <w:i/>
              </w:rPr>
              <w:t>Đối với dự án có nhu cầu làm việc tại văn phòng, các chi phí liên quan đến thuê văn phòng và lắp đặt bàn máy nên được tính vào ngân sách.</w:t>
            </w:r>
          </w:p>
        </w:tc>
      </w:tr>
    </w:tbl>
    <w:p w14:paraId="7238BFB5" w14:textId="77777777" w:rsidR="00431614" w:rsidRDefault="00000000">
      <w:r>
        <w:t>⇒ Các chi phí trên sẽ được công ty chủ quản chịu trách nhiệm chi trả trong quá trình hoàn thiện dự án.</w:t>
      </w:r>
    </w:p>
    <w:p w14:paraId="061F6870" w14:textId="77777777" w:rsidR="00431614" w:rsidRDefault="00000000">
      <w:pPr>
        <w:pStyle w:val="Heading3"/>
        <w:spacing w:before="200" w:after="200" w:line="240" w:lineRule="auto"/>
        <w:ind w:left="720"/>
      </w:pPr>
      <w:bookmarkStart w:id="35" w:name="_h3siobudipzk" w:colFirst="0" w:colLast="0"/>
      <w:bookmarkEnd w:id="35"/>
      <w:r>
        <w:t>6.2. Các phần mềm sử dụng</w:t>
      </w:r>
    </w:p>
    <w:p w14:paraId="7DF63C11" w14:textId="77777777" w:rsidR="00431614" w:rsidRDefault="00000000">
      <w:pPr>
        <w:numPr>
          <w:ilvl w:val="0"/>
          <w:numId w:val="73"/>
        </w:numPr>
        <w:spacing w:after="0"/>
        <w:rPr>
          <w:rFonts w:ascii="Roboto" w:eastAsia="Roboto" w:hAnsi="Roboto" w:cs="Roboto"/>
        </w:rPr>
      </w:pPr>
      <w:r>
        <w:rPr>
          <w:b/>
        </w:rPr>
        <w:t>Ngôn Ngữ Lập Trình</w:t>
      </w:r>
      <w:r>
        <w:t>: Sử dụng PHP để phát triển trang web.</w:t>
      </w:r>
    </w:p>
    <w:p w14:paraId="6A6B5EE5" w14:textId="77777777" w:rsidR="00431614" w:rsidRDefault="00000000">
      <w:pPr>
        <w:numPr>
          <w:ilvl w:val="0"/>
          <w:numId w:val="73"/>
        </w:numPr>
        <w:spacing w:after="0"/>
        <w:rPr>
          <w:rFonts w:ascii="Roboto" w:eastAsia="Roboto" w:hAnsi="Roboto" w:cs="Roboto"/>
        </w:rPr>
      </w:pPr>
      <w:r>
        <w:rPr>
          <w:b/>
        </w:rPr>
        <w:t>Môi Trường Phát Triển</w:t>
      </w:r>
      <w:r>
        <w:t>: Sử dụng Visual Studio Code.</w:t>
      </w:r>
    </w:p>
    <w:p w14:paraId="342467CF" w14:textId="77777777" w:rsidR="00431614" w:rsidRDefault="00000000">
      <w:pPr>
        <w:numPr>
          <w:ilvl w:val="0"/>
          <w:numId w:val="73"/>
        </w:numPr>
        <w:spacing w:after="0"/>
        <w:rPr>
          <w:rFonts w:ascii="Roboto" w:eastAsia="Roboto" w:hAnsi="Roboto" w:cs="Roboto"/>
        </w:rPr>
      </w:pPr>
      <w:r>
        <w:rPr>
          <w:b/>
        </w:rPr>
        <w:t>Quản Lý Mã Nguồn</w:t>
      </w:r>
      <w:r>
        <w:t>: Sử dụng GitHub để quản lý.</w:t>
      </w:r>
    </w:p>
    <w:p w14:paraId="73AF4A43" w14:textId="77777777" w:rsidR="00431614" w:rsidRDefault="00000000">
      <w:pPr>
        <w:numPr>
          <w:ilvl w:val="0"/>
          <w:numId w:val="73"/>
        </w:numPr>
        <w:spacing w:after="0"/>
        <w:rPr>
          <w:rFonts w:ascii="Roboto" w:eastAsia="Roboto" w:hAnsi="Roboto" w:cs="Roboto"/>
        </w:rPr>
      </w:pPr>
      <w:r>
        <w:rPr>
          <w:b/>
        </w:rPr>
        <w:t>Công Cụ Phân Tích Thiết Kế</w:t>
      </w:r>
      <w:r>
        <w:t>: Sử dụng StarUML</w:t>
      </w:r>
    </w:p>
    <w:p w14:paraId="26C0D2EB" w14:textId="77777777" w:rsidR="00431614" w:rsidRDefault="00000000">
      <w:pPr>
        <w:numPr>
          <w:ilvl w:val="0"/>
          <w:numId w:val="73"/>
        </w:numPr>
        <w:spacing w:after="0"/>
        <w:rPr>
          <w:rFonts w:ascii="Roboto" w:eastAsia="Roboto" w:hAnsi="Roboto" w:cs="Roboto"/>
        </w:rPr>
      </w:pPr>
      <w:r>
        <w:rPr>
          <w:b/>
        </w:rPr>
        <w:t>Công Cụ Thiết Kế Giao Diện</w:t>
      </w:r>
      <w:r>
        <w:t>: Sử dụng Figma và Adobe Photoshop.</w:t>
      </w:r>
    </w:p>
    <w:p w14:paraId="4E684E79" w14:textId="77777777" w:rsidR="00431614" w:rsidRDefault="00000000">
      <w:pPr>
        <w:numPr>
          <w:ilvl w:val="0"/>
          <w:numId w:val="73"/>
        </w:numPr>
        <w:spacing w:after="0"/>
        <w:rPr>
          <w:rFonts w:ascii="Roboto" w:eastAsia="Roboto" w:hAnsi="Roboto" w:cs="Roboto"/>
        </w:rPr>
      </w:pPr>
      <w:r>
        <w:rPr>
          <w:b/>
        </w:rPr>
        <w:t>Cơ Sở Dữ Liệu</w:t>
      </w:r>
      <w:r>
        <w:t>: Sử dụng MariaDB để quản lý dữ liệu.</w:t>
      </w:r>
    </w:p>
    <w:p w14:paraId="12974E47" w14:textId="77777777" w:rsidR="00431614" w:rsidRDefault="00000000">
      <w:pPr>
        <w:numPr>
          <w:ilvl w:val="0"/>
          <w:numId w:val="73"/>
        </w:numPr>
        <w:rPr>
          <w:rFonts w:ascii="Roboto" w:eastAsia="Roboto" w:hAnsi="Roboto" w:cs="Roboto"/>
        </w:rPr>
      </w:pPr>
      <w:r>
        <w:rPr>
          <w:b/>
        </w:rPr>
        <w:t>Công Cụ Bảo Mật</w:t>
      </w:r>
      <w:r>
        <w:t>: Sử dụng các công cụ bảo mật như phần mềm chống virus, tường lửa, và công cụ quản lý chứng chỉ SSL để bảo vệ hệ thống và dữ liệu người dùng.</w:t>
      </w:r>
    </w:p>
    <w:p w14:paraId="51A2B6DC" w14:textId="77777777" w:rsidR="00431614" w:rsidRDefault="00000000">
      <w:pPr>
        <w:ind w:left="-5"/>
      </w:pPr>
      <w:r>
        <w:br w:type="page"/>
      </w:r>
    </w:p>
    <w:p w14:paraId="6A4DF12F" w14:textId="77777777" w:rsidR="00431614" w:rsidRDefault="00000000">
      <w:pPr>
        <w:pStyle w:val="Heading1"/>
        <w:ind w:left="-5" w:firstLine="0"/>
      </w:pPr>
      <w:bookmarkStart w:id="36" w:name="_wymnrtynco41" w:colFirst="0" w:colLast="0"/>
      <w:bookmarkEnd w:id="36"/>
      <w:r>
        <w:t>PHẦN II: KẾ HOẠCH QUẢN LÝ</w:t>
      </w:r>
    </w:p>
    <w:p w14:paraId="4B2A7B0E" w14:textId="77777777" w:rsidR="00431614" w:rsidRDefault="00000000">
      <w:pPr>
        <w:pStyle w:val="Heading2"/>
        <w:numPr>
          <w:ilvl w:val="0"/>
          <w:numId w:val="37"/>
        </w:numPr>
        <w:spacing w:after="0" w:line="360" w:lineRule="auto"/>
      </w:pPr>
      <w:bookmarkStart w:id="37" w:name="_a37wrkk65dh1" w:colFirst="0" w:colLast="0"/>
      <w:bookmarkEnd w:id="37"/>
      <w:r>
        <w:t>Kế hoạch tổng thể</w:t>
      </w:r>
    </w:p>
    <w:p w14:paraId="37BF9FE7" w14:textId="77777777" w:rsidR="00431614" w:rsidRDefault="00000000">
      <w:pPr>
        <w:pStyle w:val="Heading3"/>
        <w:spacing w:after="157"/>
        <w:ind w:left="0"/>
      </w:pPr>
      <w:bookmarkStart w:id="38" w:name="_s9bup73j5lge" w:colFirst="0" w:colLast="0"/>
      <w:bookmarkEnd w:id="38"/>
      <w:r>
        <w:t>1.1. Đội ngũ phát triển dự án</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400"/>
        <w:gridCol w:w="2160"/>
      </w:tblGrid>
      <w:tr w:rsidR="00431614" w14:paraId="77172538" w14:textId="77777777">
        <w:tc>
          <w:tcPr>
            <w:tcW w:w="1800" w:type="dxa"/>
            <w:shd w:val="clear" w:color="auto" w:fill="auto"/>
            <w:tcMar>
              <w:top w:w="100" w:type="dxa"/>
              <w:left w:w="100" w:type="dxa"/>
              <w:bottom w:w="100" w:type="dxa"/>
              <w:right w:w="100" w:type="dxa"/>
            </w:tcMar>
          </w:tcPr>
          <w:p w14:paraId="4D663643" w14:textId="77777777" w:rsidR="00431614" w:rsidRDefault="00000000">
            <w:pPr>
              <w:widowControl w:val="0"/>
              <w:pBdr>
                <w:top w:val="nil"/>
                <w:left w:val="nil"/>
                <w:bottom w:val="nil"/>
                <w:right w:val="nil"/>
                <w:between w:val="nil"/>
              </w:pBdr>
              <w:spacing w:after="0" w:line="240" w:lineRule="auto"/>
              <w:ind w:left="0"/>
              <w:jc w:val="center"/>
              <w:rPr>
                <w:b/>
              </w:rPr>
            </w:pPr>
            <w:r>
              <w:rPr>
                <w:b/>
              </w:rPr>
              <w:t>Vai trò</w:t>
            </w:r>
          </w:p>
        </w:tc>
        <w:tc>
          <w:tcPr>
            <w:tcW w:w="5400" w:type="dxa"/>
            <w:shd w:val="clear" w:color="auto" w:fill="auto"/>
            <w:tcMar>
              <w:top w:w="100" w:type="dxa"/>
              <w:left w:w="100" w:type="dxa"/>
              <w:bottom w:w="100" w:type="dxa"/>
              <w:right w:w="100" w:type="dxa"/>
            </w:tcMar>
          </w:tcPr>
          <w:p w14:paraId="653C7DE8" w14:textId="77777777" w:rsidR="00431614" w:rsidRDefault="00000000">
            <w:pPr>
              <w:widowControl w:val="0"/>
              <w:pBdr>
                <w:top w:val="nil"/>
                <w:left w:val="nil"/>
                <w:bottom w:val="nil"/>
                <w:right w:val="nil"/>
                <w:between w:val="nil"/>
              </w:pBdr>
              <w:spacing w:after="0" w:line="240" w:lineRule="auto"/>
              <w:ind w:left="0"/>
              <w:jc w:val="center"/>
              <w:rPr>
                <w:b/>
              </w:rPr>
            </w:pPr>
            <w:r>
              <w:rPr>
                <w:b/>
              </w:rPr>
              <w:t>Trách nhiệm</w:t>
            </w:r>
          </w:p>
        </w:tc>
        <w:tc>
          <w:tcPr>
            <w:tcW w:w="2160" w:type="dxa"/>
            <w:shd w:val="clear" w:color="auto" w:fill="auto"/>
            <w:tcMar>
              <w:top w:w="100" w:type="dxa"/>
              <w:left w:w="100" w:type="dxa"/>
              <w:bottom w:w="100" w:type="dxa"/>
              <w:right w:w="100" w:type="dxa"/>
            </w:tcMar>
          </w:tcPr>
          <w:p w14:paraId="5CB717C1" w14:textId="77777777" w:rsidR="00431614" w:rsidRDefault="00000000">
            <w:pPr>
              <w:widowControl w:val="0"/>
              <w:pBdr>
                <w:top w:val="nil"/>
                <w:left w:val="nil"/>
                <w:bottom w:val="nil"/>
                <w:right w:val="nil"/>
                <w:between w:val="nil"/>
              </w:pBdr>
              <w:spacing w:after="0" w:line="240" w:lineRule="auto"/>
              <w:ind w:left="0"/>
              <w:jc w:val="center"/>
              <w:rPr>
                <w:b/>
              </w:rPr>
            </w:pPr>
            <w:r>
              <w:rPr>
                <w:b/>
              </w:rPr>
              <w:t>Thành viên</w:t>
            </w:r>
          </w:p>
        </w:tc>
      </w:tr>
      <w:tr w:rsidR="00431614" w14:paraId="090EBFD4" w14:textId="77777777">
        <w:tc>
          <w:tcPr>
            <w:tcW w:w="1800" w:type="dxa"/>
            <w:shd w:val="clear" w:color="auto" w:fill="auto"/>
            <w:tcMar>
              <w:top w:w="100" w:type="dxa"/>
              <w:left w:w="100" w:type="dxa"/>
              <w:bottom w:w="100" w:type="dxa"/>
              <w:right w:w="100" w:type="dxa"/>
            </w:tcMar>
            <w:vAlign w:val="center"/>
          </w:tcPr>
          <w:p w14:paraId="4DFBDAF1" w14:textId="77777777" w:rsidR="00431614" w:rsidRDefault="00000000">
            <w:pPr>
              <w:widowControl w:val="0"/>
              <w:pBdr>
                <w:top w:val="nil"/>
                <w:left w:val="nil"/>
                <w:bottom w:val="nil"/>
                <w:right w:val="nil"/>
                <w:between w:val="nil"/>
              </w:pBdr>
              <w:spacing w:after="0" w:line="240" w:lineRule="auto"/>
              <w:ind w:left="0"/>
              <w:jc w:val="center"/>
              <w:rPr>
                <w:b/>
              </w:rPr>
            </w:pPr>
            <w:r>
              <w:rPr>
                <w:b/>
              </w:rPr>
              <w:t>Project Manager</w:t>
            </w:r>
          </w:p>
        </w:tc>
        <w:tc>
          <w:tcPr>
            <w:tcW w:w="5400" w:type="dxa"/>
            <w:shd w:val="clear" w:color="auto" w:fill="auto"/>
            <w:tcMar>
              <w:top w:w="100" w:type="dxa"/>
              <w:left w:w="100" w:type="dxa"/>
              <w:bottom w:w="100" w:type="dxa"/>
              <w:right w:w="100" w:type="dxa"/>
            </w:tcMar>
            <w:vAlign w:val="center"/>
          </w:tcPr>
          <w:p w14:paraId="520B244B" w14:textId="77777777" w:rsidR="00431614" w:rsidRDefault="00000000">
            <w:pPr>
              <w:widowControl w:val="0"/>
              <w:pBdr>
                <w:top w:val="nil"/>
                <w:left w:val="nil"/>
                <w:bottom w:val="nil"/>
                <w:right w:val="nil"/>
                <w:between w:val="nil"/>
              </w:pBdr>
              <w:spacing w:after="0" w:line="240" w:lineRule="auto"/>
              <w:ind w:left="0"/>
              <w:jc w:val="both"/>
            </w:pPr>
            <w:r>
              <w:t>Người đại diện, quyết định, điều phối và giám sát nhân sự và tài nguyên của dự án. Quản lý toàn bộ quá trình, lập kế hoạch, theo dõi tiến độ, quản lý nguồn lực và đảm bảo dự án hoàn thành đúng lịch trình và ngân sách.</w:t>
            </w:r>
          </w:p>
        </w:tc>
        <w:tc>
          <w:tcPr>
            <w:tcW w:w="2160" w:type="dxa"/>
            <w:shd w:val="clear" w:color="auto" w:fill="auto"/>
            <w:tcMar>
              <w:top w:w="100" w:type="dxa"/>
              <w:left w:w="100" w:type="dxa"/>
              <w:bottom w:w="100" w:type="dxa"/>
              <w:right w:w="100" w:type="dxa"/>
            </w:tcMar>
            <w:vAlign w:val="center"/>
          </w:tcPr>
          <w:p w14:paraId="107C3BCC" w14:textId="77777777" w:rsidR="00431614" w:rsidRDefault="00000000">
            <w:pPr>
              <w:widowControl w:val="0"/>
              <w:pBdr>
                <w:top w:val="nil"/>
                <w:left w:val="nil"/>
                <w:bottom w:val="nil"/>
                <w:right w:val="nil"/>
                <w:between w:val="nil"/>
              </w:pBdr>
              <w:spacing w:after="0" w:line="240" w:lineRule="auto"/>
              <w:ind w:left="0"/>
              <w:jc w:val="center"/>
            </w:pPr>
            <w:r>
              <w:t>Hạ Quang Dũng</w:t>
            </w:r>
          </w:p>
        </w:tc>
      </w:tr>
      <w:tr w:rsidR="00431614" w14:paraId="4C767FD6" w14:textId="77777777">
        <w:trPr>
          <w:cantSplit/>
        </w:trPr>
        <w:tc>
          <w:tcPr>
            <w:tcW w:w="1800" w:type="dxa"/>
            <w:shd w:val="clear" w:color="auto" w:fill="auto"/>
            <w:tcMar>
              <w:top w:w="100" w:type="dxa"/>
              <w:left w:w="100" w:type="dxa"/>
              <w:bottom w:w="100" w:type="dxa"/>
              <w:right w:w="100" w:type="dxa"/>
            </w:tcMar>
            <w:vAlign w:val="center"/>
          </w:tcPr>
          <w:p w14:paraId="15E1DCC5" w14:textId="77777777" w:rsidR="00431614" w:rsidRDefault="00000000">
            <w:pPr>
              <w:widowControl w:val="0"/>
              <w:pBdr>
                <w:top w:val="nil"/>
                <w:left w:val="nil"/>
                <w:bottom w:val="nil"/>
                <w:right w:val="nil"/>
                <w:between w:val="nil"/>
              </w:pBdr>
              <w:spacing w:after="0" w:line="240" w:lineRule="auto"/>
              <w:ind w:left="0"/>
              <w:jc w:val="center"/>
              <w:rPr>
                <w:b/>
              </w:rPr>
            </w:pPr>
            <w:r>
              <w:rPr>
                <w:b/>
              </w:rPr>
              <w:t>Business Analyst</w:t>
            </w:r>
          </w:p>
        </w:tc>
        <w:tc>
          <w:tcPr>
            <w:tcW w:w="5400" w:type="dxa"/>
            <w:shd w:val="clear" w:color="auto" w:fill="auto"/>
            <w:tcMar>
              <w:top w:w="100" w:type="dxa"/>
              <w:left w:w="100" w:type="dxa"/>
              <w:bottom w:w="100" w:type="dxa"/>
              <w:right w:w="100" w:type="dxa"/>
            </w:tcMar>
            <w:vAlign w:val="center"/>
          </w:tcPr>
          <w:p w14:paraId="14DF2040" w14:textId="77777777" w:rsidR="00431614" w:rsidRDefault="00000000">
            <w:pPr>
              <w:widowControl w:val="0"/>
              <w:pBdr>
                <w:top w:val="nil"/>
                <w:left w:val="nil"/>
                <w:bottom w:val="nil"/>
                <w:right w:val="nil"/>
                <w:between w:val="nil"/>
              </w:pBdr>
              <w:spacing w:after="0" w:line="240" w:lineRule="auto"/>
              <w:ind w:left="0"/>
              <w:jc w:val="both"/>
            </w:pPr>
            <w:r>
              <w:t>Thu thập, phân tích và quản lý yêu cầu của khách hàng. Xây dựng tài liệu yêu cầu. Phân tích và thiết kế Cơ sở dữ liệu. Liên kết khách hàng với đội ngũ phát triển dự án. Hỗ trợ đào tạo triển khai.</w:t>
            </w:r>
          </w:p>
        </w:tc>
        <w:tc>
          <w:tcPr>
            <w:tcW w:w="2160" w:type="dxa"/>
            <w:shd w:val="clear" w:color="auto" w:fill="auto"/>
            <w:tcMar>
              <w:top w:w="100" w:type="dxa"/>
              <w:left w:w="100" w:type="dxa"/>
              <w:bottom w:w="100" w:type="dxa"/>
              <w:right w:w="100" w:type="dxa"/>
            </w:tcMar>
            <w:vAlign w:val="center"/>
          </w:tcPr>
          <w:p w14:paraId="4EE4F0F2" w14:textId="77777777" w:rsidR="00431614" w:rsidRDefault="00000000">
            <w:pPr>
              <w:widowControl w:val="0"/>
              <w:pBdr>
                <w:top w:val="nil"/>
                <w:left w:val="nil"/>
                <w:bottom w:val="nil"/>
                <w:right w:val="nil"/>
                <w:between w:val="nil"/>
              </w:pBdr>
              <w:spacing w:after="0" w:line="240" w:lineRule="auto"/>
              <w:ind w:left="0"/>
            </w:pPr>
            <w:r>
              <w:t>Nguyễn Thị Hồng Nhung (Leader)</w:t>
            </w:r>
          </w:p>
          <w:p w14:paraId="3FFC4882" w14:textId="77777777" w:rsidR="00431614" w:rsidRDefault="00000000">
            <w:pPr>
              <w:widowControl w:val="0"/>
              <w:pBdr>
                <w:top w:val="nil"/>
                <w:left w:val="nil"/>
                <w:bottom w:val="nil"/>
                <w:right w:val="nil"/>
                <w:between w:val="nil"/>
              </w:pBdr>
              <w:spacing w:after="0" w:line="240" w:lineRule="auto"/>
              <w:ind w:left="0"/>
            </w:pPr>
            <w:r>
              <w:t>Lê Thị Lý</w:t>
            </w:r>
          </w:p>
        </w:tc>
      </w:tr>
      <w:tr w:rsidR="00431614" w14:paraId="50CB98EF" w14:textId="77777777">
        <w:tc>
          <w:tcPr>
            <w:tcW w:w="1800" w:type="dxa"/>
            <w:shd w:val="clear" w:color="auto" w:fill="auto"/>
            <w:tcMar>
              <w:top w:w="100" w:type="dxa"/>
              <w:left w:w="100" w:type="dxa"/>
              <w:bottom w:w="100" w:type="dxa"/>
              <w:right w:w="100" w:type="dxa"/>
            </w:tcMar>
            <w:vAlign w:val="center"/>
          </w:tcPr>
          <w:p w14:paraId="7913220F" w14:textId="77777777" w:rsidR="00431614" w:rsidRDefault="00000000">
            <w:pPr>
              <w:widowControl w:val="0"/>
              <w:pBdr>
                <w:top w:val="nil"/>
                <w:left w:val="nil"/>
                <w:bottom w:val="nil"/>
                <w:right w:val="nil"/>
                <w:between w:val="nil"/>
              </w:pBdr>
              <w:spacing w:after="0" w:line="240" w:lineRule="auto"/>
              <w:ind w:left="0"/>
              <w:jc w:val="center"/>
              <w:rPr>
                <w:b/>
              </w:rPr>
            </w:pPr>
            <w:r>
              <w:rPr>
                <w:b/>
              </w:rPr>
              <w:t>Designer</w:t>
            </w:r>
          </w:p>
        </w:tc>
        <w:tc>
          <w:tcPr>
            <w:tcW w:w="5400" w:type="dxa"/>
            <w:shd w:val="clear" w:color="auto" w:fill="auto"/>
            <w:tcMar>
              <w:top w:w="100" w:type="dxa"/>
              <w:left w:w="100" w:type="dxa"/>
              <w:bottom w:w="100" w:type="dxa"/>
              <w:right w:w="100" w:type="dxa"/>
            </w:tcMar>
            <w:vAlign w:val="center"/>
          </w:tcPr>
          <w:p w14:paraId="6E0E9A2C" w14:textId="77777777" w:rsidR="00431614" w:rsidRDefault="00000000">
            <w:pPr>
              <w:widowControl w:val="0"/>
              <w:pBdr>
                <w:top w:val="nil"/>
                <w:left w:val="nil"/>
                <w:bottom w:val="nil"/>
                <w:right w:val="nil"/>
                <w:between w:val="nil"/>
              </w:pBdr>
              <w:spacing w:after="0" w:line="240" w:lineRule="auto"/>
              <w:ind w:left="0"/>
              <w:jc w:val="both"/>
            </w:pPr>
            <w:r>
              <w:t>Thiết kế giao diện người dùng (UI).</w:t>
            </w:r>
          </w:p>
        </w:tc>
        <w:tc>
          <w:tcPr>
            <w:tcW w:w="2160" w:type="dxa"/>
            <w:shd w:val="clear" w:color="auto" w:fill="auto"/>
            <w:tcMar>
              <w:top w:w="100" w:type="dxa"/>
              <w:left w:w="100" w:type="dxa"/>
              <w:bottom w:w="100" w:type="dxa"/>
              <w:right w:w="100" w:type="dxa"/>
            </w:tcMar>
            <w:vAlign w:val="center"/>
          </w:tcPr>
          <w:p w14:paraId="413D8C96" w14:textId="77777777" w:rsidR="00431614" w:rsidRDefault="00000000">
            <w:pPr>
              <w:widowControl w:val="0"/>
              <w:pBdr>
                <w:top w:val="nil"/>
                <w:left w:val="nil"/>
                <w:bottom w:val="nil"/>
                <w:right w:val="nil"/>
                <w:between w:val="nil"/>
              </w:pBdr>
              <w:spacing w:after="0" w:line="240" w:lineRule="auto"/>
              <w:ind w:left="0"/>
            </w:pPr>
            <w:r>
              <w:t>Hạ Quang Dũng (Leader)</w:t>
            </w:r>
          </w:p>
          <w:p w14:paraId="7147210B" w14:textId="77777777" w:rsidR="00431614" w:rsidRDefault="00000000">
            <w:pPr>
              <w:widowControl w:val="0"/>
              <w:pBdr>
                <w:top w:val="nil"/>
                <w:left w:val="nil"/>
                <w:bottom w:val="nil"/>
                <w:right w:val="nil"/>
                <w:between w:val="nil"/>
              </w:pBdr>
              <w:spacing w:after="0" w:line="240" w:lineRule="auto"/>
              <w:ind w:left="0"/>
            </w:pPr>
            <w:r>
              <w:t>Lê Đình Tú</w:t>
            </w:r>
          </w:p>
        </w:tc>
      </w:tr>
      <w:tr w:rsidR="00431614" w14:paraId="63ED5FC6" w14:textId="77777777">
        <w:tc>
          <w:tcPr>
            <w:tcW w:w="1800" w:type="dxa"/>
            <w:shd w:val="clear" w:color="auto" w:fill="auto"/>
            <w:tcMar>
              <w:top w:w="100" w:type="dxa"/>
              <w:left w:w="100" w:type="dxa"/>
              <w:bottom w:w="100" w:type="dxa"/>
              <w:right w:w="100" w:type="dxa"/>
            </w:tcMar>
            <w:vAlign w:val="center"/>
          </w:tcPr>
          <w:p w14:paraId="2DB6DF11" w14:textId="77777777" w:rsidR="00431614" w:rsidRDefault="00000000">
            <w:pPr>
              <w:widowControl w:val="0"/>
              <w:pBdr>
                <w:top w:val="nil"/>
                <w:left w:val="nil"/>
                <w:bottom w:val="nil"/>
                <w:right w:val="nil"/>
                <w:between w:val="nil"/>
              </w:pBdr>
              <w:spacing w:after="0" w:line="240" w:lineRule="auto"/>
              <w:ind w:left="0"/>
              <w:jc w:val="center"/>
              <w:rPr>
                <w:b/>
              </w:rPr>
            </w:pPr>
            <w:r>
              <w:rPr>
                <w:b/>
              </w:rPr>
              <w:t>Tester</w:t>
            </w:r>
          </w:p>
        </w:tc>
        <w:tc>
          <w:tcPr>
            <w:tcW w:w="5400" w:type="dxa"/>
            <w:shd w:val="clear" w:color="auto" w:fill="auto"/>
            <w:tcMar>
              <w:top w:w="100" w:type="dxa"/>
              <w:left w:w="100" w:type="dxa"/>
              <w:bottom w:w="100" w:type="dxa"/>
              <w:right w:w="100" w:type="dxa"/>
            </w:tcMar>
            <w:vAlign w:val="center"/>
          </w:tcPr>
          <w:p w14:paraId="5B986BA3" w14:textId="77777777" w:rsidR="00431614" w:rsidRDefault="00000000">
            <w:pPr>
              <w:widowControl w:val="0"/>
              <w:pBdr>
                <w:top w:val="nil"/>
                <w:left w:val="nil"/>
                <w:bottom w:val="nil"/>
                <w:right w:val="nil"/>
                <w:between w:val="nil"/>
              </w:pBdr>
              <w:spacing w:after="0" w:line="240" w:lineRule="auto"/>
              <w:ind w:left="0"/>
              <w:jc w:val="both"/>
            </w:pPr>
            <w:r>
              <w:t>Lập kế hoạch kiểm thử. Phân tích yêu cầu, thiết kế ca kiểm thử. Thực hiện kiểm thử. Kiểm tra Hiệu suất, tương thích, bảo mật, tích hợp. Ghi nhận và báo cáo lỗi.</w:t>
            </w:r>
          </w:p>
        </w:tc>
        <w:tc>
          <w:tcPr>
            <w:tcW w:w="2160" w:type="dxa"/>
            <w:shd w:val="clear" w:color="auto" w:fill="auto"/>
            <w:tcMar>
              <w:top w:w="100" w:type="dxa"/>
              <w:left w:w="100" w:type="dxa"/>
              <w:bottom w:w="100" w:type="dxa"/>
              <w:right w:w="100" w:type="dxa"/>
            </w:tcMar>
            <w:vAlign w:val="center"/>
          </w:tcPr>
          <w:p w14:paraId="01662B9A" w14:textId="77777777" w:rsidR="00431614" w:rsidRDefault="00000000">
            <w:pPr>
              <w:widowControl w:val="0"/>
              <w:pBdr>
                <w:top w:val="nil"/>
                <w:left w:val="nil"/>
                <w:bottom w:val="nil"/>
                <w:right w:val="nil"/>
                <w:between w:val="nil"/>
              </w:pBdr>
              <w:spacing w:after="0" w:line="240" w:lineRule="auto"/>
              <w:ind w:left="0"/>
            </w:pPr>
            <w:r>
              <w:t>Lê Thị Lý (Leader)</w:t>
            </w:r>
          </w:p>
          <w:p w14:paraId="47A36F30" w14:textId="77777777" w:rsidR="00431614" w:rsidRDefault="00000000">
            <w:pPr>
              <w:widowControl w:val="0"/>
              <w:pBdr>
                <w:top w:val="nil"/>
                <w:left w:val="nil"/>
                <w:bottom w:val="nil"/>
                <w:right w:val="nil"/>
                <w:between w:val="nil"/>
              </w:pBdr>
              <w:spacing w:after="0" w:line="240" w:lineRule="auto"/>
              <w:ind w:left="0"/>
            </w:pPr>
            <w:r>
              <w:t>Nguyễn Thị Hồng Nhung</w:t>
            </w:r>
          </w:p>
        </w:tc>
      </w:tr>
      <w:tr w:rsidR="00431614" w14:paraId="6AB85251" w14:textId="77777777">
        <w:tc>
          <w:tcPr>
            <w:tcW w:w="1800" w:type="dxa"/>
            <w:shd w:val="clear" w:color="auto" w:fill="auto"/>
            <w:tcMar>
              <w:top w:w="100" w:type="dxa"/>
              <w:left w:w="100" w:type="dxa"/>
              <w:bottom w:w="100" w:type="dxa"/>
              <w:right w:w="100" w:type="dxa"/>
            </w:tcMar>
            <w:vAlign w:val="center"/>
          </w:tcPr>
          <w:p w14:paraId="24802458" w14:textId="77777777" w:rsidR="00431614" w:rsidRDefault="00000000">
            <w:pPr>
              <w:widowControl w:val="0"/>
              <w:pBdr>
                <w:top w:val="nil"/>
                <w:left w:val="nil"/>
                <w:bottom w:val="nil"/>
                <w:right w:val="nil"/>
                <w:between w:val="nil"/>
              </w:pBdr>
              <w:spacing w:after="0" w:line="240" w:lineRule="auto"/>
              <w:ind w:left="0"/>
              <w:jc w:val="center"/>
              <w:rPr>
                <w:b/>
              </w:rPr>
            </w:pPr>
            <w:r>
              <w:rPr>
                <w:b/>
              </w:rPr>
              <w:t>Developer</w:t>
            </w:r>
          </w:p>
        </w:tc>
        <w:tc>
          <w:tcPr>
            <w:tcW w:w="5400" w:type="dxa"/>
            <w:shd w:val="clear" w:color="auto" w:fill="auto"/>
            <w:tcMar>
              <w:top w:w="100" w:type="dxa"/>
              <w:left w:w="100" w:type="dxa"/>
              <w:bottom w:w="100" w:type="dxa"/>
              <w:right w:w="100" w:type="dxa"/>
            </w:tcMar>
            <w:vAlign w:val="center"/>
          </w:tcPr>
          <w:p w14:paraId="62FF0FA5" w14:textId="77777777" w:rsidR="00431614" w:rsidRDefault="00000000">
            <w:pPr>
              <w:widowControl w:val="0"/>
              <w:pBdr>
                <w:top w:val="nil"/>
                <w:left w:val="nil"/>
                <w:bottom w:val="nil"/>
                <w:right w:val="nil"/>
                <w:between w:val="nil"/>
              </w:pBdr>
              <w:spacing w:after="0" w:line="240" w:lineRule="auto"/>
              <w:ind w:left="0"/>
              <w:jc w:val="both"/>
            </w:pPr>
            <w:r>
              <w:t>Viết mã nguồn xây dựng trang web (Bao gồm xây dựng tính năng, giao diện người dùng, và chức năng khác). Kiểm thử theo Tester. Quản lý mã nguồn.</w:t>
            </w:r>
          </w:p>
        </w:tc>
        <w:tc>
          <w:tcPr>
            <w:tcW w:w="2160" w:type="dxa"/>
            <w:shd w:val="clear" w:color="auto" w:fill="auto"/>
            <w:tcMar>
              <w:top w:w="100" w:type="dxa"/>
              <w:left w:w="100" w:type="dxa"/>
              <w:bottom w:w="100" w:type="dxa"/>
              <w:right w:w="100" w:type="dxa"/>
            </w:tcMar>
            <w:vAlign w:val="center"/>
          </w:tcPr>
          <w:p w14:paraId="6E081850" w14:textId="77777777" w:rsidR="00431614" w:rsidRDefault="00000000">
            <w:pPr>
              <w:widowControl w:val="0"/>
              <w:pBdr>
                <w:top w:val="nil"/>
                <w:left w:val="nil"/>
                <w:bottom w:val="nil"/>
                <w:right w:val="nil"/>
                <w:between w:val="nil"/>
              </w:pBdr>
              <w:spacing w:after="0" w:line="240" w:lineRule="auto"/>
              <w:ind w:left="0"/>
            </w:pPr>
            <w:r>
              <w:t>Lê Đình Tú (Leader)</w:t>
            </w:r>
          </w:p>
          <w:p w14:paraId="47999A11" w14:textId="77777777" w:rsidR="00431614" w:rsidRDefault="00000000">
            <w:pPr>
              <w:widowControl w:val="0"/>
              <w:pBdr>
                <w:top w:val="nil"/>
                <w:left w:val="nil"/>
                <w:bottom w:val="nil"/>
                <w:right w:val="nil"/>
                <w:between w:val="nil"/>
              </w:pBdr>
              <w:spacing w:after="0" w:line="240" w:lineRule="auto"/>
              <w:ind w:left="0"/>
            </w:pPr>
            <w:r>
              <w:t>Hạ Quang Dũng</w:t>
            </w:r>
          </w:p>
        </w:tc>
      </w:tr>
      <w:tr w:rsidR="00431614" w14:paraId="630483D1" w14:textId="77777777">
        <w:tc>
          <w:tcPr>
            <w:tcW w:w="1800" w:type="dxa"/>
            <w:shd w:val="clear" w:color="auto" w:fill="auto"/>
            <w:tcMar>
              <w:top w:w="100" w:type="dxa"/>
              <w:left w:w="100" w:type="dxa"/>
              <w:bottom w:w="100" w:type="dxa"/>
              <w:right w:w="100" w:type="dxa"/>
            </w:tcMar>
            <w:vAlign w:val="center"/>
          </w:tcPr>
          <w:p w14:paraId="3C3AECF4" w14:textId="77777777" w:rsidR="00431614" w:rsidRDefault="00000000">
            <w:pPr>
              <w:widowControl w:val="0"/>
              <w:pBdr>
                <w:top w:val="nil"/>
                <w:left w:val="nil"/>
                <w:bottom w:val="nil"/>
                <w:right w:val="nil"/>
                <w:between w:val="nil"/>
              </w:pBdr>
              <w:spacing w:after="0" w:line="240" w:lineRule="auto"/>
              <w:ind w:left="0"/>
              <w:jc w:val="center"/>
              <w:rPr>
                <w:b/>
              </w:rPr>
            </w:pPr>
            <w:r>
              <w:rPr>
                <w:b/>
              </w:rPr>
              <w:t>Deployment</w:t>
            </w:r>
          </w:p>
        </w:tc>
        <w:tc>
          <w:tcPr>
            <w:tcW w:w="5400" w:type="dxa"/>
            <w:shd w:val="clear" w:color="auto" w:fill="auto"/>
            <w:tcMar>
              <w:top w:w="100" w:type="dxa"/>
              <w:left w:w="100" w:type="dxa"/>
              <w:bottom w:w="100" w:type="dxa"/>
              <w:right w:w="100" w:type="dxa"/>
            </w:tcMar>
            <w:vAlign w:val="center"/>
          </w:tcPr>
          <w:p w14:paraId="3BA12C53" w14:textId="77777777" w:rsidR="00431614" w:rsidRDefault="00000000">
            <w:pPr>
              <w:widowControl w:val="0"/>
              <w:pBdr>
                <w:top w:val="nil"/>
                <w:left w:val="nil"/>
                <w:bottom w:val="nil"/>
                <w:right w:val="nil"/>
                <w:between w:val="nil"/>
              </w:pBdr>
              <w:spacing w:after="0" w:line="240" w:lineRule="auto"/>
              <w:ind w:left="0"/>
              <w:jc w:val="both"/>
            </w:pPr>
            <w:r>
              <w:t>Đưa ứng dụng từ môi trường phát triển sang môi trường sản phẩm bằng cách cài đặt và cấu hình máy chủ và môi trường</w:t>
            </w:r>
          </w:p>
        </w:tc>
        <w:tc>
          <w:tcPr>
            <w:tcW w:w="2160" w:type="dxa"/>
            <w:shd w:val="clear" w:color="auto" w:fill="auto"/>
            <w:tcMar>
              <w:top w:w="100" w:type="dxa"/>
              <w:left w:w="100" w:type="dxa"/>
              <w:bottom w:w="100" w:type="dxa"/>
              <w:right w:w="100" w:type="dxa"/>
            </w:tcMar>
            <w:vAlign w:val="center"/>
          </w:tcPr>
          <w:p w14:paraId="312E4445" w14:textId="77777777" w:rsidR="00431614" w:rsidRDefault="00000000">
            <w:pPr>
              <w:widowControl w:val="0"/>
              <w:pBdr>
                <w:top w:val="nil"/>
                <w:left w:val="nil"/>
                <w:bottom w:val="nil"/>
                <w:right w:val="nil"/>
                <w:between w:val="nil"/>
              </w:pBdr>
              <w:spacing w:after="0" w:line="240" w:lineRule="auto"/>
              <w:ind w:left="0"/>
            </w:pPr>
            <w:r>
              <w:t>Lê Đình Tú (Leader)</w:t>
            </w:r>
          </w:p>
          <w:p w14:paraId="56FDD5EB" w14:textId="77777777" w:rsidR="00431614" w:rsidRDefault="00000000">
            <w:pPr>
              <w:widowControl w:val="0"/>
              <w:pBdr>
                <w:top w:val="nil"/>
                <w:left w:val="nil"/>
                <w:bottom w:val="nil"/>
                <w:right w:val="nil"/>
                <w:between w:val="nil"/>
              </w:pBdr>
              <w:spacing w:after="0" w:line="240" w:lineRule="auto"/>
              <w:ind w:left="0"/>
            </w:pPr>
            <w:r>
              <w:t>Nguyễn Thị Hồng Nhung</w:t>
            </w:r>
          </w:p>
        </w:tc>
      </w:tr>
    </w:tbl>
    <w:p w14:paraId="3F41D4E6" w14:textId="77777777" w:rsidR="00431614" w:rsidRDefault="00000000">
      <w:pPr>
        <w:pStyle w:val="Heading3"/>
        <w:spacing w:after="0" w:line="360" w:lineRule="auto"/>
        <w:ind w:left="0"/>
      </w:pPr>
      <w:bookmarkStart w:id="39" w:name="_5ofu2t2zazw5" w:colFirst="0" w:colLast="0"/>
      <w:bookmarkEnd w:id="39"/>
      <w:r>
        <w:t>1.2. Mô hình phát triển dự án</w:t>
      </w:r>
    </w:p>
    <w:p w14:paraId="5B914B94" w14:textId="77777777" w:rsidR="00431614" w:rsidRDefault="00000000" w:rsidP="00C22101">
      <w:pPr>
        <w:spacing w:after="241" w:line="384" w:lineRule="auto"/>
        <w:ind w:right="10"/>
        <w:pPrChange w:id="40" w:author="Dũng Hạ Quang" w:date="2023-11-06T15:03:00Z">
          <w:pPr>
            <w:spacing w:after="241" w:line="384" w:lineRule="auto"/>
            <w:ind w:left="720" w:right="10" w:firstLine="70"/>
          </w:pPr>
        </w:pPrChange>
      </w:pPr>
      <w:r>
        <w:rPr>
          <w:b/>
          <w:noProof/>
        </w:rPr>
        <w:drawing>
          <wp:inline distT="114300" distB="114300" distL="114300" distR="114300" wp14:anchorId="32193516" wp14:editId="0C16530E">
            <wp:extent cx="5722310" cy="3505200"/>
            <wp:effectExtent l="0" t="0" r="0" b="0"/>
            <wp:docPr id="3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
                    <a:srcRect/>
                    <a:stretch>
                      <a:fillRect/>
                    </a:stretch>
                  </pic:blipFill>
                  <pic:spPr>
                    <a:xfrm>
                      <a:off x="0" y="0"/>
                      <a:ext cx="5722310" cy="3505200"/>
                    </a:xfrm>
                    <a:prstGeom prst="rect">
                      <a:avLst/>
                    </a:prstGeom>
                    <a:ln/>
                  </pic:spPr>
                </pic:pic>
              </a:graphicData>
            </a:graphic>
          </wp:inline>
        </w:drawing>
      </w:r>
    </w:p>
    <w:p w14:paraId="700D464D" w14:textId="77777777" w:rsidR="00431614" w:rsidRDefault="00000000">
      <w:pPr>
        <w:pStyle w:val="Heading3"/>
        <w:spacing w:after="160"/>
        <w:ind w:left="0"/>
      </w:pPr>
      <w:bookmarkStart w:id="41" w:name="_2v6s38qw1aia" w:colFirst="0" w:colLast="0"/>
      <w:bookmarkEnd w:id="41"/>
      <w:r>
        <w:t>1.3 Quy định phạm vi dự án</w:t>
      </w:r>
    </w:p>
    <w:p w14:paraId="484EFA7F" w14:textId="77777777" w:rsidR="00431614" w:rsidRDefault="00000000">
      <w:pPr>
        <w:pStyle w:val="Heading4"/>
        <w:spacing w:after="0"/>
        <w:ind w:left="720" w:firstLine="0"/>
      </w:pPr>
      <w:bookmarkStart w:id="42" w:name="_enutqb67c93z" w:colFirst="0" w:colLast="0"/>
      <w:bookmarkEnd w:id="42"/>
      <w:r>
        <w:t>1.3.1. Mô tả chung về phạm vi dự án</w:t>
      </w:r>
    </w:p>
    <w:p w14:paraId="18ECC42A" w14:textId="77777777" w:rsidR="00431614" w:rsidRDefault="00000000">
      <w:pPr>
        <w:numPr>
          <w:ilvl w:val="0"/>
          <w:numId w:val="31"/>
        </w:numPr>
        <w:spacing w:after="0" w:line="259" w:lineRule="auto"/>
        <w:ind w:right="10"/>
      </w:pPr>
      <w:r>
        <w:t xml:space="preserve">Hệ thống được xây dựng để đăng tải các mẫu thiết kế nội thất của </w:t>
      </w:r>
      <w:r>
        <w:br/>
        <w:t>công ty.</w:t>
      </w:r>
    </w:p>
    <w:p w14:paraId="4E2E338F" w14:textId="77777777" w:rsidR="00431614" w:rsidRDefault="00000000">
      <w:pPr>
        <w:numPr>
          <w:ilvl w:val="0"/>
          <w:numId w:val="31"/>
        </w:numPr>
        <w:spacing w:after="0" w:line="259" w:lineRule="auto"/>
        <w:ind w:right="10"/>
      </w:pPr>
      <w:r>
        <w:t xml:space="preserve">Hệ thống giao diện thân thiện với người dùng, dễ dàng nâng cấp và </w:t>
      </w:r>
      <w:r>
        <w:br/>
        <w:t>bảo trì</w:t>
      </w:r>
    </w:p>
    <w:p w14:paraId="5D7CC68B" w14:textId="77777777" w:rsidR="00431614" w:rsidRDefault="00000000">
      <w:pPr>
        <w:numPr>
          <w:ilvl w:val="0"/>
          <w:numId w:val="31"/>
        </w:numPr>
        <w:spacing w:after="0" w:line="259" w:lineRule="auto"/>
        <w:ind w:right="10"/>
      </w:pPr>
      <w:r>
        <w:t>Nhân sự: có 4 thành viên tham gia dự án</w:t>
      </w:r>
    </w:p>
    <w:p w14:paraId="16D9BB49" w14:textId="77777777" w:rsidR="00431614" w:rsidRDefault="00000000">
      <w:pPr>
        <w:numPr>
          <w:ilvl w:val="0"/>
          <w:numId w:val="31"/>
        </w:numPr>
        <w:spacing w:after="0" w:line="259" w:lineRule="auto"/>
        <w:ind w:right="10"/>
      </w:pPr>
      <w:r>
        <w:t>Tổng kinh phí: 180.000.000 VND. Trong đó bao gồm:</w:t>
      </w:r>
    </w:p>
    <w:p w14:paraId="39F28B81" w14:textId="77777777" w:rsidR="00431614" w:rsidRDefault="00000000">
      <w:pPr>
        <w:numPr>
          <w:ilvl w:val="0"/>
          <w:numId w:val="15"/>
        </w:numPr>
        <w:spacing w:after="0" w:line="259" w:lineRule="auto"/>
        <w:ind w:right="10"/>
      </w:pPr>
      <w:r>
        <w:t>Chi phí lương nhân sự</w:t>
      </w:r>
    </w:p>
    <w:p w14:paraId="28DE9F3E" w14:textId="77777777" w:rsidR="00431614" w:rsidRDefault="00000000">
      <w:pPr>
        <w:numPr>
          <w:ilvl w:val="0"/>
          <w:numId w:val="15"/>
        </w:numPr>
        <w:spacing w:after="0" w:line="259" w:lineRule="auto"/>
        <w:ind w:right="10"/>
      </w:pPr>
      <w:r>
        <w:t>Chi phí nguyên vật liệu</w:t>
      </w:r>
    </w:p>
    <w:p w14:paraId="7F8FDD05" w14:textId="77777777" w:rsidR="00431614" w:rsidRDefault="00000000">
      <w:pPr>
        <w:numPr>
          <w:ilvl w:val="0"/>
          <w:numId w:val="15"/>
        </w:numPr>
        <w:spacing w:after="0" w:line="259" w:lineRule="auto"/>
        <w:ind w:right="10"/>
      </w:pPr>
      <w:r>
        <w:t>Chi phí cơ sở vật chất</w:t>
      </w:r>
    </w:p>
    <w:p w14:paraId="4D1EFE4E" w14:textId="77777777" w:rsidR="00431614" w:rsidRDefault="00000000">
      <w:pPr>
        <w:numPr>
          <w:ilvl w:val="0"/>
          <w:numId w:val="15"/>
        </w:numPr>
        <w:spacing w:after="0" w:line="259" w:lineRule="auto"/>
        <w:ind w:right="10"/>
      </w:pPr>
      <w:r>
        <w:t>Chi phí phát sinh</w:t>
      </w:r>
    </w:p>
    <w:p w14:paraId="390EC8FC" w14:textId="77777777" w:rsidR="00431614" w:rsidRDefault="00000000">
      <w:pPr>
        <w:numPr>
          <w:ilvl w:val="0"/>
          <w:numId w:val="15"/>
        </w:numPr>
        <w:spacing w:after="0" w:line="259" w:lineRule="auto"/>
        <w:ind w:right="10"/>
      </w:pPr>
      <w:r>
        <w:t>Chi phí dự phòng (10%)</w:t>
      </w:r>
    </w:p>
    <w:p w14:paraId="07412C70" w14:textId="77777777" w:rsidR="00431614" w:rsidRDefault="00000000">
      <w:pPr>
        <w:numPr>
          <w:ilvl w:val="0"/>
          <w:numId w:val="39"/>
        </w:numPr>
        <w:spacing w:after="0"/>
        <w:ind w:right="10"/>
      </w:pPr>
      <w:r>
        <w:t>Phạm vi dữ liệu:</w:t>
      </w:r>
    </w:p>
    <w:p w14:paraId="6A5283B3" w14:textId="77777777" w:rsidR="00431614" w:rsidRDefault="00000000">
      <w:pPr>
        <w:numPr>
          <w:ilvl w:val="0"/>
          <w:numId w:val="97"/>
        </w:numPr>
        <w:spacing w:after="0"/>
        <w:ind w:right="10"/>
      </w:pPr>
      <w:r>
        <w:t>Dữ liệu về khách hàng</w:t>
      </w:r>
    </w:p>
    <w:p w14:paraId="7A936103" w14:textId="77777777" w:rsidR="00431614" w:rsidRDefault="00000000">
      <w:pPr>
        <w:numPr>
          <w:ilvl w:val="0"/>
          <w:numId w:val="97"/>
        </w:numPr>
        <w:spacing w:after="0"/>
        <w:ind w:right="10"/>
      </w:pPr>
      <w:r>
        <w:t>Dữ liệu về doanh nghiệp</w:t>
      </w:r>
    </w:p>
    <w:p w14:paraId="02FD9B04" w14:textId="77777777" w:rsidR="00431614" w:rsidRDefault="00000000">
      <w:pPr>
        <w:numPr>
          <w:ilvl w:val="0"/>
          <w:numId w:val="97"/>
        </w:numPr>
        <w:spacing w:after="0"/>
        <w:ind w:right="10"/>
      </w:pPr>
      <w:r>
        <w:t>Dữ liệu về sản phẩm</w:t>
      </w:r>
    </w:p>
    <w:p w14:paraId="5630A3B8" w14:textId="77777777" w:rsidR="00431614" w:rsidRDefault="00000000">
      <w:pPr>
        <w:numPr>
          <w:ilvl w:val="0"/>
          <w:numId w:val="13"/>
        </w:numPr>
        <w:spacing w:after="0"/>
        <w:ind w:right="10"/>
      </w:pPr>
      <w:r>
        <w:t>Ước lượng thời gian hoàn thành: Khoảng 2 tháng</w:t>
      </w:r>
    </w:p>
    <w:p w14:paraId="2305BDB0" w14:textId="77777777" w:rsidR="00431614" w:rsidRDefault="00000000">
      <w:pPr>
        <w:numPr>
          <w:ilvl w:val="0"/>
          <w:numId w:val="54"/>
        </w:numPr>
        <w:spacing w:after="0"/>
        <w:ind w:right="10"/>
      </w:pPr>
      <w:r>
        <w:t>Ngày bắt đầu: 10/09/2023</w:t>
      </w:r>
    </w:p>
    <w:p w14:paraId="2E4ACC60" w14:textId="77777777" w:rsidR="00431614" w:rsidRDefault="00000000">
      <w:pPr>
        <w:numPr>
          <w:ilvl w:val="0"/>
          <w:numId w:val="54"/>
        </w:numPr>
        <w:spacing w:after="241"/>
        <w:ind w:right="10"/>
      </w:pPr>
      <w:r>
        <w:t>Ngày kết thúc: 06/11/2023</w:t>
      </w:r>
    </w:p>
    <w:p w14:paraId="068F44A3" w14:textId="77777777" w:rsidR="00431614" w:rsidRDefault="00000000">
      <w:pPr>
        <w:pStyle w:val="Heading4"/>
        <w:spacing w:after="0"/>
        <w:ind w:left="0"/>
      </w:pPr>
      <w:bookmarkStart w:id="43" w:name="_v644oclpy59v" w:colFirst="0" w:colLast="0"/>
      <w:bookmarkEnd w:id="43"/>
      <w:r>
        <w:t>1.3.2. Các vấn đề trong quá trình thực hiện dự án</w:t>
      </w:r>
    </w:p>
    <w:p w14:paraId="4148D8D0" w14:textId="77777777" w:rsidR="00431614" w:rsidRDefault="00000000">
      <w:pPr>
        <w:numPr>
          <w:ilvl w:val="0"/>
          <w:numId w:val="16"/>
        </w:numPr>
        <w:spacing w:after="0"/>
        <w:jc w:val="both"/>
        <w:rPr>
          <w:rFonts w:ascii="Roboto" w:eastAsia="Roboto" w:hAnsi="Roboto" w:cs="Roboto"/>
        </w:rPr>
      </w:pPr>
      <w:r>
        <w:rPr>
          <w:b/>
        </w:rPr>
        <w:t>Thời gian dự án kéo dài</w:t>
      </w:r>
      <w:r>
        <w:t>: Dự án có thể gặp khó khăn trong việc tuân thủ lịch trình dự án, dẫn đến việc kéo dài thời gian cần thiết để hoàn thành.</w:t>
      </w:r>
    </w:p>
    <w:p w14:paraId="22B274DD" w14:textId="77777777" w:rsidR="00431614" w:rsidRDefault="00000000">
      <w:pPr>
        <w:numPr>
          <w:ilvl w:val="0"/>
          <w:numId w:val="16"/>
        </w:numPr>
        <w:spacing w:after="0"/>
        <w:jc w:val="both"/>
        <w:rPr>
          <w:rFonts w:ascii="Roboto" w:eastAsia="Roboto" w:hAnsi="Roboto" w:cs="Roboto"/>
        </w:rPr>
      </w:pPr>
      <w:r>
        <w:rPr>
          <w:b/>
        </w:rPr>
        <w:t>Thay đổi yêu cầu</w:t>
      </w:r>
      <w:r>
        <w:t>: Khách hàng có thể yêu cầu thay đổi yêu cầu dự án giữa quá trình thực hiện, dẫn đến tăng thêm công việc và thời gian.</w:t>
      </w:r>
    </w:p>
    <w:p w14:paraId="3339F8D6" w14:textId="77777777" w:rsidR="00431614" w:rsidRDefault="00000000">
      <w:pPr>
        <w:numPr>
          <w:ilvl w:val="0"/>
          <w:numId w:val="16"/>
        </w:numPr>
        <w:spacing w:after="0"/>
        <w:jc w:val="both"/>
        <w:rPr>
          <w:rFonts w:ascii="Roboto" w:eastAsia="Roboto" w:hAnsi="Roboto" w:cs="Roboto"/>
        </w:rPr>
      </w:pPr>
      <w:r>
        <w:rPr>
          <w:b/>
        </w:rPr>
        <w:t>Khó khăn kỹ thuật</w:t>
      </w:r>
      <w:r>
        <w:t>: Các thách thức kỹ thuật có thể xuất hiện trong việc phát triển và triển khai hệ thống, gây trễ lịch trình và tăng chi phí.</w:t>
      </w:r>
    </w:p>
    <w:p w14:paraId="520BE635" w14:textId="77777777" w:rsidR="00431614" w:rsidRDefault="00000000">
      <w:pPr>
        <w:numPr>
          <w:ilvl w:val="0"/>
          <w:numId w:val="16"/>
        </w:numPr>
        <w:jc w:val="both"/>
        <w:rPr>
          <w:rFonts w:ascii="Roboto" w:eastAsia="Roboto" w:hAnsi="Roboto" w:cs="Roboto"/>
        </w:rPr>
      </w:pPr>
      <w:r>
        <w:rPr>
          <w:b/>
        </w:rPr>
        <w:t>Sự thiếu rõ ràng trong phân phối trách nhiệm</w:t>
      </w:r>
      <w:r>
        <w:t>: Sự hiểu biết không rõ ràng về vai trò và trách nhiệm của từng thành viên trong nhóm có thể gây hiểu lầm và xung đột.</w:t>
      </w:r>
    </w:p>
    <w:p w14:paraId="2D8B6F7F" w14:textId="77777777" w:rsidR="00431614" w:rsidRDefault="00000000">
      <w:pPr>
        <w:pStyle w:val="Heading3"/>
        <w:spacing w:before="200" w:after="155"/>
        <w:ind w:left="0"/>
      </w:pPr>
      <w:bookmarkStart w:id="44" w:name="_xrxxzxq2wb9r" w:colFirst="0" w:colLast="0"/>
      <w:bookmarkEnd w:id="44"/>
      <w:r>
        <w:t>1.4. Thời gian dự án</w:t>
      </w:r>
    </w:p>
    <w:p w14:paraId="594138B9" w14:textId="77777777" w:rsidR="00431614" w:rsidRDefault="00000000">
      <w:pPr>
        <w:numPr>
          <w:ilvl w:val="0"/>
          <w:numId w:val="99"/>
        </w:numPr>
        <w:spacing w:after="291"/>
        <w:ind w:right="10"/>
      </w:pPr>
      <w:r>
        <w:t>Được tính dựa trên 3 giá trị thời gian ước lượng với công thức:</w:t>
      </w:r>
    </w:p>
    <w:p w14:paraId="3629E607" w14:textId="77777777" w:rsidR="00431614" w:rsidRDefault="00000000">
      <w:pPr>
        <w:spacing w:after="291"/>
        <w:ind w:left="1440" w:right="10"/>
        <w:jc w:val="center"/>
      </w:pPr>
      <w:r>
        <w:rPr>
          <w:b/>
        </w:rPr>
        <w:t>ET = (MO + 4ML + MP) / 6</w:t>
      </w:r>
    </w:p>
    <w:p w14:paraId="006A65B3" w14:textId="77777777" w:rsidR="00431614" w:rsidRDefault="00000000">
      <w:pPr>
        <w:numPr>
          <w:ilvl w:val="0"/>
          <w:numId w:val="23"/>
        </w:numPr>
        <w:spacing w:after="0" w:line="341" w:lineRule="auto"/>
        <w:ind w:right="10"/>
      </w:pPr>
      <w:r>
        <w:t>Ước lượng khả dĩ nhất (ML – Most likely): Thời gian cần để hoàn thành công việc trong điều kiện bình thường hay hợp lý.</w:t>
      </w:r>
    </w:p>
    <w:p w14:paraId="0CCC3EA0" w14:textId="77777777" w:rsidR="00431614" w:rsidRDefault="00000000">
      <w:pPr>
        <w:numPr>
          <w:ilvl w:val="0"/>
          <w:numId w:val="23"/>
        </w:numPr>
        <w:spacing w:after="0" w:line="341" w:lineRule="auto"/>
        <w:ind w:right="10"/>
      </w:pPr>
      <w:r>
        <w:t>Ước lượng lạc quan nhất (MO – Most Optimistic): Thời gian cần để hoàn thành công việc trong điều kiện “tốt nhất” hay “lý tưởng” (không có trở ngại nào)</w:t>
      </w:r>
    </w:p>
    <w:p w14:paraId="128B3541" w14:textId="77777777" w:rsidR="00431614" w:rsidRDefault="00000000">
      <w:pPr>
        <w:numPr>
          <w:ilvl w:val="0"/>
          <w:numId w:val="23"/>
        </w:numPr>
        <w:spacing w:after="0" w:line="341" w:lineRule="auto"/>
        <w:ind w:right="10"/>
      </w:pPr>
      <w:r>
        <w:t>Ước lượng bi quan nhất (MP - Most Pessimistic): Thời gian cần để hoàn thành công việc một cách “tồi nhất” (nhiều trở ngại).</w:t>
      </w:r>
    </w:p>
    <w:p w14:paraId="0186B547" w14:textId="77777777" w:rsidR="00431614" w:rsidRDefault="00000000">
      <w:pPr>
        <w:numPr>
          <w:ilvl w:val="0"/>
          <w:numId w:val="23"/>
        </w:numPr>
        <w:spacing w:after="335"/>
        <w:ind w:right="10"/>
      </w:pPr>
      <w:r>
        <w:t>Thời gian lãng phí cho mỗi công việc thông thường từ (7% -10%)</w:t>
      </w:r>
    </w:p>
    <w:p w14:paraId="27E51888" w14:textId="77777777" w:rsidR="00431614" w:rsidRDefault="00000000">
      <w:pPr>
        <w:spacing w:after="335"/>
        <w:ind w:left="1440" w:right="10"/>
        <w:jc w:val="center"/>
        <w:rPr>
          <w:b/>
        </w:rPr>
      </w:pPr>
      <w:r>
        <w:rPr>
          <w:b/>
        </w:rPr>
        <w:t>ET cuối cùng = ET + ET * 8%</w:t>
      </w:r>
    </w:p>
    <w:p w14:paraId="1AEAF04A" w14:textId="77777777" w:rsidR="00431614" w:rsidRDefault="00000000">
      <w:pPr>
        <w:spacing w:after="335"/>
        <w:ind w:left="0" w:right="10" w:firstLine="720"/>
      </w:pPr>
      <w:r>
        <w:t>Đơn vị tính: Ngày</w:t>
      </w:r>
    </w:p>
    <w:p w14:paraId="42110A2B" w14:textId="77777777" w:rsidR="00431614" w:rsidRDefault="00000000">
      <w:pPr>
        <w:pStyle w:val="Heading3"/>
        <w:spacing w:before="200" w:after="200"/>
        <w:ind w:left="0"/>
      </w:pPr>
      <w:bookmarkStart w:id="45" w:name="_6no3of82mdhe" w:colFirst="0" w:colLast="0"/>
      <w:bookmarkEnd w:id="45"/>
      <w:r>
        <w:t>1.5. Kinh phí dự án</w:t>
      </w:r>
    </w:p>
    <w:p w14:paraId="22BFF1CF" w14:textId="77777777" w:rsidR="00431614" w:rsidRDefault="00000000">
      <w:pPr>
        <w:numPr>
          <w:ilvl w:val="0"/>
          <w:numId w:val="63"/>
        </w:numPr>
        <w:spacing w:after="0"/>
      </w:pPr>
      <w:r>
        <w:t>Chi phí nhân sự: 80.000.000 VNĐ</w:t>
      </w:r>
    </w:p>
    <w:p w14:paraId="38AC520A" w14:textId="77777777" w:rsidR="00431614" w:rsidRDefault="00000000">
      <w:pPr>
        <w:numPr>
          <w:ilvl w:val="0"/>
          <w:numId w:val="63"/>
        </w:numPr>
        <w:spacing w:after="0"/>
      </w:pPr>
      <w:r>
        <w:t>Chi phí nguyên vật liệu: 30.000.000 VNĐ</w:t>
      </w:r>
    </w:p>
    <w:p w14:paraId="45D41A2E" w14:textId="77777777" w:rsidR="00431614" w:rsidRDefault="00000000">
      <w:pPr>
        <w:numPr>
          <w:ilvl w:val="0"/>
          <w:numId w:val="63"/>
        </w:numPr>
        <w:spacing w:after="0"/>
      </w:pPr>
      <w:r>
        <w:t>Chi phí cơ sở vật chất: 20.000.000 VNĐ</w:t>
      </w:r>
    </w:p>
    <w:p w14:paraId="74FD3AAA" w14:textId="77777777" w:rsidR="00431614" w:rsidRDefault="00000000">
      <w:pPr>
        <w:numPr>
          <w:ilvl w:val="0"/>
          <w:numId w:val="63"/>
        </w:numPr>
        <w:spacing w:after="0"/>
      </w:pPr>
      <w:r>
        <w:t>Chi phí phát sinh:30.000.000 VNĐ</w:t>
      </w:r>
    </w:p>
    <w:p w14:paraId="31C07170" w14:textId="77777777" w:rsidR="00431614" w:rsidRDefault="00000000">
      <w:pPr>
        <w:numPr>
          <w:ilvl w:val="0"/>
          <w:numId w:val="63"/>
        </w:numPr>
      </w:pPr>
      <w:r>
        <w:t>Chi phí dự phòng: 20.000.000 VNĐ</w:t>
      </w:r>
    </w:p>
    <w:p w14:paraId="49B21299" w14:textId="77777777" w:rsidR="00C22101" w:rsidRDefault="00C22101">
      <w:pPr>
        <w:rPr>
          <w:ins w:id="46" w:author="Dũng Hạ Quang" w:date="2023-11-06T15:03:00Z"/>
          <w:b/>
          <w:color w:val="000000"/>
        </w:rPr>
      </w:pPr>
      <w:bookmarkStart w:id="47" w:name="_hbl4egnroi3k" w:colFirst="0" w:colLast="0"/>
      <w:bookmarkEnd w:id="47"/>
      <w:ins w:id="48" w:author="Dũng Hạ Quang" w:date="2023-11-06T15:03:00Z">
        <w:r>
          <w:br w:type="page"/>
        </w:r>
      </w:ins>
    </w:p>
    <w:p w14:paraId="3ECC9BE5" w14:textId="3E43CA3B" w:rsidR="00431614" w:rsidRDefault="00000000">
      <w:pPr>
        <w:pStyle w:val="Heading3"/>
        <w:spacing w:before="200" w:after="0"/>
        <w:ind w:left="0"/>
      </w:pPr>
      <w:r>
        <w:t>1.6. Tài liệu rủi ro</w:t>
      </w:r>
    </w:p>
    <w:tbl>
      <w:tblPr>
        <w:tblStyle w:val="a6"/>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49" w:author="Dũng Hạ Quang" w:date="2023-11-06T15:04:00Z">
          <w:tblPr>
            <w:tblStyle w:val="a6"/>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680"/>
        <w:gridCol w:w="1973"/>
        <w:gridCol w:w="2409"/>
        <w:tblGridChange w:id="50">
          <w:tblGrid>
            <w:gridCol w:w="4680"/>
            <w:gridCol w:w="2160"/>
            <w:gridCol w:w="2880"/>
          </w:tblGrid>
        </w:tblGridChange>
      </w:tblGrid>
      <w:tr w:rsidR="00431614" w14:paraId="53D28263" w14:textId="77777777" w:rsidTr="00C22101">
        <w:tc>
          <w:tcPr>
            <w:tcW w:w="4680" w:type="dxa"/>
            <w:tcBorders>
              <w:top w:val="single" w:sz="8" w:space="0" w:color="434343"/>
              <w:left w:val="single" w:sz="8" w:space="0" w:color="434343"/>
              <w:bottom w:val="single" w:sz="8" w:space="0" w:color="434343"/>
              <w:right w:val="single" w:sz="8" w:space="0" w:color="434343"/>
            </w:tcBorders>
            <w:vAlign w:val="center"/>
            <w:tcPrChange w:id="51" w:author="Dũng Hạ Quang" w:date="2023-11-06T15:04:00Z">
              <w:tcPr>
                <w:tcW w:w="4680" w:type="dxa"/>
                <w:tcBorders>
                  <w:top w:val="single" w:sz="8" w:space="0" w:color="434343"/>
                  <w:left w:val="single" w:sz="8" w:space="0" w:color="434343"/>
                  <w:bottom w:val="single" w:sz="8" w:space="0" w:color="434343"/>
                  <w:right w:val="single" w:sz="8" w:space="0" w:color="434343"/>
                </w:tcBorders>
                <w:vAlign w:val="center"/>
              </w:tcPr>
            </w:tcPrChange>
          </w:tcPr>
          <w:p w14:paraId="4A858199" w14:textId="77777777" w:rsidR="00431614" w:rsidRDefault="00000000">
            <w:pPr>
              <w:spacing w:after="0" w:line="259" w:lineRule="auto"/>
              <w:ind w:left="0" w:right="1"/>
            </w:pPr>
            <w:r>
              <w:rPr>
                <w:b/>
              </w:rPr>
              <w:t>Rủi ro</w:t>
            </w:r>
          </w:p>
        </w:tc>
        <w:tc>
          <w:tcPr>
            <w:tcW w:w="1973" w:type="dxa"/>
            <w:tcBorders>
              <w:top w:val="single" w:sz="8" w:space="0" w:color="434343"/>
              <w:left w:val="single" w:sz="8" w:space="0" w:color="434343"/>
              <w:bottom w:val="single" w:sz="8" w:space="0" w:color="434343"/>
              <w:right w:val="single" w:sz="8" w:space="0" w:color="434343"/>
            </w:tcBorders>
            <w:vAlign w:val="center"/>
            <w:tcPrChange w:id="52" w:author="Dũng Hạ Quang" w:date="2023-11-06T15:04:00Z">
              <w:tcPr>
                <w:tcW w:w="2160" w:type="dxa"/>
                <w:tcBorders>
                  <w:top w:val="single" w:sz="8" w:space="0" w:color="434343"/>
                  <w:left w:val="single" w:sz="8" w:space="0" w:color="434343"/>
                  <w:bottom w:val="single" w:sz="8" w:space="0" w:color="434343"/>
                  <w:right w:val="single" w:sz="8" w:space="0" w:color="434343"/>
                </w:tcBorders>
                <w:vAlign w:val="center"/>
              </w:tcPr>
            </w:tcPrChange>
          </w:tcPr>
          <w:p w14:paraId="7EC9A983" w14:textId="77777777" w:rsidR="00431614" w:rsidRDefault="00000000">
            <w:pPr>
              <w:spacing w:after="0" w:line="259" w:lineRule="auto"/>
              <w:ind w:left="0"/>
              <w:jc w:val="center"/>
            </w:pPr>
            <w:r>
              <w:rPr>
                <w:b/>
              </w:rPr>
              <w:t>Khả năng xảy ra</w:t>
            </w:r>
          </w:p>
        </w:tc>
        <w:tc>
          <w:tcPr>
            <w:tcW w:w="2409" w:type="dxa"/>
            <w:tcBorders>
              <w:top w:val="single" w:sz="8" w:space="0" w:color="434343"/>
              <w:left w:val="single" w:sz="8" w:space="0" w:color="434343"/>
              <w:bottom w:val="single" w:sz="8" w:space="0" w:color="434343"/>
              <w:right w:val="single" w:sz="8" w:space="0" w:color="434343"/>
            </w:tcBorders>
            <w:vAlign w:val="center"/>
            <w:tcPrChange w:id="53" w:author="Dũng Hạ Quang" w:date="2023-11-06T15:04:00Z">
              <w:tcPr>
                <w:tcW w:w="2880" w:type="dxa"/>
                <w:tcBorders>
                  <w:top w:val="single" w:sz="8" w:space="0" w:color="434343"/>
                  <w:left w:val="single" w:sz="8" w:space="0" w:color="434343"/>
                  <w:bottom w:val="single" w:sz="8" w:space="0" w:color="434343"/>
                  <w:right w:val="single" w:sz="8" w:space="0" w:color="434343"/>
                </w:tcBorders>
                <w:vAlign w:val="center"/>
              </w:tcPr>
            </w:tcPrChange>
          </w:tcPr>
          <w:p w14:paraId="19790C1D" w14:textId="77777777" w:rsidR="00431614" w:rsidRDefault="00000000">
            <w:pPr>
              <w:spacing w:after="0" w:line="259" w:lineRule="auto"/>
              <w:ind w:left="237"/>
              <w:jc w:val="center"/>
            </w:pPr>
            <w:r>
              <w:rPr>
                <w:b/>
              </w:rPr>
              <w:t>Mức độ ảnh hưởng</w:t>
            </w:r>
          </w:p>
        </w:tc>
      </w:tr>
      <w:tr w:rsidR="00431614" w14:paraId="1DFC9009" w14:textId="77777777" w:rsidTr="00C22101">
        <w:tc>
          <w:tcPr>
            <w:tcW w:w="4680" w:type="dxa"/>
            <w:tcBorders>
              <w:top w:val="single" w:sz="8" w:space="0" w:color="434343"/>
              <w:left w:val="single" w:sz="8" w:space="0" w:color="434343"/>
              <w:bottom w:val="single" w:sz="8" w:space="0" w:color="434343"/>
              <w:right w:val="single" w:sz="8" w:space="0" w:color="434343"/>
            </w:tcBorders>
            <w:vAlign w:val="center"/>
            <w:tcPrChange w:id="54" w:author="Dũng Hạ Quang" w:date="2023-11-06T15:04:00Z">
              <w:tcPr>
                <w:tcW w:w="4680" w:type="dxa"/>
                <w:tcBorders>
                  <w:top w:val="single" w:sz="8" w:space="0" w:color="434343"/>
                  <w:left w:val="single" w:sz="8" w:space="0" w:color="434343"/>
                  <w:bottom w:val="single" w:sz="8" w:space="0" w:color="434343"/>
                  <w:right w:val="single" w:sz="8" w:space="0" w:color="434343"/>
                </w:tcBorders>
                <w:vAlign w:val="center"/>
              </w:tcPr>
            </w:tcPrChange>
          </w:tcPr>
          <w:p w14:paraId="4DE0DF3D" w14:textId="77777777" w:rsidR="00431614" w:rsidRDefault="00000000">
            <w:pPr>
              <w:spacing w:after="0" w:line="259" w:lineRule="auto"/>
              <w:ind w:left="0" w:right="1"/>
            </w:pPr>
            <w:r>
              <w:t>Vấn đề tài chính</w:t>
            </w:r>
          </w:p>
        </w:tc>
        <w:tc>
          <w:tcPr>
            <w:tcW w:w="1973" w:type="dxa"/>
            <w:shd w:val="clear" w:color="auto" w:fill="auto"/>
            <w:tcMar>
              <w:top w:w="100" w:type="dxa"/>
              <w:left w:w="100" w:type="dxa"/>
              <w:bottom w:w="100" w:type="dxa"/>
              <w:right w:w="100" w:type="dxa"/>
            </w:tcMar>
            <w:vAlign w:val="center"/>
            <w:tcPrChange w:id="55" w:author="Dũng Hạ Quang" w:date="2023-11-06T15:04:00Z">
              <w:tcPr>
                <w:tcW w:w="2160" w:type="dxa"/>
                <w:shd w:val="clear" w:color="auto" w:fill="auto"/>
                <w:tcMar>
                  <w:top w:w="100" w:type="dxa"/>
                  <w:left w:w="100" w:type="dxa"/>
                  <w:bottom w:w="100" w:type="dxa"/>
                  <w:right w:w="100" w:type="dxa"/>
                </w:tcMar>
                <w:vAlign w:val="center"/>
              </w:tcPr>
            </w:tcPrChange>
          </w:tcPr>
          <w:p w14:paraId="46E107BE" w14:textId="77777777" w:rsidR="00431614" w:rsidRDefault="00000000">
            <w:pPr>
              <w:widowControl w:val="0"/>
              <w:pBdr>
                <w:top w:val="nil"/>
                <w:left w:val="nil"/>
                <w:bottom w:val="nil"/>
                <w:right w:val="nil"/>
                <w:between w:val="nil"/>
              </w:pBdr>
              <w:spacing w:after="0" w:line="240" w:lineRule="auto"/>
              <w:ind w:left="0"/>
              <w:jc w:val="center"/>
            </w:pPr>
            <w:r>
              <w:t>Thấp</w:t>
            </w:r>
          </w:p>
        </w:tc>
        <w:tc>
          <w:tcPr>
            <w:tcW w:w="2409" w:type="dxa"/>
            <w:shd w:val="clear" w:color="auto" w:fill="auto"/>
            <w:tcMar>
              <w:top w:w="100" w:type="dxa"/>
              <w:left w:w="100" w:type="dxa"/>
              <w:bottom w:w="100" w:type="dxa"/>
              <w:right w:w="100" w:type="dxa"/>
            </w:tcMar>
            <w:vAlign w:val="center"/>
            <w:tcPrChange w:id="56" w:author="Dũng Hạ Quang" w:date="2023-11-06T15:04:00Z">
              <w:tcPr>
                <w:tcW w:w="2880" w:type="dxa"/>
                <w:shd w:val="clear" w:color="auto" w:fill="auto"/>
                <w:tcMar>
                  <w:top w:w="100" w:type="dxa"/>
                  <w:left w:w="100" w:type="dxa"/>
                  <w:bottom w:w="100" w:type="dxa"/>
                  <w:right w:w="100" w:type="dxa"/>
                </w:tcMar>
                <w:vAlign w:val="center"/>
              </w:tcPr>
            </w:tcPrChange>
          </w:tcPr>
          <w:p w14:paraId="41F2E308" w14:textId="77777777" w:rsidR="00431614" w:rsidRDefault="00000000">
            <w:pPr>
              <w:widowControl w:val="0"/>
              <w:pBdr>
                <w:top w:val="nil"/>
                <w:left w:val="nil"/>
                <w:bottom w:val="nil"/>
                <w:right w:val="nil"/>
                <w:between w:val="nil"/>
              </w:pBdr>
              <w:spacing w:after="0" w:line="240" w:lineRule="auto"/>
              <w:ind w:left="0"/>
              <w:jc w:val="center"/>
            </w:pPr>
            <w:r>
              <w:t>Lớn</w:t>
            </w:r>
          </w:p>
        </w:tc>
      </w:tr>
      <w:tr w:rsidR="00431614" w14:paraId="32EA8F18" w14:textId="77777777" w:rsidTr="00C22101">
        <w:trPr>
          <w:trHeight w:val="810"/>
          <w:trPrChange w:id="57" w:author="Dũng Hạ Quang" w:date="2023-11-06T15:04:00Z">
            <w:trPr>
              <w:trHeight w:val="810"/>
            </w:trPr>
          </w:trPrChange>
        </w:trPr>
        <w:tc>
          <w:tcPr>
            <w:tcW w:w="4680" w:type="dxa"/>
            <w:tcBorders>
              <w:top w:val="single" w:sz="8" w:space="0" w:color="434343"/>
              <w:left w:val="single" w:sz="8" w:space="0" w:color="434343"/>
              <w:bottom w:val="single" w:sz="8" w:space="0" w:color="434343"/>
              <w:right w:val="single" w:sz="8" w:space="0" w:color="434343"/>
            </w:tcBorders>
            <w:vAlign w:val="center"/>
            <w:tcPrChange w:id="58" w:author="Dũng Hạ Quang" w:date="2023-11-06T15:04:00Z">
              <w:tcPr>
                <w:tcW w:w="4680" w:type="dxa"/>
                <w:tcBorders>
                  <w:top w:val="single" w:sz="8" w:space="0" w:color="434343"/>
                  <w:left w:val="single" w:sz="8" w:space="0" w:color="434343"/>
                  <w:bottom w:val="single" w:sz="8" w:space="0" w:color="434343"/>
                  <w:right w:val="single" w:sz="8" w:space="0" w:color="434343"/>
                </w:tcBorders>
                <w:vAlign w:val="center"/>
              </w:tcPr>
            </w:tcPrChange>
          </w:tcPr>
          <w:p w14:paraId="7D2E72D9" w14:textId="77777777" w:rsidR="00431614" w:rsidRDefault="00000000">
            <w:pPr>
              <w:spacing w:after="0" w:line="259" w:lineRule="auto"/>
              <w:ind w:left="0"/>
            </w:pPr>
            <w:r>
              <w:t>Thành viên nghỉ việc hoặc có việc đột xuất</w:t>
            </w:r>
          </w:p>
        </w:tc>
        <w:tc>
          <w:tcPr>
            <w:tcW w:w="1973" w:type="dxa"/>
            <w:shd w:val="clear" w:color="auto" w:fill="auto"/>
            <w:tcMar>
              <w:top w:w="100" w:type="dxa"/>
              <w:left w:w="100" w:type="dxa"/>
              <w:bottom w:w="100" w:type="dxa"/>
              <w:right w:w="100" w:type="dxa"/>
            </w:tcMar>
            <w:vAlign w:val="center"/>
            <w:tcPrChange w:id="59" w:author="Dũng Hạ Quang" w:date="2023-11-06T15:04:00Z">
              <w:tcPr>
                <w:tcW w:w="2160" w:type="dxa"/>
                <w:shd w:val="clear" w:color="auto" w:fill="auto"/>
                <w:tcMar>
                  <w:top w:w="100" w:type="dxa"/>
                  <w:left w:w="100" w:type="dxa"/>
                  <w:bottom w:w="100" w:type="dxa"/>
                  <w:right w:w="100" w:type="dxa"/>
                </w:tcMar>
                <w:vAlign w:val="center"/>
              </w:tcPr>
            </w:tcPrChange>
          </w:tcPr>
          <w:p w14:paraId="79F8D6E7" w14:textId="77777777" w:rsidR="00431614" w:rsidRDefault="00000000">
            <w:pPr>
              <w:widowControl w:val="0"/>
              <w:pBdr>
                <w:top w:val="nil"/>
                <w:left w:val="nil"/>
                <w:bottom w:val="nil"/>
                <w:right w:val="nil"/>
                <w:between w:val="nil"/>
              </w:pBdr>
              <w:spacing w:after="0" w:line="240" w:lineRule="auto"/>
              <w:ind w:left="0"/>
              <w:jc w:val="center"/>
            </w:pPr>
            <w:r>
              <w:t>Cao</w:t>
            </w:r>
          </w:p>
        </w:tc>
        <w:tc>
          <w:tcPr>
            <w:tcW w:w="2409" w:type="dxa"/>
            <w:shd w:val="clear" w:color="auto" w:fill="auto"/>
            <w:tcMar>
              <w:top w:w="100" w:type="dxa"/>
              <w:left w:w="100" w:type="dxa"/>
              <w:bottom w:w="100" w:type="dxa"/>
              <w:right w:w="100" w:type="dxa"/>
            </w:tcMar>
            <w:vAlign w:val="center"/>
            <w:tcPrChange w:id="60" w:author="Dũng Hạ Quang" w:date="2023-11-06T15:04:00Z">
              <w:tcPr>
                <w:tcW w:w="2880" w:type="dxa"/>
                <w:shd w:val="clear" w:color="auto" w:fill="auto"/>
                <w:tcMar>
                  <w:top w:w="100" w:type="dxa"/>
                  <w:left w:w="100" w:type="dxa"/>
                  <w:bottom w:w="100" w:type="dxa"/>
                  <w:right w:w="100" w:type="dxa"/>
                </w:tcMar>
                <w:vAlign w:val="center"/>
              </w:tcPr>
            </w:tcPrChange>
          </w:tcPr>
          <w:p w14:paraId="5A5967A8" w14:textId="77777777" w:rsidR="00431614" w:rsidRDefault="00000000">
            <w:pPr>
              <w:widowControl w:val="0"/>
              <w:pBdr>
                <w:top w:val="nil"/>
                <w:left w:val="nil"/>
                <w:bottom w:val="nil"/>
                <w:right w:val="nil"/>
                <w:between w:val="nil"/>
              </w:pBdr>
              <w:spacing w:after="0" w:line="240" w:lineRule="auto"/>
              <w:ind w:left="0"/>
              <w:jc w:val="center"/>
            </w:pPr>
            <w:r>
              <w:t>Lớn</w:t>
            </w:r>
          </w:p>
        </w:tc>
      </w:tr>
      <w:tr w:rsidR="00431614" w14:paraId="31F6F889" w14:textId="77777777" w:rsidTr="00C22101">
        <w:tc>
          <w:tcPr>
            <w:tcW w:w="4680" w:type="dxa"/>
            <w:tcBorders>
              <w:top w:val="single" w:sz="8" w:space="0" w:color="434343"/>
              <w:left w:val="single" w:sz="8" w:space="0" w:color="434343"/>
              <w:bottom w:val="single" w:sz="8" w:space="0" w:color="434343"/>
              <w:right w:val="single" w:sz="8" w:space="0" w:color="434343"/>
            </w:tcBorders>
            <w:vAlign w:val="center"/>
            <w:tcPrChange w:id="61" w:author="Dũng Hạ Quang" w:date="2023-11-06T15:04:00Z">
              <w:tcPr>
                <w:tcW w:w="4680" w:type="dxa"/>
                <w:tcBorders>
                  <w:top w:val="single" w:sz="8" w:space="0" w:color="434343"/>
                  <w:left w:val="single" w:sz="8" w:space="0" w:color="434343"/>
                  <w:bottom w:val="single" w:sz="8" w:space="0" w:color="434343"/>
                  <w:right w:val="single" w:sz="8" w:space="0" w:color="434343"/>
                </w:tcBorders>
                <w:vAlign w:val="center"/>
              </w:tcPr>
            </w:tcPrChange>
          </w:tcPr>
          <w:p w14:paraId="6B80573E" w14:textId="77777777" w:rsidR="00431614" w:rsidRDefault="00000000">
            <w:pPr>
              <w:spacing w:after="0" w:line="259" w:lineRule="auto"/>
              <w:ind w:left="0"/>
            </w:pPr>
            <w:r>
              <w:t>Công việc không hoàn thành đúng chỉ tiêu</w:t>
            </w:r>
          </w:p>
        </w:tc>
        <w:tc>
          <w:tcPr>
            <w:tcW w:w="1973" w:type="dxa"/>
            <w:shd w:val="clear" w:color="auto" w:fill="auto"/>
            <w:tcMar>
              <w:top w:w="100" w:type="dxa"/>
              <w:left w:w="100" w:type="dxa"/>
              <w:bottom w:w="100" w:type="dxa"/>
              <w:right w:w="100" w:type="dxa"/>
            </w:tcMar>
            <w:vAlign w:val="center"/>
            <w:tcPrChange w:id="62" w:author="Dũng Hạ Quang" w:date="2023-11-06T15:04:00Z">
              <w:tcPr>
                <w:tcW w:w="2160" w:type="dxa"/>
                <w:shd w:val="clear" w:color="auto" w:fill="auto"/>
                <w:tcMar>
                  <w:top w:w="100" w:type="dxa"/>
                  <w:left w:w="100" w:type="dxa"/>
                  <w:bottom w:w="100" w:type="dxa"/>
                  <w:right w:w="100" w:type="dxa"/>
                </w:tcMar>
                <w:vAlign w:val="center"/>
              </w:tcPr>
            </w:tcPrChange>
          </w:tcPr>
          <w:p w14:paraId="359FE953" w14:textId="77777777" w:rsidR="00431614" w:rsidRDefault="00000000">
            <w:pPr>
              <w:widowControl w:val="0"/>
              <w:pBdr>
                <w:top w:val="nil"/>
                <w:left w:val="nil"/>
                <w:bottom w:val="nil"/>
                <w:right w:val="nil"/>
                <w:between w:val="nil"/>
              </w:pBdr>
              <w:spacing w:after="0" w:line="240" w:lineRule="auto"/>
              <w:ind w:left="0"/>
              <w:jc w:val="center"/>
            </w:pPr>
            <w:r>
              <w:t>Trung bình</w:t>
            </w:r>
          </w:p>
        </w:tc>
        <w:tc>
          <w:tcPr>
            <w:tcW w:w="2409" w:type="dxa"/>
            <w:shd w:val="clear" w:color="auto" w:fill="auto"/>
            <w:tcMar>
              <w:top w:w="100" w:type="dxa"/>
              <w:left w:w="100" w:type="dxa"/>
              <w:bottom w:w="100" w:type="dxa"/>
              <w:right w:w="100" w:type="dxa"/>
            </w:tcMar>
            <w:vAlign w:val="center"/>
            <w:tcPrChange w:id="63" w:author="Dũng Hạ Quang" w:date="2023-11-06T15:04:00Z">
              <w:tcPr>
                <w:tcW w:w="2880" w:type="dxa"/>
                <w:shd w:val="clear" w:color="auto" w:fill="auto"/>
                <w:tcMar>
                  <w:top w:w="100" w:type="dxa"/>
                  <w:left w:w="100" w:type="dxa"/>
                  <w:bottom w:w="100" w:type="dxa"/>
                  <w:right w:w="100" w:type="dxa"/>
                </w:tcMar>
                <w:vAlign w:val="center"/>
              </w:tcPr>
            </w:tcPrChange>
          </w:tcPr>
          <w:p w14:paraId="52C6DC1C" w14:textId="77777777" w:rsidR="00431614" w:rsidRDefault="00000000">
            <w:pPr>
              <w:widowControl w:val="0"/>
              <w:pBdr>
                <w:top w:val="nil"/>
                <w:left w:val="nil"/>
                <w:bottom w:val="nil"/>
                <w:right w:val="nil"/>
                <w:between w:val="nil"/>
              </w:pBdr>
              <w:spacing w:after="0" w:line="240" w:lineRule="auto"/>
              <w:ind w:left="0"/>
              <w:jc w:val="center"/>
            </w:pPr>
            <w:r>
              <w:t>Trung bình</w:t>
            </w:r>
          </w:p>
        </w:tc>
      </w:tr>
      <w:tr w:rsidR="00431614" w14:paraId="4103E1BC" w14:textId="77777777" w:rsidTr="00C22101">
        <w:tc>
          <w:tcPr>
            <w:tcW w:w="4680" w:type="dxa"/>
            <w:tcBorders>
              <w:top w:val="single" w:sz="8" w:space="0" w:color="434343"/>
              <w:left w:val="single" w:sz="8" w:space="0" w:color="434343"/>
              <w:bottom w:val="single" w:sz="8" w:space="0" w:color="434343"/>
              <w:right w:val="single" w:sz="8" w:space="0" w:color="434343"/>
            </w:tcBorders>
            <w:vAlign w:val="center"/>
            <w:tcPrChange w:id="64" w:author="Dũng Hạ Quang" w:date="2023-11-06T15:04:00Z">
              <w:tcPr>
                <w:tcW w:w="4680" w:type="dxa"/>
                <w:tcBorders>
                  <w:top w:val="single" w:sz="8" w:space="0" w:color="434343"/>
                  <w:left w:val="single" w:sz="8" w:space="0" w:color="434343"/>
                  <w:bottom w:val="single" w:sz="8" w:space="0" w:color="434343"/>
                  <w:right w:val="single" w:sz="8" w:space="0" w:color="434343"/>
                </w:tcBorders>
                <w:vAlign w:val="center"/>
              </w:tcPr>
            </w:tcPrChange>
          </w:tcPr>
          <w:p w14:paraId="6AA97BDB" w14:textId="77777777" w:rsidR="00431614" w:rsidRDefault="00000000">
            <w:pPr>
              <w:spacing w:after="0" w:line="259" w:lineRule="auto"/>
              <w:ind w:left="0"/>
            </w:pPr>
            <w:r>
              <w:t>Thay đổi yêu cầu đột ngột</w:t>
            </w:r>
          </w:p>
        </w:tc>
        <w:tc>
          <w:tcPr>
            <w:tcW w:w="1973" w:type="dxa"/>
            <w:shd w:val="clear" w:color="auto" w:fill="auto"/>
            <w:tcMar>
              <w:top w:w="100" w:type="dxa"/>
              <w:left w:w="100" w:type="dxa"/>
              <w:bottom w:w="100" w:type="dxa"/>
              <w:right w:w="100" w:type="dxa"/>
            </w:tcMar>
            <w:vAlign w:val="center"/>
            <w:tcPrChange w:id="65" w:author="Dũng Hạ Quang" w:date="2023-11-06T15:04:00Z">
              <w:tcPr>
                <w:tcW w:w="2160" w:type="dxa"/>
                <w:shd w:val="clear" w:color="auto" w:fill="auto"/>
                <w:tcMar>
                  <w:top w:w="100" w:type="dxa"/>
                  <w:left w:w="100" w:type="dxa"/>
                  <w:bottom w:w="100" w:type="dxa"/>
                  <w:right w:w="100" w:type="dxa"/>
                </w:tcMar>
                <w:vAlign w:val="center"/>
              </w:tcPr>
            </w:tcPrChange>
          </w:tcPr>
          <w:p w14:paraId="03016378" w14:textId="77777777" w:rsidR="00431614" w:rsidRDefault="00000000">
            <w:pPr>
              <w:widowControl w:val="0"/>
              <w:pBdr>
                <w:top w:val="nil"/>
                <w:left w:val="nil"/>
                <w:bottom w:val="nil"/>
                <w:right w:val="nil"/>
                <w:between w:val="nil"/>
              </w:pBdr>
              <w:spacing w:after="0" w:line="240" w:lineRule="auto"/>
              <w:ind w:left="0"/>
              <w:jc w:val="center"/>
            </w:pPr>
            <w:r>
              <w:t>Cao</w:t>
            </w:r>
          </w:p>
        </w:tc>
        <w:tc>
          <w:tcPr>
            <w:tcW w:w="2409" w:type="dxa"/>
            <w:shd w:val="clear" w:color="auto" w:fill="auto"/>
            <w:tcMar>
              <w:top w:w="100" w:type="dxa"/>
              <w:left w:w="100" w:type="dxa"/>
              <w:bottom w:w="100" w:type="dxa"/>
              <w:right w:w="100" w:type="dxa"/>
            </w:tcMar>
            <w:vAlign w:val="center"/>
            <w:tcPrChange w:id="66" w:author="Dũng Hạ Quang" w:date="2023-11-06T15:04:00Z">
              <w:tcPr>
                <w:tcW w:w="2880" w:type="dxa"/>
                <w:shd w:val="clear" w:color="auto" w:fill="auto"/>
                <w:tcMar>
                  <w:top w:w="100" w:type="dxa"/>
                  <w:left w:w="100" w:type="dxa"/>
                  <w:bottom w:w="100" w:type="dxa"/>
                  <w:right w:w="100" w:type="dxa"/>
                </w:tcMar>
                <w:vAlign w:val="center"/>
              </w:tcPr>
            </w:tcPrChange>
          </w:tcPr>
          <w:p w14:paraId="67519D13" w14:textId="77777777" w:rsidR="00431614" w:rsidRDefault="00000000">
            <w:pPr>
              <w:widowControl w:val="0"/>
              <w:pBdr>
                <w:top w:val="nil"/>
                <w:left w:val="nil"/>
                <w:bottom w:val="nil"/>
                <w:right w:val="nil"/>
                <w:between w:val="nil"/>
              </w:pBdr>
              <w:spacing w:after="0" w:line="240" w:lineRule="auto"/>
              <w:ind w:left="0"/>
              <w:jc w:val="center"/>
            </w:pPr>
            <w:r>
              <w:t>Lớn</w:t>
            </w:r>
          </w:p>
        </w:tc>
      </w:tr>
      <w:tr w:rsidR="00431614" w14:paraId="70B8BD24" w14:textId="77777777" w:rsidTr="00C22101">
        <w:tc>
          <w:tcPr>
            <w:tcW w:w="4680" w:type="dxa"/>
            <w:tcBorders>
              <w:top w:val="single" w:sz="8" w:space="0" w:color="434343"/>
              <w:left w:val="single" w:sz="8" w:space="0" w:color="434343"/>
              <w:bottom w:val="single" w:sz="8" w:space="0" w:color="434343"/>
              <w:right w:val="single" w:sz="8" w:space="0" w:color="434343"/>
            </w:tcBorders>
            <w:vAlign w:val="center"/>
            <w:tcPrChange w:id="67" w:author="Dũng Hạ Quang" w:date="2023-11-06T15:04:00Z">
              <w:tcPr>
                <w:tcW w:w="4680" w:type="dxa"/>
                <w:tcBorders>
                  <w:top w:val="single" w:sz="8" w:space="0" w:color="434343"/>
                  <w:left w:val="single" w:sz="8" w:space="0" w:color="434343"/>
                  <w:bottom w:val="single" w:sz="8" w:space="0" w:color="434343"/>
                  <w:right w:val="single" w:sz="8" w:space="0" w:color="434343"/>
                </w:tcBorders>
                <w:vAlign w:val="center"/>
              </w:tcPr>
            </w:tcPrChange>
          </w:tcPr>
          <w:p w14:paraId="4CF7AF21" w14:textId="77777777" w:rsidR="00431614" w:rsidRDefault="00000000">
            <w:pPr>
              <w:spacing w:after="0" w:line="259" w:lineRule="auto"/>
              <w:ind w:left="0"/>
            </w:pPr>
            <w:r>
              <w:t>Phần mềm có nhiều lỗi hoạt động</w:t>
            </w:r>
          </w:p>
        </w:tc>
        <w:tc>
          <w:tcPr>
            <w:tcW w:w="1973" w:type="dxa"/>
            <w:shd w:val="clear" w:color="auto" w:fill="auto"/>
            <w:tcMar>
              <w:top w:w="100" w:type="dxa"/>
              <w:left w:w="100" w:type="dxa"/>
              <w:bottom w:w="100" w:type="dxa"/>
              <w:right w:w="100" w:type="dxa"/>
            </w:tcMar>
            <w:vAlign w:val="center"/>
            <w:tcPrChange w:id="68" w:author="Dũng Hạ Quang" w:date="2023-11-06T15:04:00Z">
              <w:tcPr>
                <w:tcW w:w="2160" w:type="dxa"/>
                <w:shd w:val="clear" w:color="auto" w:fill="auto"/>
                <w:tcMar>
                  <w:top w:w="100" w:type="dxa"/>
                  <w:left w:w="100" w:type="dxa"/>
                  <w:bottom w:w="100" w:type="dxa"/>
                  <w:right w:w="100" w:type="dxa"/>
                </w:tcMar>
                <w:vAlign w:val="center"/>
              </w:tcPr>
            </w:tcPrChange>
          </w:tcPr>
          <w:p w14:paraId="550669EA" w14:textId="77777777" w:rsidR="00431614" w:rsidRDefault="00000000">
            <w:pPr>
              <w:widowControl w:val="0"/>
              <w:pBdr>
                <w:top w:val="nil"/>
                <w:left w:val="nil"/>
                <w:bottom w:val="nil"/>
                <w:right w:val="nil"/>
                <w:between w:val="nil"/>
              </w:pBdr>
              <w:spacing w:after="0" w:line="240" w:lineRule="auto"/>
              <w:ind w:left="0"/>
              <w:jc w:val="center"/>
            </w:pPr>
            <w:r>
              <w:t>Cao</w:t>
            </w:r>
          </w:p>
        </w:tc>
        <w:tc>
          <w:tcPr>
            <w:tcW w:w="2409" w:type="dxa"/>
            <w:shd w:val="clear" w:color="auto" w:fill="auto"/>
            <w:tcMar>
              <w:top w:w="100" w:type="dxa"/>
              <w:left w:w="100" w:type="dxa"/>
              <w:bottom w:w="100" w:type="dxa"/>
              <w:right w:w="100" w:type="dxa"/>
            </w:tcMar>
            <w:vAlign w:val="center"/>
            <w:tcPrChange w:id="69" w:author="Dũng Hạ Quang" w:date="2023-11-06T15:04:00Z">
              <w:tcPr>
                <w:tcW w:w="2880" w:type="dxa"/>
                <w:shd w:val="clear" w:color="auto" w:fill="auto"/>
                <w:tcMar>
                  <w:top w:w="100" w:type="dxa"/>
                  <w:left w:w="100" w:type="dxa"/>
                  <w:bottom w:w="100" w:type="dxa"/>
                  <w:right w:w="100" w:type="dxa"/>
                </w:tcMar>
                <w:vAlign w:val="center"/>
              </w:tcPr>
            </w:tcPrChange>
          </w:tcPr>
          <w:p w14:paraId="721A298B" w14:textId="77777777" w:rsidR="00431614" w:rsidRDefault="00000000">
            <w:pPr>
              <w:widowControl w:val="0"/>
              <w:pBdr>
                <w:top w:val="nil"/>
                <w:left w:val="nil"/>
                <w:bottom w:val="nil"/>
                <w:right w:val="nil"/>
                <w:between w:val="nil"/>
              </w:pBdr>
              <w:spacing w:after="0" w:line="240" w:lineRule="auto"/>
              <w:ind w:left="0"/>
              <w:jc w:val="center"/>
            </w:pPr>
            <w:r>
              <w:t>Thấp</w:t>
            </w:r>
          </w:p>
        </w:tc>
      </w:tr>
      <w:tr w:rsidR="00431614" w14:paraId="74373BC5" w14:textId="77777777" w:rsidTr="00C22101">
        <w:tc>
          <w:tcPr>
            <w:tcW w:w="4680" w:type="dxa"/>
            <w:tcBorders>
              <w:top w:val="single" w:sz="8" w:space="0" w:color="434343"/>
              <w:left w:val="single" w:sz="8" w:space="0" w:color="434343"/>
              <w:bottom w:val="single" w:sz="8" w:space="0" w:color="434343"/>
              <w:right w:val="single" w:sz="8" w:space="0" w:color="434343"/>
            </w:tcBorders>
            <w:vAlign w:val="center"/>
            <w:tcPrChange w:id="70" w:author="Dũng Hạ Quang" w:date="2023-11-06T15:04:00Z">
              <w:tcPr>
                <w:tcW w:w="4680" w:type="dxa"/>
                <w:tcBorders>
                  <w:top w:val="single" w:sz="8" w:space="0" w:color="434343"/>
                  <w:left w:val="single" w:sz="8" w:space="0" w:color="434343"/>
                  <w:bottom w:val="single" w:sz="8" w:space="0" w:color="434343"/>
                  <w:right w:val="single" w:sz="8" w:space="0" w:color="434343"/>
                </w:tcBorders>
                <w:vAlign w:val="center"/>
              </w:tcPr>
            </w:tcPrChange>
          </w:tcPr>
          <w:p w14:paraId="7A3D13D2" w14:textId="77777777" w:rsidR="00431614" w:rsidRDefault="00000000">
            <w:pPr>
              <w:spacing w:after="0" w:line="259" w:lineRule="auto"/>
              <w:ind w:left="0"/>
            </w:pPr>
            <w:r>
              <w:t>Cơ sở dữ liệu bị sai và thiếu</w:t>
            </w:r>
          </w:p>
        </w:tc>
        <w:tc>
          <w:tcPr>
            <w:tcW w:w="1973" w:type="dxa"/>
            <w:shd w:val="clear" w:color="auto" w:fill="auto"/>
            <w:tcMar>
              <w:top w:w="100" w:type="dxa"/>
              <w:left w:w="100" w:type="dxa"/>
              <w:bottom w:w="100" w:type="dxa"/>
              <w:right w:w="100" w:type="dxa"/>
            </w:tcMar>
            <w:vAlign w:val="center"/>
            <w:tcPrChange w:id="71" w:author="Dũng Hạ Quang" w:date="2023-11-06T15:04:00Z">
              <w:tcPr>
                <w:tcW w:w="2160" w:type="dxa"/>
                <w:shd w:val="clear" w:color="auto" w:fill="auto"/>
                <w:tcMar>
                  <w:top w:w="100" w:type="dxa"/>
                  <w:left w:w="100" w:type="dxa"/>
                  <w:bottom w:w="100" w:type="dxa"/>
                  <w:right w:w="100" w:type="dxa"/>
                </w:tcMar>
                <w:vAlign w:val="center"/>
              </w:tcPr>
            </w:tcPrChange>
          </w:tcPr>
          <w:p w14:paraId="142E6856" w14:textId="77777777" w:rsidR="00431614" w:rsidRDefault="00000000">
            <w:pPr>
              <w:widowControl w:val="0"/>
              <w:pBdr>
                <w:top w:val="nil"/>
                <w:left w:val="nil"/>
                <w:bottom w:val="nil"/>
                <w:right w:val="nil"/>
                <w:between w:val="nil"/>
              </w:pBdr>
              <w:spacing w:after="0" w:line="240" w:lineRule="auto"/>
              <w:ind w:left="0"/>
              <w:jc w:val="center"/>
            </w:pPr>
            <w:r>
              <w:t>Thấp</w:t>
            </w:r>
          </w:p>
        </w:tc>
        <w:tc>
          <w:tcPr>
            <w:tcW w:w="2409" w:type="dxa"/>
            <w:shd w:val="clear" w:color="auto" w:fill="auto"/>
            <w:tcMar>
              <w:top w:w="100" w:type="dxa"/>
              <w:left w:w="100" w:type="dxa"/>
              <w:bottom w:w="100" w:type="dxa"/>
              <w:right w:w="100" w:type="dxa"/>
            </w:tcMar>
            <w:vAlign w:val="center"/>
            <w:tcPrChange w:id="72" w:author="Dũng Hạ Quang" w:date="2023-11-06T15:04:00Z">
              <w:tcPr>
                <w:tcW w:w="2880" w:type="dxa"/>
                <w:shd w:val="clear" w:color="auto" w:fill="auto"/>
                <w:tcMar>
                  <w:top w:w="100" w:type="dxa"/>
                  <w:left w:w="100" w:type="dxa"/>
                  <w:bottom w:w="100" w:type="dxa"/>
                  <w:right w:w="100" w:type="dxa"/>
                </w:tcMar>
                <w:vAlign w:val="center"/>
              </w:tcPr>
            </w:tcPrChange>
          </w:tcPr>
          <w:p w14:paraId="53656742" w14:textId="77777777" w:rsidR="00431614" w:rsidRDefault="00000000">
            <w:pPr>
              <w:widowControl w:val="0"/>
              <w:pBdr>
                <w:top w:val="nil"/>
                <w:left w:val="nil"/>
                <w:bottom w:val="nil"/>
                <w:right w:val="nil"/>
                <w:between w:val="nil"/>
              </w:pBdr>
              <w:spacing w:after="0" w:line="240" w:lineRule="auto"/>
              <w:ind w:left="0"/>
              <w:jc w:val="center"/>
            </w:pPr>
            <w:r>
              <w:t>Lớn</w:t>
            </w:r>
          </w:p>
        </w:tc>
      </w:tr>
      <w:tr w:rsidR="00431614" w14:paraId="48A3FA93" w14:textId="77777777" w:rsidTr="00C22101">
        <w:tc>
          <w:tcPr>
            <w:tcW w:w="4680" w:type="dxa"/>
            <w:tcBorders>
              <w:top w:val="single" w:sz="8" w:space="0" w:color="434343"/>
              <w:left w:val="single" w:sz="8" w:space="0" w:color="434343"/>
              <w:bottom w:val="single" w:sz="8" w:space="0" w:color="434343"/>
              <w:right w:val="single" w:sz="8" w:space="0" w:color="434343"/>
            </w:tcBorders>
            <w:vAlign w:val="center"/>
            <w:tcPrChange w:id="73" w:author="Dũng Hạ Quang" w:date="2023-11-06T15:04:00Z">
              <w:tcPr>
                <w:tcW w:w="4680" w:type="dxa"/>
                <w:tcBorders>
                  <w:top w:val="single" w:sz="8" w:space="0" w:color="434343"/>
                  <w:left w:val="single" w:sz="8" w:space="0" w:color="434343"/>
                  <w:bottom w:val="single" w:sz="8" w:space="0" w:color="434343"/>
                  <w:right w:val="single" w:sz="8" w:space="0" w:color="434343"/>
                </w:tcBorders>
                <w:vAlign w:val="center"/>
              </w:tcPr>
            </w:tcPrChange>
          </w:tcPr>
          <w:p w14:paraId="05FCEAE2" w14:textId="77777777" w:rsidR="00431614" w:rsidRDefault="00000000">
            <w:pPr>
              <w:spacing w:after="0" w:line="259" w:lineRule="auto"/>
              <w:ind w:left="0" w:right="74"/>
            </w:pPr>
            <w:r>
              <w:t>Thay đổi cấp trên</w:t>
            </w:r>
          </w:p>
        </w:tc>
        <w:tc>
          <w:tcPr>
            <w:tcW w:w="1973" w:type="dxa"/>
            <w:shd w:val="clear" w:color="auto" w:fill="auto"/>
            <w:tcMar>
              <w:top w:w="100" w:type="dxa"/>
              <w:left w:w="100" w:type="dxa"/>
              <w:bottom w:w="100" w:type="dxa"/>
              <w:right w:w="100" w:type="dxa"/>
            </w:tcMar>
            <w:vAlign w:val="center"/>
            <w:tcPrChange w:id="74" w:author="Dũng Hạ Quang" w:date="2023-11-06T15:04:00Z">
              <w:tcPr>
                <w:tcW w:w="2160" w:type="dxa"/>
                <w:shd w:val="clear" w:color="auto" w:fill="auto"/>
                <w:tcMar>
                  <w:top w:w="100" w:type="dxa"/>
                  <w:left w:w="100" w:type="dxa"/>
                  <w:bottom w:w="100" w:type="dxa"/>
                  <w:right w:w="100" w:type="dxa"/>
                </w:tcMar>
                <w:vAlign w:val="center"/>
              </w:tcPr>
            </w:tcPrChange>
          </w:tcPr>
          <w:p w14:paraId="52CB8C62" w14:textId="77777777" w:rsidR="00431614" w:rsidRDefault="00000000">
            <w:pPr>
              <w:widowControl w:val="0"/>
              <w:pBdr>
                <w:top w:val="nil"/>
                <w:left w:val="nil"/>
                <w:bottom w:val="nil"/>
                <w:right w:val="nil"/>
                <w:between w:val="nil"/>
              </w:pBdr>
              <w:spacing w:after="0" w:line="240" w:lineRule="auto"/>
              <w:ind w:left="0"/>
              <w:jc w:val="center"/>
            </w:pPr>
            <w:r>
              <w:t>Thấp</w:t>
            </w:r>
          </w:p>
        </w:tc>
        <w:tc>
          <w:tcPr>
            <w:tcW w:w="2409" w:type="dxa"/>
            <w:shd w:val="clear" w:color="auto" w:fill="auto"/>
            <w:tcMar>
              <w:top w:w="100" w:type="dxa"/>
              <w:left w:w="100" w:type="dxa"/>
              <w:bottom w:w="100" w:type="dxa"/>
              <w:right w:w="100" w:type="dxa"/>
            </w:tcMar>
            <w:vAlign w:val="center"/>
            <w:tcPrChange w:id="75" w:author="Dũng Hạ Quang" w:date="2023-11-06T15:04:00Z">
              <w:tcPr>
                <w:tcW w:w="2880" w:type="dxa"/>
                <w:shd w:val="clear" w:color="auto" w:fill="auto"/>
                <w:tcMar>
                  <w:top w:w="100" w:type="dxa"/>
                  <w:left w:w="100" w:type="dxa"/>
                  <w:bottom w:w="100" w:type="dxa"/>
                  <w:right w:w="100" w:type="dxa"/>
                </w:tcMar>
                <w:vAlign w:val="center"/>
              </w:tcPr>
            </w:tcPrChange>
          </w:tcPr>
          <w:p w14:paraId="65D572DA" w14:textId="77777777" w:rsidR="00431614" w:rsidRDefault="00000000">
            <w:pPr>
              <w:widowControl w:val="0"/>
              <w:pBdr>
                <w:top w:val="nil"/>
                <w:left w:val="nil"/>
                <w:bottom w:val="nil"/>
                <w:right w:val="nil"/>
                <w:between w:val="nil"/>
              </w:pBdr>
              <w:spacing w:after="0" w:line="240" w:lineRule="auto"/>
              <w:ind w:left="0"/>
              <w:jc w:val="center"/>
            </w:pPr>
            <w:r>
              <w:t>Lớn</w:t>
            </w:r>
          </w:p>
        </w:tc>
      </w:tr>
    </w:tbl>
    <w:p w14:paraId="55D0AA06" w14:textId="77777777" w:rsidR="00431614" w:rsidRDefault="00000000">
      <w:pPr>
        <w:pStyle w:val="Heading3"/>
        <w:spacing w:before="200" w:after="160"/>
        <w:ind w:left="0"/>
      </w:pPr>
      <w:bookmarkStart w:id="76" w:name="_l12aab3m5baw" w:colFirst="0" w:colLast="0"/>
      <w:bookmarkEnd w:id="76"/>
      <w:r>
        <w:t>1.7. Kế hoạch quản lý thay đổi</w:t>
      </w:r>
    </w:p>
    <w:p w14:paraId="4117931A" w14:textId="77777777" w:rsidR="00431614" w:rsidRDefault="00000000">
      <w:pPr>
        <w:pStyle w:val="Heading4"/>
        <w:spacing w:after="155"/>
        <w:ind w:left="0"/>
      </w:pPr>
      <w:bookmarkStart w:id="77" w:name="_li2cgcxg2g8f" w:colFirst="0" w:colLast="0"/>
      <w:bookmarkEnd w:id="77"/>
      <w:r>
        <w:t>1.7.1 Mục đích, mục tiêu</w:t>
      </w:r>
    </w:p>
    <w:p w14:paraId="40732E01" w14:textId="77777777" w:rsidR="00431614" w:rsidRDefault="00000000">
      <w:pPr>
        <w:numPr>
          <w:ilvl w:val="0"/>
          <w:numId w:val="11"/>
        </w:numPr>
        <w:rPr>
          <w:b/>
        </w:rPr>
      </w:pPr>
      <w:r>
        <w:rPr>
          <w:b/>
        </w:rPr>
        <w:t>Mục đích</w:t>
      </w:r>
    </w:p>
    <w:p w14:paraId="1DB8A2E0" w14:textId="77777777" w:rsidR="00431614" w:rsidRDefault="00000000">
      <w:pPr>
        <w:numPr>
          <w:ilvl w:val="1"/>
          <w:numId w:val="11"/>
        </w:numPr>
        <w:spacing w:after="0" w:line="388" w:lineRule="auto"/>
        <w:ind w:right="10"/>
      </w:pPr>
      <w:r>
        <w:t>Đảm bảo rằng các thay đổi trong dự án được quản lý và thực hiện một cách có kế hoạch và có hệ thống.</w:t>
      </w:r>
    </w:p>
    <w:p w14:paraId="4F4D1BEE" w14:textId="77777777" w:rsidR="00431614" w:rsidRDefault="00000000">
      <w:pPr>
        <w:numPr>
          <w:ilvl w:val="1"/>
          <w:numId w:val="11"/>
        </w:numPr>
        <w:spacing w:after="0" w:line="388" w:lineRule="auto"/>
        <w:ind w:right="10"/>
      </w:pPr>
      <w:r>
        <w:t>Giảm thiểu rủi ro và tác động tiêu cực của các thay đổi đối với tiến độ, nguồn lực, và chất lượng của dự án.</w:t>
      </w:r>
    </w:p>
    <w:p w14:paraId="5C3547E9" w14:textId="77777777" w:rsidR="00431614" w:rsidRDefault="00000000">
      <w:pPr>
        <w:numPr>
          <w:ilvl w:val="1"/>
          <w:numId w:val="11"/>
        </w:numPr>
        <w:spacing w:after="0" w:line="388" w:lineRule="auto"/>
        <w:ind w:right="10"/>
      </w:pPr>
      <w:r>
        <w:t>Tạo điều kiện cho việc thay đổi yêu cầu hoặc phạm vi dự án được thực hiện một cách hiệu quả và có kiểm soát.</w:t>
      </w:r>
    </w:p>
    <w:p w14:paraId="0314964E" w14:textId="77777777" w:rsidR="00431614" w:rsidRDefault="00000000">
      <w:pPr>
        <w:numPr>
          <w:ilvl w:val="0"/>
          <w:numId w:val="11"/>
        </w:numPr>
        <w:rPr>
          <w:b/>
        </w:rPr>
      </w:pPr>
      <w:r>
        <w:rPr>
          <w:b/>
        </w:rPr>
        <w:t>Mục tiêu</w:t>
      </w:r>
    </w:p>
    <w:p w14:paraId="47D6EDF3" w14:textId="77777777" w:rsidR="00431614" w:rsidRDefault="00000000">
      <w:pPr>
        <w:numPr>
          <w:ilvl w:val="0"/>
          <w:numId w:val="100"/>
        </w:numPr>
        <w:spacing w:after="0" w:line="388" w:lineRule="auto"/>
        <w:ind w:right="10"/>
      </w:pPr>
      <w:r>
        <w:t>Xác định và xác nhận các thay đổi yêu cầu và phạm vi dự án một cách đúng đắn và nhanh chóng.</w:t>
      </w:r>
    </w:p>
    <w:p w14:paraId="1B73654A" w14:textId="77777777" w:rsidR="00431614" w:rsidRDefault="00000000">
      <w:pPr>
        <w:numPr>
          <w:ilvl w:val="0"/>
          <w:numId w:val="100"/>
        </w:numPr>
        <w:spacing w:after="0" w:line="388" w:lineRule="auto"/>
        <w:ind w:right="10"/>
      </w:pPr>
      <w:r>
        <w:t>Quản lý và theo dõi tiến trình thực hiện các thay đổi để đảm bảo tính hiệu quả và tuân thủ tiến độ của dự án.</w:t>
      </w:r>
    </w:p>
    <w:p w14:paraId="3501827A" w14:textId="77777777" w:rsidR="00431614" w:rsidRDefault="00000000">
      <w:pPr>
        <w:numPr>
          <w:ilvl w:val="0"/>
          <w:numId w:val="100"/>
        </w:numPr>
        <w:spacing w:after="0" w:line="388" w:lineRule="auto"/>
        <w:ind w:right="10"/>
      </w:pPr>
      <w:r>
        <w:t>Đảm bảo rằng các thay đổi được chấp nhận và duyệt theo quy trình và kế hoạch đã xác định.</w:t>
      </w:r>
    </w:p>
    <w:p w14:paraId="15F75DD0" w14:textId="77777777" w:rsidR="00431614" w:rsidRDefault="00000000">
      <w:pPr>
        <w:numPr>
          <w:ilvl w:val="0"/>
          <w:numId w:val="100"/>
        </w:numPr>
        <w:spacing w:after="0" w:line="388" w:lineRule="auto"/>
        <w:ind w:right="10"/>
      </w:pPr>
      <w:r>
        <w:t>Đảm bảo rằng tất cả các bên liên quan đều được thông báo và liên tục cập nhật về các thay đổi trong dự án.</w:t>
      </w:r>
    </w:p>
    <w:p w14:paraId="4DD69FB8" w14:textId="77777777" w:rsidR="00431614" w:rsidRDefault="00000000">
      <w:pPr>
        <w:numPr>
          <w:ilvl w:val="0"/>
          <w:numId w:val="100"/>
        </w:numPr>
        <w:spacing w:after="453" w:line="388" w:lineRule="auto"/>
        <w:ind w:right="10"/>
      </w:pPr>
      <w:r>
        <w:t>Đảm bảo rằng các thay đổi không gây ảnh hưởng lớn đến nguồn lực và ngân sách của dự án.</w:t>
      </w:r>
    </w:p>
    <w:p w14:paraId="3DBA47A9" w14:textId="77777777" w:rsidR="00431614" w:rsidRDefault="00000000">
      <w:pPr>
        <w:pStyle w:val="Heading4"/>
        <w:spacing w:after="0" w:line="388" w:lineRule="auto"/>
        <w:ind w:left="0" w:right="10"/>
        <w:rPr>
          <w:b w:val="0"/>
        </w:rPr>
      </w:pPr>
      <w:bookmarkStart w:id="78" w:name="_q7xgrcw9qrx8" w:colFirst="0" w:colLast="0"/>
      <w:bookmarkEnd w:id="78"/>
      <w:r>
        <w:t>1.7.2. Đối tượng quản lý</w:t>
      </w:r>
    </w:p>
    <w:tbl>
      <w:tblPr>
        <w:tblStyle w:val="a7"/>
        <w:tblW w:w="98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944"/>
        <w:gridCol w:w="5760"/>
      </w:tblGrid>
      <w:tr w:rsidR="00431614" w14:paraId="6CF1DBA5" w14:textId="77777777">
        <w:tc>
          <w:tcPr>
            <w:tcW w:w="2160" w:type="dxa"/>
            <w:shd w:val="clear" w:color="auto" w:fill="auto"/>
            <w:tcMar>
              <w:top w:w="100" w:type="dxa"/>
              <w:left w:w="100" w:type="dxa"/>
              <w:bottom w:w="100" w:type="dxa"/>
              <w:right w:w="100" w:type="dxa"/>
            </w:tcMar>
          </w:tcPr>
          <w:p w14:paraId="2E5BF4DD" w14:textId="77777777" w:rsidR="00431614" w:rsidRDefault="00000000">
            <w:pPr>
              <w:widowControl w:val="0"/>
              <w:pBdr>
                <w:top w:val="nil"/>
                <w:left w:val="nil"/>
                <w:bottom w:val="nil"/>
                <w:right w:val="nil"/>
                <w:between w:val="nil"/>
              </w:pBdr>
              <w:spacing w:after="0" w:line="240" w:lineRule="auto"/>
              <w:ind w:left="0"/>
              <w:jc w:val="center"/>
              <w:rPr>
                <w:b/>
              </w:rPr>
            </w:pPr>
            <w:r>
              <w:rPr>
                <w:b/>
              </w:rPr>
              <w:t>Đối tượng</w:t>
            </w:r>
          </w:p>
        </w:tc>
        <w:tc>
          <w:tcPr>
            <w:tcW w:w="1944" w:type="dxa"/>
            <w:shd w:val="clear" w:color="auto" w:fill="auto"/>
            <w:tcMar>
              <w:top w:w="100" w:type="dxa"/>
              <w:left w:w="100" w:type="dxa"/>
              <w:bottom w:w="100" w:type="dxa"/>
              <w:right w:w="100" w:type="dxa"/>
            </w:tcMar>
          </w:tcPr>
          <w:p w14:paraId="18CD8D4B" w14:textId="77777777" w:rsidR="00431614" w:rsidRDefault="00000000">
            <w:pPr>
              <w:widowControl w:val="0"/>
              <w:pBdr>
                <w:top w:val="nil"/>
                <w:left w:val="nil"/>
                <w:bottom w:val="nil"/>
                <w:right w:val="nil"/>
                <w:between w:val="nil"/>
              </w:pBdr>
              <w:spacing w:after="0" w:line="240" w:lineRule="auto"/>
              <w:ind w:left="0"/>
              <w:jc w:val="center"/>
              <w:rPr>
                <w:b/>
              </w:rPr>
            </w:pPr>
            <w:r>
              <w:rPr>
                <w:b/>
              </w:rPr>
              <w:t xml:space="preserve">Họ tên </w:t>
            </w:r>
          </w:p>
        </w:tc>
        <w:tc>
          <w:tcPr>
            <w:tcW w:w="5760" w:type="dxa"/>
            <w:shd w:val="clear" w:color="auto" w:fill="auto"/>
            <w:tcMar>
              <w:top w:w="100" w:type="dxa"/>
              <w:left w:w="100" w:type="dxa"/>
              <w:bottom w:w="100" w:type="dxa"/>
              <w:right w:w="100" w:type="dxa"/>
            </w:tcMar>
          </w:tcPr>
          <w:p w14:paraId="20B222E8" w14:textId="77777777" w:rsidR="00431614" w:rsidRDefault="00000000">
            <w:pPr>
              <w:widowControl w:val="0"/>
              <w:pBdr>
                <w:top w:val="nil"/>
                <w:left w:val="nil"/>
                <w:bottom w:val="nil"/>
                <w:right w:val="nil"/>
                <w:between w:val="nil"/>
              </w:pBdr>
              <w:spacing w:after="0" w:line="240" w:lineRule="auto"/>
              <w:ind w:left="0"/>
              <w:jc w:val="center"/>
              <w:rPr>
                <w:b/>
              </w:rPr>
            </w:pPr>
            <w:r>
              <w:rPr>
                <w:b/>
              </w:rPr>
              <w:t>Vai trò</w:t>
            </w:r>
          </w:p>
        </w:tc>
      </w:tr>
      <w:tr w:rsidR="00431614" w14:paraId="6DE17C91" w14:textId="77777777">
        <w:trPr>
          <w:trHeight w:val="1660"/>
        </w:trPr>
        <w:tc>
          <w:tcPr>
            <w:tcW w:w="2160" w:type="dxa"/>
            <w:shd w:val="clear" w:color="auto" w:fill="auto"/>
            <w:tcMar>
              <w:top w:w="100" w:type="dxa"/>
              <w:left w:w="100" w:type="dxa"/>
              <w:bottom w:w="100" w:type="dxa"/>
              <w:right w:w="100" w:type="dxa"/>
            </w:tcMar>
            <w:vAlign w:val="center"/>
          </w:tcPr>
          <w:p w14:paraId="15844015" w14:textId="77777777" w:rsidR="00431614" w:rsidRDefault="00000000">
            <w:pPr>
              <w:widowControl w:val="0"/>
              <w:pBdr>
                <w:top w:val="nil"/>
                <w:left w:val="nil"/>
                <w:bottom w:val="nil"/>
                <w:right w:val="nil"/>
                <w:between w:val="nil"/>
              </w:pBdr>
              <w:spacing w:after="0" w:line="240" w:lineRule="auto"/>
              <w:ind w:left="0"/>
              <w:jc w:val="center"/>
            </w:pPr>
            <w:r>
              <w:t>Project Manager (PM)</w:t>
            </w:r>
          </w:p>
        </w:tc>
        <w:tc>
          <w:tcPr>
            <w:tcW w:w="1944" w:type="dxa"/>
            <w:shd w:val="clear" w:color="auto" w:fill="auto"/>
            <w:tcMar>
              <w:top w:w="100" w:type="dxa"/>
              <w:left w:w="100" w:type="dxa"/>
              <w:bottom w:w="100" w:type="dxa"/>
              <w:right w:w="100" w:type="dxa"/>
            </w:tcMar>
            <w:vAlign w:val="center"/>
          </w:tcPr>
          <w:p w14:paraId="0D9B11EA" w14:textId="77777777" w:rsidR="00431614" w:rsidRDefault="00000000">
            <w:pPr>
              <w:widowControl w:val="0"/>
              <w:pBdr>
                <w:top w:val="nil"/>
                <w:left w:val="nil"/>
                <w:bottom w:val="nil"/>
                <w:right w:val="nil"/>
                <w:between w:val="nil"/>
              </w:pBdr>
              <w:spacing w:after="0" w:line="240" w:lineRule="auto"/>
              <w:ind w:left="0"/>
              <w:jc w:val="center"/>
            </w:pPr>
            <w:r>
              <w:t>Hạ Quang Dũng</w:t>
            </w:r>
          </w:p>
        </w:tc>
        <w:tc>
          <w:tcPr>
            <w:tcW w:w="5760" w:type="dxa"/>
            <w:shd w:val="clear" w:color="auto" w:fill="auto"/>
            <w:tcMar>
              <w:top w:w="100" w:type="dxa"/>
              <w:left w:w="100" w:type="dxa"/>
              <w:bottom w:w="100" w:type="dxa"/>
              <w:right w:w="100" w:type="dxa"/>
            </w:tcMar>
            <w:vAlign w:val="center"/>
          </w:tcPr>
          <w:p w14:paraId="110AFEE6" w14:textId="77777777" w:rsidR="00431614" w:rsidRDefault="00000000">
            <w:pPr>
              <w:widowControl w:val="0"/>
              <w:pBdr>
                <w:top w:val="nil"/>
                <w:left w:val="nil"/>
                <w:bottom w:val="nil"/>
                <w:right w:val="nil"/>
                <w:between w:val="nil"/>
              </w:pBdr>
              <w:spacing w:after="0" w:line="240" w:lineRule="auto"/>
              <w:ind w:left="0"/>
            </w:pPr>
            <w:r>
              <w:t>Chủ chốt trong quản lý thay đổi trong dự án. Phê duyệt hoặc từ chối các thay đổi yêu cầu và phạm vi dự án dựa trên tác động của chúng đến dự án.</w:t>
            </w:r>
          </w:p>
        </w:tc>
      </w:tr>
      <w:tr w:rsidR="00431614" w14:paraId="6BA03CEC" w14:textId="77777777">
        <w:tc>
          <w:tcPr>
            <w:tcW w:w="2160" w:type="dxa"/>
            <w:shd w:val="clear" w:color="auto" w:fill="auto"/>
            <w:tcMar>
              <w:top w:w="100" w:type="dxa"/>
              <w:left w:w="100" w:type="dxa"/>
              <w:bottom w:w="100" w:type="dxa"/>
              <w:right w:w="100" w:type="dxa"/>
            </w:tcMar>
            <w:vAlign w:val="center"/>
          </w:tcPr>
          <w:p w14:paraId="7E74BDA9" w14:textId="77777777" w:rsidR="00431614" w:rsidRDefault="00000000">
            <w:pPr>
              <w:widowControl w:val="0"/>
              <w:pBdr>
                <w:top w:val="nil"/>
                <w:left w:val="nil"/>
                <w:bottom w:val="nil"/>
                <w:right w:val="nil"/>
                <w:between w:val="nil"/>
              </w:pBdr>
              <w:spacing w:after="0" w:line="240" w:lineRule="auto"/>
              <w:ind w:left="0"/>
              <w:jc w:val="center"/>
            </w:pPr>
            <w:r>
              <w:t>Business Analyst (BA)</w:t>
            </w:r>
          </w:p>
        </w:tc>
        <w:tc>
          <w:tcPr>
            <w:tcW w:w="1944" w:type="dxa"/>
            <w:shd w:val="clear" w:color="auto" w:fill="auto"/>
            <w:tcMar>
              <w:top w:w="100" w:type="dxa"/>
              <w:left w:w="100" w:type="dxa"/>
              <w:bottom w:w="100" w:type="dxa"/>
              <w:right w:w="100" w:type="dxa"/>
            </w:tcMar>
            <w:vAlign w:val="center"/>
          </w:tcPr>
          <w:p w14:paraId="5F9CE751" w14:textId="77777777" w:rsidR="00431614" w:rsidRDefault="00000000">
            <w:pPr>
              <w:widowControl w:val="0"/>
              <w:pBdr>
                <w:top w:val="nil"/>
                <w:left w:val="nil"/>
                <w:bottom w:val="nil"/>
                <w:right w:val="nil"/>
                <w:between w:val="nil"/>
              </w:pBdr>
              <w:spacing w:after="0" w:line="240" w:lineRule="auto"/>
              <w:ind w:left="0"/>
              <w:jc w:val="center"/>
            </w:pPr>
            <w:r>
              <w:t xml:space="preserve">Nguyễn Thị Hồng Nhung </w:t>
            </w:r>
          </w:p>
        </w:tc>
        <w:tc>
          <w:tcPr>
            <w:tcW w:w="5760" w:type="dxa"/>
            <w:shd w:val="clear" w:color="auto" w:fill="auto"/>
            <w:tcMar>
              <w:top w:w="100" w:type="dxa"/>
              <w:left w:w="100" w:type="dxa"/>
              <w:bottom w:w="100" w:type="dxa"/>
              <w:right w:w="100" w:type="dxa"/>
            </w:tcMar>
            <w:vAlign w:val="center"/>
          </w:tcPr>
          <w:p w14:paraId="2162F00F" w14:textId="77777777" w:rsidR="00431614" w:rsidRDefault="00000000">
            <w:pPr>
              <w:widowControl w:val="0"/>
              <w:pBdr>
                <w:top w:val="nil"/>
                <w:left w:val="nil"/>
                <w:bottom w:val="nil"/>
                <w:right w:val="nil"/>
                <w:between w:val="nil"/>
              </w:pBdr>
              <w:spacing w:after="0" w:line="240" w:lineRule="auto"/>
              <w:ind w:left="0"/>
            </w:pPr>
            <w:r>
              <w:t>Trung gian giữa khách hàng và nhóm phát triển. Thu thập và phân tích các yêu cầu thay đổi từ khách hàng và biên tập chúng thành tài liệu yêu cầu cụ thể để PM xem xét.</w:t>
            </w:r>
          </w:p>
        </w:tc>
      </w:tr>
      <w:tr w:rsidR="00431614" w14:paraId="628B63FD" w14:textId="77777777">
        <w:tc>
          <w:tcPr>
            <w:tcW w:w="2160" w:type="dxa"/>
            <w:shd w:val="clear" w:color="auto" w:fill="auto"/>
            <w:tcMar>
              <w:top w:w="100" w:type="dxa"/>
              <w:left w:w="100" w:type="dxa"/>
              <w:bottom w:w="100" w:type="dxa"/>
              <w:right w:w="100" w:type="dxa"/>
            </w:tcMar>
            <w:vAlign w:val="center"/>
          </w:tcPr>
          <w:p w14:paraId="7D4E22E4" w14:textId="77777777" w:rsidR="00431614" w:rsidRDefault="00000000">
            <w:pPr>
              <w:widowControl w:val="0"/>
              <w:pBdr>
                <w:top w:val="nil"/>
                <w:left w:val="nil"/>
                <w:bottom w:val="nil"/>
                <w:right w:val="nil"/>
                <w:between w:val="nil"/>
              </w:pBdr>
              <w:spacing w:after="0" w:line="240" w:lineRule="auto"/>
              <w:ind w:left="0"/>
              <w:jc w:val="center"/>
            </w:pPr>
            <w:r>
              <w:t>Development (Dev)</w:t>
            </w:r>
          </w:p>
        </w:tc>
        <w:tc>
          <w:tcPr>
            <w:tcW w:w="1944" w:type="dxa"/>
            <w:shd w:val="clear" w:color="auto" w:fill="auto"/>
            <w:tcMar>
              <w:top w:w="100" w:type="dxa"/>
              <w:left w:w="100" w:type="dxa"/>
              <w:bottom w:w="100" w:type="dxa"/>
              <w:right w:w="100" w:type="dxa"/>
            </w:tcMar>
            <w:vAlign w:val="center"/>
          </w:tcPr>
          <w:p w14:paraId="399D7A17" w14:textId="77777777" w:rsidR="00431614" w:rsidRDefault="00000000">
            <w:pPr>
              <w:widowControl w:val="0"/>
              <w:pBdr>
                <w:top w:val="nil"/>
                <w:left w:val="nil"/>
                <w:bottom w:val="nil"/>
                <w:right w:val="nil"/>
                <w:between w:val="nil"/>
              </w:pBdr>
              <w:spacing w:after="0" w:line="240" w:lineRule="auto"/>
              <w:ind w:left="0"/>
              <w:jc w:val="center"/>
            </w:pPr>
            <w:r>
              <w:t>Lê Đình Tú</w:t>
            </w:r>
          </w:p>
        </w:tc>
        <w:tc>
          <w:tcPr>
            <w:tcW w:w="5760" w:type="dxa"/>
            <w:shd w:val="clear" w:color="auto" w:fill="auto"/>
            <w:tcMar>
              <w:top w:w="100" w:type="dxa"/>
              <w:left w:w="100" w:type="dxa"/>
              <w:bottom w:w="100" w:type="dxa"/>
              <w:right w:w="100" w:type="dxa"/>
            </w:tcMar>
            <w:vAlign w:val="center"/>
          </w:tcPr>
          <w:p w14:paraId="6961A888" w14:textId="77777777" w:rsidR="00431614" w:rsidRDefault="00000000">
            <w:pPr>
              <w:widowControl w:val="0"/>
              <w:pBdr>
                <w:top w:val="nil"/>
                <w:left w:val="nil"/>
                <w:bottom w:val="nil"/>
                <w:right w:val="nil"/>
                <w:between w:val="nil"/>
              </w:pBdr>
              <w:spacing w:after="0" w:line="240" w:lineRule="auto"/>
              <w:ind w:left="0"/>
            </w:pPr>
            <w:r>
              <w:t>Thực hiện các thay đổi được phê duyệt trong phạm vi dự án. Tuân thủ các chỉ thị và chỉ dẫn của PM và BA về việc thực hiện thay đổi.</w:t>
            </w:r>
          </w:p>
        </w:tc>
      </w:tr>
      <w:tr w:rsidR="00431614" w14:paraId="5C043262" w14:textId="77777777">
        <w:tc>
          <w:tcPr>
            <w:tcW w:w="2160" w:type="dxa"/>
            <w:shd w:val="clear" w:color="auto" w:fill="auto"/>
            <w:tcMar>
              <w:top w:w="100" w:type="dxa"/>
              <w:left w:w="100" w:type="dxa"/>
              <w:bottom w:w="100" w:type="dxa"/>
              <w:right w:w="100" w:type="dxa"/>
            </w:tcMar>
            <w:vAlign w:val="center"/>
          </w:tcPr>
          <w:p w14:paraId="1887C10C" w14:textId="77777777" w:rsidR="00431614" w:rsidRDefault="00000000">
            <w:pPr>
              <w:widowControl w:val="0"/>
              <w:pBdr>
                <w:top w:val="nil"/>
                <w:left w:val="nil"/>
                <w:bottom w:val="nil"/>
                <w:right w:val="nil"/>
                <w:between w:val="nil"/>
              </w:pBdr>
              <w:spacing w:after="0" w:line="240" w:lineRule="auto"/>
              <w:ind w:left="0"/>
              <w:jc w:val="center"/>
            </w:pPr>
            <w:r>
              <w:t>Testing (Tester)</w:t>
            </w:r>
          </w:p>
        </w:tc>
        <w:tc>
          <w:tcPr>
            <w:tcW w:w="1944" w:type="dxa"/>
            <w:shd w:val="clear" w:color="auto" w:fill="auto"/>
            <w:tcMar>
              <w:top w:w="100" w:type="dxa"/>
              <w:left w:w="100" w:type="dxa"/>
              <w:bottom w:w="100" w:type="dxa"/>
              <w:right w:w="100" w:type="dxa"/>
            </w:tcMar>
            <w:vAlign w:val="center"/>
          </w:tcPr>
          <w:p w14:paraId="2B059E8F" w14:textId="77777777" w:rsidR="00431614" w:rsidRDefault="00000000">
            <w:pPr>
              <w:widowControl w:val="0"/>
              <w:pBdr>
                <w:top w:val="nil"/>
                <w:left w:val="nil"/>
                <w:bottom w:val="nil"/>
                <w:right w:val="nil"/>
                <w:between w:val="nil"/>
              </w:pBdr>
              <w:spacing w:after="0" w:line="240" w:lineRule="auto"/>
              <w:ind w:left="0"/>
              <w:jc w:val="center"/>
            </w:pPr>
            <w:r>
              <w:t>Lê Thị Lý</w:t>
            </w:r>
          </w:p>
        </w:tc>
        <w:tc>
          <w:tcPr>
            <w:tcW w:w="5760" w:type="dxa"/>
            <w:shd w:val="clear" w:color="auto" w:fill="auto"/>
            <w:tcMar>
              <w:top w:w="100" w:type="dxa"/>
              <w:left w:w="100" w:type="dxa"/>
              <w:bottom w:w="100" w:type="dxa"/>
              <w:right w:w="100" w:type="dxa"/>
            </w:tcMar>
            <w:vAlign w:val="center"/>
          </w:tcPr>
          <w:p w14:paraId="11A0AC71" w14:textId="77777777" w:rsidR="00431614" w:rsidRDefault="00000000">
            <w:pPr>
              <w:widowControl w:val="0"/>
              <w:pBdr>
                <w:top w:val="nil"/>
                <w:left w:val="nil"/>
                <w:bottom w:val="nil"/>
                <w:right w:val="nil"/>
                <w:between w:val="nil"/>
              </w:pBdr>
              <w:spacing w:after="0" w:line="240" w:lineRule="auto"/>
              <w:ind w:left="0"/>
            </w:pPr>
            <w:r>
              <w:t>Thực hiện kiểm tra và đánh giá tác động của các thay đổi đối với chất lượng và tính năng của phần mềm. Cung cấp thông tin quan trọng để PM và BA quyết định việc chấp nhận thay đổi.</w:t>
            </w:r>
          </w:p>
        </w:tc>
      </w:tr>
      <w:tr w:rsidR="00431614" w14:paraId="0C349E32" w14:textId="77777777">
        <w:tc>
          <w:tcPr>
            <w:tcW w:w="2160" w:type="dxa"/>
            <w:shd w:val="clear" w:color="auto" w:fill="auto"/>
            <w:tcMar>
              <w:top w:w="100" w:type="dxa"/>
              <w:left w:w="100" w:type="dxa"/>
              <w:bottom w:w="100" w:type="dxa"/>
              <w:right w:w="100" w:type="dxa"/>
            </w:tcMar>
            <w:vAlign w:val="center"/>
          </w:tcPr>
          <w:p w14:paraId="280DB072" w14:textId="77777777" w:rsidR="00431614" w:rsidRDefault="00000000">
            <w:pPr>
              <w:widowControl w:val="0"/>
              <w:pBdr>
                <w:top w:val="nil"/>
                <w:left w:val="nil"/>
                <w:bottom w:val="nil"/>
                <w:right w:val="nil"/>
                <w:between w:val="nil"/>
              </w:pBdr>
              <w:spacing w:after="0" w:line="240" w:lineRule="auto"/>
              <w:ind w:left="0"/>
              <w:jc w:val="center"/>
            </w:pPr>
            <w:r>
              <w:t>Designing</w:t>
            </w:r>
          </w:p>
          <w:p w14:paraId="3036CCE6" w14:textId="77777777" w:rsidR="00431614" w:rsidRDefault="00000000">
            <w:pPr>
              <w:widowControl w:val="0"/>
              <w:pBdr>
                <w:top w:val="nil"/>
                <w:left w:val="nil"/>
                <w:bottom w:val="nil"/>
                <w:right w:val="nil"/>
                <w:between w:val="nil"/>
              </w:pBdr>
              <w:spacing w:after="0" w:line="240" w:lineRule="auto"/>
              <w:ind w:left="0"/>
              <w:jc w:val="center"/>
            </w:pPr>
            <w:r>
              <w:t>(Designer)</w:t>
            </w:r>
          </w:p>
        </w:tc>
        <w:tc>
          <w:tcPr>
            <w:tcW w:w="1944" w:type="dxa"/>
            <w:shd w:val="clear" w:color="auto" w:fill="auto"/>
            <w:tcMar>
              <w:top w:w="100" w:type="dxa"/>
              <w:left w:w="100" w:type="dxa"/>
              <w:bottom w:w="100" w:type="dxa"/>
              <w:right w:w="100" w:type="dxa"/>
            </w:tcMar>
            <w:vAlign w:val="center"/>
          </w:tcPr>
          <w:p w14:paraId="415F51F8" w14:textId="77777777" w:rsidR="00431614" w:rsidRDefault="00000000">
            <w:pPr>
              <w:widowControl w:val="0"/>
              <w:pBdr>
                <w:top w:val="nil"/>
                <w:left w:val="nil"/>
                <w:bottom w:val="nil"/>
                <w:right w:val="nil"/>
                <w:between w:val="nil"/>
              </w:pBdr>
              <w:spacing w:after="0" w:line="240" w:lineRule="auto"/>
              <w:ind w:left="0"/>
              <w:jc w:val="center"/>
            </w:pPr>
            <w:r>
              <w:t>Hạ Quang Dũng</w:t>
            </w:r>
          </w:p>
        </w:tc>
        <w:tc>
          <w:tcPr>
            <w:tcW w:w="5760" w:type="dxa"/>
            <w:shd w:val="clear" w:color="auto" w:fill="auto"/>
            <w:tcMar>
              <w:top w:w="100" w:type="dxa"/>
              <w:left w:w="100" w:type="dxa"/>
              <w:bottom w:w="100" w:type="dxa"/>
              <w:right w:w="100" w:type="dxa"/>
            </w:tcMar>
            <w:vAlign w:val="center"/>
          </w:tcPr>
          <w:p w14:paraId="00D87CB3" w14:textId="77777777" w:rsidR="00431614" w:rsidRDefault="00000000">
            <w:pPr>
              <w:widowControl w:val="0"/>
              <w:pBdr>
                <w:top w:val="nil"/>
                <w:left w:val="nil"/>
                <w:bottom w:val="nil"/>
                <w:right w:val="nil"/>
                <w:between w:val="nil"/>
              </w:pBdr>
              <w:spacing w:after="0" w:line="240" w:lineRule="auto"/>
              <w:ind w:left="0"/>
            </w:pPr>
            <w:r>
              <w:t>Thực hiện thiết kế giao diện và trải nghiệm người dùng cho các thay đổi liên quan đến giao diện của trang web.</w:t>
            </w:r>
          </w:p>
        </w:tc>
      </w:tr>
      <w:tr w:rsidR="00431614" w14:paraId="100EFCBC" w14:textId="77777777">
        <w:tc>
          <w:tcPr>
            <w:tcW w:w="2160" w:type="dxa"/>
            <w:shd w:val="clear" w:color="auto" w:fill="auto"/>
            <w:tcMar>
              <w:top w:w="100" w:type="dxa"/>
              <w:left w:w="100" w:type="dxa"/>
              <w:bottom w:w="100" w:type="dxa"/>
              <w:right w:w="100" w:type="dxa"/>
            </w:tcMar>
            <w:vAlign w:val="center"/>
          </w:tcPr>
          <w:p w14:paraId="59A59C5C" w14:textId="77777777" w:rsidR="00431614" w:rsidRDefault="00000000">
            <w:pPr>
              <w:widowControl w:val="0"/>
              <w:spacing w:after="0" w:line="240" w:lineRule="auto"/>
              <w:ind w:left="0"/>
              <w:jc w:val="center"/>
            </w:pPr>
            <w:r>
              <w:t>Deployment</w:t>
            </w:r>
            <w:r>
              <w:br/>
              <w:t>(Dep)</w:t>
            </w:r>
          </w:p>
        </w:tc>
        <w:tc>
          <w:tcPr>
            <w:tcW w:w="1944" w:type="dxa"/>
            <w:shd w:val="clear" w:color="auto" w:fill="auto"/>
            <w:tcMar>
              <w:top w:w="100" w:type="dxa"/>
              <w:left w:w="100" w:type="dxa"/>
              <w:bottom w:w="100" w:type="dxa"/>
              <w:right w:w="100" w:type="dxa"/>
            </w:tcMar>
            <w:vAlign w:val="center"/>
          </w:tcPr>
          <w:p w14:paraId="416C639B" w14:textId="77777777" w:rsidR="00431614" w:rsidRDefault="00000000">
            <w:pPr>
              <w:widowControl w:val="0"/>
              <w:spacing w:after="0" w:line="240" w:lineRule="auto"/>
              <w:ind w:left="0"/>
              <w:jc w:val="center"/>
            </w:pPr>
            <w:r>
              <w:t>Lê Đình Tú</w:t>
            </w:r>
          </w:p>
        </w:tc>
        <w:tc>
          <w:tcPr>
            <w:tcW w:w="5760" w:type="dxa"/>
            <w:shd w:val="clear" w:color="auto" w:fill="auto"/>
            <w:tcMar>
              <w:top w:w="100" w:type="dxa"/>
              <w:left w:w="100" w:type="dxa"/>
              <w:bottom w:w="100" w:type="dxa"/>
              <w:right w:w="100" w:type="dxa"/>
            </w:tcMar>
            <w:vAlign w:val="center"/>
          </w:tcPr>
          <w:p w14:paraId="7635FBEF" w14:textId="77777777" w:rsidR="00431614" w:rsidRDefault="00000000">
            <w:pPr>
              <w:widowControl w:val="0"/>
              <w:spacing w:after="0" w:line="240" w:lineRule="auto"/>
              <w:ind w:left="0"/>
              <w:jc w:val="both"/>
            </w:pPr>
            <w:r>
              <w:t>Đưa ứng dụng từ môi trường phát triển sang môi trường sản phẩm bằng cách cài đặt và cấu hình máy chủ và môi trường</w:t>
            </w:r>
          </w:p>
        </w:tc>
      </w:tr>
    </w:tbl>
    <w:p w14:paraId="2A0263FB" w14:textId="77777777" w:rsidR="00431614" w:rsidRDefault="00000000">
      <w:pPr>
        <w:pStyle w:val="Heading4"/>
        <w:spacing w:after="0" w:line="388" w:lineRule="auto"/>
        <w:ind w:left="0" w:right="10" w:firstLine="0"/>
        <w:rPr>
          <w:b w:val="0"/>
        </w:rPr>
      </w:pPr>
      <w:bookmarkStart w:id="79" w:name="_w7lbadpm75d4" w:colFirst="0" w:colLast="0"/>
      <w:bookmarkEnd w:id="79"/>
      <w:r>
        <w:br w:type="page"/>
      </w:r>
    </w:p>
    <w:p w14:paraId="38C26A0D" w14:textId="77777777" w:rsidR="00431614" w:rsidRDefault="00000000">
      <w:pPr>
        <w:pStyle w:val="Heading2"/>
        <w:numPr>
          <w:ilvl w:val="0"/>
          <w:numId w:val="37"/>
        </w:numPr>
        <w:spacing w:after="0" w:line="360" w:lineRule="auto"/>
      </w:pPr>
      <w:bookmarkStart w:id="80" w:name="_vp8jc2cv3npe" w:colFirst="0" w:colLast="0"/>
      <w:bookmarkEnd w:id="80"/>
      <w:r>
        <w:t>Kế hoạch chi tiết</w:t>
      </w:r>
    </w:p>
    <w:p w14:paraId="156B54B5" w14:textId="77777777" w:rsidR="00431614" w:rsidRDefault="00000000">
      <w:pPr>
        <w:pStyle w:val="Heading3"/>
        <w:spacing w:after="166" w:line="259" w:lineRule="auto"/>
        <w:ind w:right="3918"/>
      </w:pPr>
      <w:bookmarkStart w:id="81" w:name="_mo8u9cl6554j" w:colFirst="0" w:colLast="0"/>
      <w:bookmarkEnd w:id="81"/>
      <w:r>
        <w:t>2.1 Cấu trúc phân rã công việc</w:t>
      </w:r>
    </w:p>
    <w:p w14:paraId="519D7161" w14:textId="77777777" w:rsidR="00431614" w:rsidRDefault="00000000">
      <w:pPr>
        <w:pStyle w:val="Heading4"/>
        <w:spacing w:after="69" w:line="259" w:lineRule="auto"/>
        <w:ind w:left="1450" w:right="3799" w:firstLine="0"/>
      </w:pPr>
      <w:bookmarkStart w:id="82" w:name="_qua8fuzs0lk" w:colFirst="0" w:colLast="0"/>
      <w:bookmarkEnd w:id="82"/>
      <w:r>
        <w:t>2.1.1 Quy trình thực hiện</w:t>
      </w:r>
    </w:p>
    <w:tbl>
      <w:tblPr>
        <w:tblStyle w:val="a8"/>
        <w:tblW w:w="9775" w:type="dxa"/>
        <w:jc w:val="center"/>
        <w:tblBorders>
          <w:top w:val="nil"/>
          <w:left w:val="nil"/>
          <w:bottom w:val="nil"/>
          <w:right w:val="nil"/>
          <w:insideH w:val="nil"/>
          <w:insideV w:val="nil"/>
        </w:tblBorders>
        <w:tblLayout w:type="fixed"/>
        <w:tblLook w:val="0600" w:firstRow="0" w:lastRow="0" w:firstColumn="0" w:lastColumn="0" w:noHBand="1" w:noVBand="1"/>
        <w:tblPrChange w:id="83" w:author="Dũng Hạ Quang" w:date="2023-11-06T15:04:00Z">
          <w:tblPr>
            <w:tblStyle w:val="a8"/>
            <w:tblW w:w="10530" w:type="dxa"/>
            <w:jc w:val="center"/>
            <w:tblBorders>
              <w:top w:val="nil"/>
              <w:left w:val="nil"/>
              <w:bottom w:val="nil"/>
              <w:right w:val="nil"/>
              <w:insideH w:val="nil"/>
              <w:insideV w:val="nil"/>
            </w:tblBorders>
            <w:tblLayout w:type="fixed"/>
            <w:tblLook w:val="0600" w:firstRow="0" w:lastRow="0" w:firstColumn="0" w:lastColumn="0" w:noHBand="1" w:noVBand="1"/>
          </w:tblPr>
        </w:tblPrChange>
      </w:tblPr>
      <w:tblGrid>
        <w:gridCol w:w="562"/>
        <w:gridCol w:w="2100"/>
        <w:gridCol w:w="1155"/>
        <w:gridCol w:w="1740"/>
        <w:gridCol w:w="1383"/>
        <w:gridCol w:w="2835"/>
        <w:tblGridChange w:id="84">
          <w:tblGrid>
            <w:gridCol w:w="840"/>
            <w:gridCol w:w="2100"/>
            <w:gridCol w:w="1155"/>
            <w:gridCol w:w="1740"/>
            <w:gridCol w:w="1815"/>
            <w:gridCol w:w="2880"/>
          </w:tblGrid>
        </w:tblGridChange>
      </w:tblGrid>
      <w:tr w:rsidR="00431614" w14:paraId="1C0189EB" w14:textId="77777777" w:rsidTr="00C22101">
        <w:trPr>
          <w:cantSplit/>
          <w:jc w:val="center"/>
          <w:trPrChange w:id="85" w:author="Dũng Hạ Quang" w:date="2023-11-06T15:04:00Z">
            <w:trPr>
              <w:cantSplit/>
              <w:jc w:val="center"/>
            </w:trPr>
          </w:trPrChange>
        </w:trPr>
        <w:tc>
          <w:tcPr>
            <w:tcW w:w="2662" w:type="dxa"/>
            <w:gridSpan w:val="2"/>
            <w:tcBorders>
              <w:top w:val="single" w:sz="5" w:space="0" w:color="000000"/>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Change w:id="86" w:author="Dũng Hạ Quang" w:date="2023-11-06T15:04:00Z">
              <w:tcPr>
                <w:tcW w:w="2940" w:type="dxa"/>
                <w:gridSpan w:val="2"/>
                <w:tcBorders>
                  <w:top w:val="single" w:sz="5" w:space="0" w:color="000000"/>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201376F9" w14:textId="77777777" w:rsidR="00431614" w:rsidRDefault="00000000">
            <w:pPr>
              <w:widowControl w:val="0"/>
              <w:spacing w:after="0" w:line="276" w:lineRule="auto"/>
              <w:ind w:left="0"/>
            </w:pPr>
            <w:r>
              <w:rPr>
                <w:b/>
              </w:rPr>
              <w:t>1. Khảo sát và phân tích yêu cầu từ khách hàng</w:t>
            </w:r>
          </w:p>
        </w:tc>
        <w:tc>
          <w:tcPr>
            <w:tcW w:w="1155" w:type="dxa"/>
            <w:tcBorders>
              <w:top w:val="single" w:sz="5" w:space="0" w:color="000000"/>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87" w:author="Dũng Hạ Quang" w:date="2023-11-06T15:04:00Z">
              <w:tcPr>
                <w:tcW w:w="1155" w:type="dxa"/>
                <w:tcBorders>
                  <w:top w:val="single" w:sz="5" w:space="0" w:color="000000"/>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25C7F50B" w14:textId="77777777" w:rsidR="00431614" w:rsidRDefault="00000000">
            <w:pPr>
              <w:widowControl w:val="0"/>
              <w:spacing w:after="0" w:line="276" w:lineRule="auto"/>
              <w:ind w:left="0"/>
              <w:jc w:val="center"/>
            </w:pPr>
            <w:r>
              <w:rPr>
                <w:b/>
              </w:rPr>
              <w:t>8 ngày</w:t>
            </w:r>
          </w:p>
        </w:tc>
        <w:tc>
          <w:tcPr>
            <w:tcW w:w="1740" w:type="dxa"/>
            <w:tcBorders>
              <w:top w:val="single" w:sz="5" w:space="0" w:color="000000"/>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88" w:author="Dũng Hạ Quang" w:date="2023-11-06T15:04:00Z">
              <w:tcPr>
                <w:tcW w:w="1740" w:type="dxa"/>
                <w:tcBorders>
                  <w:top w:val="single" w:sz="5" w:space="0" w:color="000000"/>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03105E86" w14:textId="77777777" w:rsidR="00431614" w:rsidRDefault="00000000">
            <w:pPr>
              <w:widowControl w:val="0"/>
              <w:spacing w:after="0" w:line="276" w:lineRule="auto"/>
              <w:ind w:left="0"/>
              <w:jc w:val="center"/>
            </w:pPr>
            <w:r>
              <w:rPr>
                <w:b/>
              </w:rPr>
              <w:t>10/09/2023 - 17/09/2023</w:t>
            </w:r>
          </w:p>
        </w:tc>
        <w:tc>
          <w:tcPr>
            <w:tcW w:w="1383" w:type="dxa"/>
            <w:tcBorders>
              <w:top w:val="single" w:sz="5" w:space="0" w:color="000000"/>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89" w:author="Dũng Hạ Quang" w:date="2023-11-06T15:04:00Z">
              <w:tcPr>
                <w:tcW w:w="1815" w:type="dxa"/>
                <w:tcBorders>
                  <w:top w:val="single" w:sz="5" w:space="0" w:color="000000"/>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2606DEA6" w14:textId="77777777" w:rsidR="00431614" w:rsidRDefault="00000000">
            <w:pPr>
              <w:widowControl w:val="0"/>
              <w:spacing w:after="0" w:line="276" w:lineRule="auto"/>
              <w:ind w:left="0"/>
              <w:jc w:val="center"/>
            </w:pPr>
            <w:r>
              <w:rPr>
                <w:b/>
              </w:rPr>
              <w:t>Thành viên tham gia</w:t>
            </w:r>
          </w:p>
        </w:tc>
        <w:tc>
          <w:tcPr>
            <w:tcW w:w="2835" w:type="dxa"/>
            <w:tcBorders>
              <w:top w:val="single" w:sz="5" w:space="0" w:color="000000"/>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90" w:author="Dũng Hạ Quang" w:date="2023-11-06T15:04:00Z">
              <w:tcPr>
                <w:tcW w:w="2880" w:type="dxa"/>
                <w:tcBorders>
                  <w:top w:val="single" w:sz="5" w:space="0" w:color="000000"/>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709840F9" w14:textId="77777777" w:rsidR="00431614" w:rsidRDefault="00000000">
            <w:pPr>
              <w:widowControl w:val="0"/>
              <w:spacing w:after="0" w:line="276" w:lineRule="auto"/>
              <w:ind w:left="0"/>
              <w:jc w:val="center"/>
            </w:pPr>
            <w:r>
              <w:rPr>
                <w:b/>
              </w:rPr>
              <w:t>Kết quả công việc</w:t>
            </w:r>
          </w:p>
        </w:tc>
      </w:tr>
      <w:tr w:rsidR="00431614" w14:paraId="134B5599" w14:textId="77777777" w:rsidTr="00C22101">
        <w:trPr>
          <w:cantSplit/>
          <w:jc w:val="center"/>
          <w:trPrChange w:id="91"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92"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0214C0C9" w14:textId="77777777" w:rsidR="00431614" w:rsidRDefault="00000000">
            <w:pPr>
              <w:widowControl w:val="0"/>
              <w:spacing w:after="0" w:line="276" w:lineRule="auto"/>
              <w:ind w:left="0"/>
            </w:pPr>
            <w:r>
              <w:t>1.1</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93"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71348C46" w14:textId="77777777" w:rsidR="00431614" w:rsidRDefault="00000000">
            <w:pPr>
              <w:widowControl w:val="0"/>
              <w:spacing w:after="0" w:line="276" w:lineRule="auto"/>
              <w:ind w:left="0"/>
            </w:pPr>
            <w:r>
              <w:t>Gặp gỡ, trao đổi với khách hàng</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94"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07F64E8C" w14:textId="77777777" w:rsidR="00431614" w:rsidRDefault="00000000">
            <w:pPr>
              <w:widowControl w:val="0"/>
              <w:spacing w:after="0" w:line="276" w:lineRule="auto"/>
              <w:ind w:left="0"/>
            </w:pPr>
            <w:r>
              <w:t>3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95"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0F3017AB" w14:textId="77777777" w:rsidR="00431614" w:rsidRDefault="00000000">
            <w:pPr>
              <w:widowControl w:val="0"/>
              <w:spacing w:after="0" w:line="276" w:lineRule="auto"/>
              <w:ind w:left="0"/>
            </w:pPr>
            <w:r>
              <w:t>10/09 - 12/09</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96"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308C78C" w14:textId="77777777" w:rsidR="00431614" w:rsidRDefault="00000000">
            <w:pPr>
              <w:widowControl w:val="0"/>
              <w:spacing w:after="0" w:line="276" w:lineRule="auto"/>
              <w:ind w:left="0"/>
            </w:pPr>
            <w:r>
              <w:t>Nguyễn Thị Hồng Nhung</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97"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2DC2A30" w14:textId="77777777" w:rsidR="00431614" w:rsidRDefault="00000000">
            <w:pPr>
              <w:widowControl w:val="0"/>
              <w:spacing w:after="0" w:line="276" w:lineRule="auto"/>
              <w:ind w:left="0"/>
            </w:pPr>
            <w:r>
              <w:t>Bản tóm tắt cuộc họp và cuộc trao đổi với khách hàng, bao gồm các điểm quan trọng đã được thảo luận</w:t>
            </w:r>
          </w:p>
        </w:tc>
      </w:tr>
      <w:tr w:rsidR="00431614" w14:paraId="2BD52D54" w14:textId="77777777" w:rsidTr="00C22101">
        <w:trPr>
          <w:cantSplit/>
          <w:jc w:val="center"/>
          <w:trPrChange w:id="98"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99"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4C1F801C" w14:textId="77777777" w:rsidR="00431614" w:rsidRDefault="00000000">
            <w:pPr>
              <w:widowControl w:val="0"/>
              <w:spacing w:after="0" w:line="276" w:lineRule="auto"/>
              <w:ind w:left="0"/>
            </w:pPr>
            <w:r>
              <w:t>1.2</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00"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6F828E7B" w14:textId="77777777" w:rsidR="00431614" w:rsidRDefault="00000000">
            <w:pPr>
              <w:widowControl w:val="0"/>
              <w:spacing w:after="0" w:line="276" w:lineRule="auto"/>
              <w:ind w:left="0"/>
            </w:pPr>
            <w:r>
              <w:t>Xác định yêu cầu khách hàng</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01"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7EA0FC7E" w14:textId="77777777" w:rsidR="00431614" w:rsidRDefault="00000000">
            <w:pPr>
              <w:widowControl w:val="0"/>
              <w:spacing w:after="0" w:line="276" w:lineRule="auto"/>
              <w:ind w:left="0"/>
            </w:pPr>
            <w:r>
              <w:t>3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02"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010358B3" w14:textId="77777777" w:rsidR="00431614" w:rsidRDefault="00000000">
            <w:pPr>
              <w:widowControl w:val="0"/>
              <w:spacing w:after="0" w:line="276" w:lineRule="auto"/>
              <w:ind w:left="0"/>
            </w:pPr>
            <w:r>
              <w:t>13/09 - 15/09</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03"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786E864B" w14:textId="77777777" w:rsidR="00431614" w:rsidRDefault="00000000">
            <w:pPr>
              <w:widowControl w:val="0"/>
              <w:spacing w:after="0" w:line="276" w:lineRule="auto"/>
              <w:ind w:left="0"/>
            </w:pPr>
            <w:r>
              <w:t>Lê Thị Lý</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04"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322DF16" w14:textId="77777777" w:rsidR="00431614" w:rsidRDefault="00000000">
            <w:pPr>
              <w:widowControl w:val="0"/>
              <w:spacing w:after="0" w:line="276" w:lineRule="auto"/>
              <w:ind w:left="0"/>
            </w:pPr>
            <w:r>
              <w:t>Tài liệu yêu cầu chi tiết từ khách hàng, bao gồm yêu cầu chức năng và phi chức năng</w:t>
            </w:r>
          </w:p>
        </w:tc>
      </w:tr>
      <w:tr w:rsidR="00431614" w14:paraId="5932C943" w14:textId="77777777" w:rsidTr="00C22101">
        <w:trPr>
          <w:cantSplit/>
          <w:jc w:val="center"/>
          <w:trPrChange w:id="105"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106"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2C38BD4B" w14:textId="77777777" w:rsidR="00431614" w:rsidRDefault="00000000">
            <w:pPr>
              <w:widowControl w:val="0"/>
              <w:spacing w:after="0" w:line="276" w:lineRule="auto"/>
              <w:ind w:left="0"/>
            </w:pPr>
            <w:r>
              <w:t>1.3</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07"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17C2AE8E" w14:textId="77777777" w:rsidR="00431614" w:rsidRDefault="00000000">
            <w:pPr>
              <w:widowControl w:val="0"/>
              <w:spacing w:after="0" w:line="276" w:lineRule="auto"/>
              <w:ind w:left="0"/>
            </w:pPr>
            <w:r>
              <w:t>Viết tài liệu báo cáo</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08"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22AF3BEE" w14:textId="77777777" w:rsidR="00431614" w:rsidRDefault="00000000">
            <w:pPr>
              <w:widowControl w:val="0"/>
              <w:spacing w:after="0" w:line="276" w:lineRule="auto"/>
              <w:ind w:left="0"/>
            </w:pPr>
            <w:r>
              <w:t>2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09"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379AD1BC" w14:textId="77777777" w:rsidR="00431614" w:rsidRDefault="00000000">
            <w:pPr>
              <w:widowControl w:val="0"/>
              <w:spacing w:after="0" w:line="276" w:lineRule="auto"/>
              <w:ind w:left="0"/>
            </w:pPr>
            <w:r>
              <w:t>16/09 - 17/09</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10"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96CDC95" w14:textId="77777777" w:rsidR="00431614" w:rsidRDefault="00000000">
            <w:pPr>
              <w:widowControl w:val="0"/>
              <w:spacing w:after="0" w:line="276" w:lineRule="auto"/>
              <w:ind w:left="0"/>
            </w:pPr>
            <w:r>
              <w:t>Nguyễn Thị Hồng Nhung</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11"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70571E50" w14:textId="77777777" w:rsidR="00431614" w:rsidRDefault="00000000">
            <w:pPr>
              <w:widowControl w:val="0"/>
              <w:spacing w:after="0" w:line="276" w:lineRule="auto"/>
              <w:ind w:left="0"/>
            </w:pPr>
            <w:r>
              <w:t>Bản báo cáo kết quả khảo sát</w:t>
            </w:r>
          </w:p>
        </w:tc>
      </w:tr>
      <w:tr w:rsidR="00431614" w14:paraId="27A6044B" w14:textId="77777777" w:rsidTr="00C22101">
        <w:trPr>
          <w:cantSplit/>
          <w:jc w:val="center"/>
          <w:trPrChange w:id="112" w:author="Dũng Hạ Quang" w:date="2023-11-06T15:04:00Z">
            <w:trPr>
              <w:cantSplit/>
              <w:jc w:val="center"/>
            </w:trPr>
          </w:trPrChange>
        </w:trPr>
        <w:tc>
          <w:tcPr>
            <w:tcW w:w="2662" w:type="dxa"/>
            <w:gridSpan w:val="2"/>
            <w:tcBorders>
              <w:top w:val="single" w:sz="5" w:space="0" w:color="CCCCCC"/>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Change w:id="113" w:author="Dũng Hạ Quang" w:date="2023-11-06T15:04:00Z">
              <w:tcPr>
                <w:tcW w:w="2940" w:type="dxa"/>
                <w:gridSpan w:val="2"/>
                <w:tcBorders>
                  <w:top w:val="single" w:sz="5" w:space="0" w:color="CCCCCC"/>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0C600641" w14:textId="77777777" w:rsidR="00431614" w:rsidRDefault="00000000">
            <w:pPr>
              <w:widowControl w:val="0"/>
              <w:spacing w:after="0" w:line="276" w:lineRule="auto"/>
              <w:ind w:left="0"/>
            </w:pPr>
            <w:r>
              <w:rPr>
                <w:b/>
              </w:rPr>
              <w:t xml:space="preserve">2. Phân tích và </w:t>
            </w:r>
            <w:r>
              <w:rPr>
                <w:b/>
              </w:rPr>
              <w:br/>
              <w:t>thiết kế hệ thống</w:t>
            </w:r>
          </w:p>
        </w:tc>
        <w:tc>
          <w:tcPr>
            <w:tcW w:w="115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14"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5ADCA934" w14:textId="77777777" w:rsidR="00431614" w:rsidRDefault="00000000">
            <w:pPr>
              <w:widowControl w:val="0"/>
              <w:spacing w:after="0" w:line="276" w:lineRule="auto"/>
              <w:ind w:left="0"/>
              <w:jc w:val="center"/>
            </w:pPr>
            <w:r>
              <w:rPr>
                <w:b/>
              </w:rPr>
              <w:t>15 ngày</w:t>
            </w:r>
          </w:p>
        </w:tc>
        <w:tc>
          <w:tcPr>
            <w:tcW w:w="174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15"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5E541591" w14:textId="77777777" w:rsidR="00431614" w:rsidRDefault="00000000">
            <w:pPr>
              <w:widowControl w:val="0"/>
              <w:spacing w:after="0" w:line="276" w:lineRule="auto"/>
              <w:ind w:left="0"/>
              <w:jc w:val="center"/>
            </w:pPr>
            <w:r>
              <w:rPr>
                <w:b/>
              </w:rPr>
              <w:t>18/09/2023 - 02/10/2023</w:t>
            </w:r>
          </w:p>
        </w:tc>
        <w:tc>
          <w:tcPr>
            <w:tcW w:w="1383"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16"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5ACC482C" w14:textId="77777777" w:rsidR="00431614" w:rsidRDefault="00431614">
            <w:pPr>
              <w:widowControl w:val="0"/>
              <w:spacing w:after="0" w:line="276" w:lineRule="auto"/>
              <w:ind w:left="0"/>
            </w:pPr>
          </w:p>
        </w:tc>
        <w:tc>
          <w:tcPr>
            <w:tcW w:w="283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17"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69F99A6C" w14:textId="77777777" w:rsidR="00431614" w:rsidRDefault="00431614">
            <w:pPr>
              <w:widowControl w:val="0"/>
              <w:spacing w:after="0" w:line="276" w:lineRule="auto"/>
              <w:ind w:left="0"/>
            </w:pPr>
          </w:p>
        </w:tc>
      </w:tr>
      <w:tr w:rsidR="00431614" w14:paraId="34831C82" w14:textId="77777777" w:rsidTr="00C22101">
        <w:trPr>
          <w:cantSplit/>
          <w:jc w:val="center"/>
          <w:trPrChange w:id="118"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119"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26FF69AB" w14:textId="77777777" w:rsidR="00431614" w:rsidRDefault="00000000">
            <w:pPr>
              <w:widowControl w:val="0"/>
              <w:spacing w:after="0" w:line="276" w:lineRule="auto"/>
              <w:ind w:left="0"/>
            </w:pPr>
            <w:r>
              <w:t>2.1</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20"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2F859658" w14:textId="77777777" w:rsidR="00431614" w:rsidRDefault="00000000">
            <w:pPr>
              <w:widowControl w:val="0"/>
              <w:spacing w:after="0" w:line="276" w:lineRule="auto"/>
              <w:ind w:left="0"/>
            </w:pPr>
            <w:r>
              <w:t>Đặc tả yêu cầu</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21"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32E583EA" w14:textId="77777777" w:rsidR="00431614" w:rsidRDefault="00000000">
            <w:pPr>
              <w:widowControl w:val="0"/>
              <w:spacing w:after="0" w:line="276" w:lineRule="auto"/>
              <w:ind w:left="0"/>
            </w:pPr>
            <w:r>
              <w:t>3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22"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2A026899" w14:textId="77777777" w:rsidR="00431614" w:rsidRDefault="00000000">
            <w:pPr>
              <w:widowControl w:val="0"/>
              <w:spacing w:after="0" w:line="276" w:lineRule="auto"/>
              <w:ind w:left="0"/>
            </w:pPr>
            <w:r>
              <w:t>18/09 - 20/09</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23"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39737F16" w14:textId="77777777" w:rsidR="00431614" w:rsidRDefault="00000000">
            <w:pPr>
              <w:widowControl w:val="0"/>
              <w:spacing w:after="0" w:line="276" w:lineRule="auto"/>
              <w:ind w:left="0"/>
            </w:pPr>
            <w:r>
              <w:t>Nguyễn Thị Hồng Nhung</w:t>
            </w:r>
          </w:p>
          <w:p w14:paraId="1EDF501A" w14:textId="77777777" w:rsidR="00431614" w:rsidRDefault="00000000">
            <w:pPr>
              <w:widowControl w:val="0"/>
              <w:spacing w:after="0" w:line="276" w:lineRule="auto"/>
              <w:ind w:left="0"/>
            </w:pPr>
            <w:r>
              <w:t>Lê Thị Lý</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24"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7810B881" w14:textId="77777777" w:rsidR="00431614" w:rsidRDefault="00000000">
            <w:pPr>
              <w:widowControl w:val="0"/>
              <w:spacing w:after="0" w:line="276" w:lineRule="auto"/>
              <w:ind w:left="0"/>
            </w:pPr>
            <w:r>
              <w:t>Tài liệu đặc tả yêu cầu chi tiết của dự án</w:t>
            </w:r>
          </w:p>
        </w:tc>
      </w:tr>
      <w:tr w:rsidR="00431614" w14:paraId="6A666CA4" w14:textId="77777777" w:rsidTr="00C22101">
        <w:trPr>
          <w:cantSplit/>
          <w:jc w:val="center"/>
          <w:trPrChange w:id="125"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126"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24E97395" w14:textId="77777777" w:rsidR="00431614" w:rsidRDefault="00000000">
            <w:pPr>
              <w:widowControl w:val="0"/>
              <w:spacing w:after="0" w:line="276" w:lineRule="auto"/>
              <w:ind w:left="0"/>
            </w:pPr>
            <w:r>
              <w:t>2.2</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27"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2B03D221" w14:textId="77777777" w:rsidR="00431614" w:rsidRDefault="00000000">
            <w:pPr>
              <w:widowControl w:val="0"/>
              <w:spacing w:after="0" w:line="276" w:lineRule="auto"/>
              <w:ind w:left="0"/>
            </w:pPr>
            <w:r>
              <w:t>Xây dựng CSDL</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28"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CA0FBE7" w14:textId="77777777" w:rsidR="00431614" w:rsidRDefault="00000000">
            <w:pPr>
              <w:widowControl w:val="0"/>
              <w:spacing w:after="0" w:line="276" w:lineRule="auto"/>
              <w:ind w:left="0"/>
            </w:pPr>
            <w:r>
              <w:t>5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29"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56ECA46F" w14:textId="77777777" w:rsidR="00431614" w:rsidRDefault="00000000">
            <w:pPr>
              <w:widowControl w:val="0"/>
              <w:spacing w:after="0" w:line="276" w:lineRule="auto"/>
              <w:ind w:left="0"/>
            </w:pPr>
            <w:r>
              <w:t>21/09 - 25/09</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30"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F6D1628" w14:textId="77777777" w:rsidR="00431614" w:rsidRDefault="00000000">
            <w:pPr>
              <w:widowControl w:val="0"/>
              <w:spacing w:after="0" w:line="276" w:lineRule="auto"/>
              <w:ind w:left="0"/>
            </w:pPr>
            <w:r>
              <w:t>Lê Đình Tú</w:t>
            </w:r>
          </w:p>
          <w:p w14:paraId="26F7E296" w14:textId="77777777" w:rsidR="00431614" w:rsidRDefault="00000000">
            <w:pPr>
              <w:widowControl w:val="0"/>
              <w:spacing w:after="0" w:line="276" w:lineRule="auto"/>
              <w:ind w:left="0"/>
            </w:pPr>
            <w:r>
              <w:t>Lê Thị Lý</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31"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0EBC571B" w14:textId="77777777" w:rsidR="00431614" w:rsidRDefault="00000000">
            <w:pPr>
              <w:widowControl w:val="0"/>
              <w:spacing w:after="0" w:line="276" w:lineRule="auto"/>
              <w:ind w:left="0"/>
            </w:pPr>
            <w:r>
              <w:t>CSDL đã được thiết kế và triển khai sẵn sàng cho việc phát triển ứng dụng</w:t>
            </w:r>
          </w:p>
        </w:tc>
      </w:tr>
      <w:tr w:rsidR="00431614" w14:paraId="50AC969D" w14:textId="77777777" w:rsidTr="00C22101">
        <w:trPr>
          <w:cantSplit/>
          <w:jc w:val="center"/>
          <w:trPrChange w:id="132"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133"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7662B481" w14:textId="77777777" w:rsidR="00431614" w:rsidRDefault="00000000">
            <w:pPr>
              <w:widowControl w:val="0"/>
              <w:spacing w:after="0" w:line="276" w:lineRule="auto"/>
              <w:ind w:left="0"/>
            </w:pPr>
            <w:r>
              <w:t>2.3</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34"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3B3AC67" w14:textId="77777777" w:rsidR="00431614" w:rsidRDefault="00000000">
            <w:pPr>
              <w:widowControl w:val="0"/>
              <w:spacing w:after="0" w:line="276" w:lineRule="auto"/>
              <w:ind w:left="0"/>
            </w:pPr>
            <w:r>
              <w:t>Thiết kế giao diện</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35"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5EE9C8DA" w14:textId="77777777" w:rsidR="00431614" w:rsidRDefault="00000000">
            <w:pPr>
              <w:widowControl w:val="0"/>
              <w:spacing w:after="0" w:line="276" w:lineRule="auto"/>
              <w:ind w:left="0"/>
            </w:pPr>
            <w:r>
              <w:t>6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36"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9CB4071" w14:textId="77777777" w:rsidR="00431614" w:rsidRDefault="00000000">
            <w:pPr>
              <w:widowControl w:val="0"/>
              <w:spacing w:after="0" w:line="276" w:lineRule="auto"/>
              <w:ind w:left="0"/>
            </w:pPr>
            <w:r>
              <w:t>25/09 - 30/09</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37"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15740273" w14:textId="77777777" w:rsidR="00431614" w:rsidRDefault="00000000">
            <w:pPr>
              <w:widowControl w:val="0"/>
              <w:spacing w:after="0" w:line="276" w:lineRule="auto"/>
              <w:ind w:left="0"/>
            </w:pPr>
            <w:r>
              <w:t>Hạ Quang Dũng</w:t>
            </w:r>
          </w:p>
          <w:p w14:paraId="1E8EAFA0" w14:textId="77777777" w:rsidR="00431614" w:rsidRDefault="00000000">
            <w:pPr>
              <w:widowControl w:val="0"/>
              <w:spacing w:after="0" w:line="276" w:lineRule="auto"/>
              <w:ind w:left="0"/>
            </w:pPr>
            <w:r>
              <w:t>Lê Đình Tú</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38"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62F4494A" w14:textId="77777777" w:rsidR="00431614" w:rsidRDefault="00000000">
            <w:pPr>
              <w:widowControl w:val="0"/>
              <w:spacing w:after="0" w:line="276" w:lineRule="auto"/>
              <w:ind w:left="0"/>
            </w:pPr>
            <w:r>
              <w:t>Bản thiết kế giao diện người dùng</w:t>
            </w:r>
          </w:p>
        </w:tc>
      </w:tr>
      <w:tr w:rsidR="00431614" w14:paraId="68AB054C" w14:textId="77777777" w:rsidTr="00C22101">
        <w:trPr>
          <w:cantSplit/>
          <w:jc w:val="center"/>
          <w:trPrChange w:id="139"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140"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081AF31C" w14:textId="77777777" w:rsidR="00431614" w:rsidRDefault="00000000">
            <w:pPr>
              <w:widowControl w:val="0"/>
              <w:spacing w:after="0" w:line="276" w:lineRule="auto"/>
              <w:ind w:left="0"/>
            </w:pPr>
            <w:r>
              <w:t>2.4</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41"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0CED2622" w14:textId="77777777" w:rsidR="00431614" w:rsidRDefault="00000000">
            <w:pPr>
              <w:widowControl w:val="0"/>
              <w:spacing w:after="0" w:line="276" w:lineRule="auto"/>
              <w:ind w:left="0"/>
            </w:pPr>
            <w:r>
              <w:t>Lập báo cáo</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42"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00DC993B" w14:textId="77777777" w:rsidR="00431614" w:rsidRDefault="00000000">
            <w:pPr>
              <w:widowControl w:val="0"/>
              <w:spacing w:after="0" w:line="276" w:lineRule="auto"/>
              <w:ind w:left="0"/>
            </w:pPr>
            <w:r>
              <w:t>3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43"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29EF2CB9" w14:textId="77777777" w:rsidR="00431614" w:rsidRDefault="00000000">
            <w:pPr>
              <w:widowControl w:val="0"/>
              <w:spacing w:after="0" w:line="276" w:lineRule="auto"/>
              <w:ind w:left="0"/>
            </w:pPr>
            <w:r>
              <w:t>30/09 - 02/10</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44"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57938934" w14:textId="77777777" w:rsidR="00431614" w:rsidRDefault="00000000">
            <w:pPr>
              <w:widowControl w:val="0"/>
              <w:spacing w:after="0" w:line="276" w:lineRule="auto"/>
              <w:ind w:left="0"/>
            </w:pPr>
            <w:r>
              <w:t>Nguyễn Thị Hồng Nhung</w:t>
            </w:r>
          </w:p>
          <w:p w14:paraId="5203669F" w14:textId="77777777" w:rsidR="00431614" w:rsidRDefault="00000000">
            <w:pPr>
              <w:widowControl w:val="0"/>
              <w:spacing w:after="0" w:line="276" w:lineRule="auto"/>
              <w:ind w:left="0"/>
            </w:pPr>
            <w:r>
              <w:t>Lê Thị Lý</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45"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6784B1EF" w14:textId="77777777" w:rsidR="00431614" w:rsidRDefault="00000000">
            <w:pPr>
              <w:widowControl w:val="0"/>
              <w:spacing w:after="0" w:line="276" w:lineRule="auto"/>
              <w:ind w:left="0"/>
            </w:pPr>
            <w:r>
              <w:t>Tài liệu báo cáo về tiến trình thực hiện dự án và báo cáo các vấn đề liên quan đến yêu cầu</w:t>
            </w:r>
          </w:p>
        </w:tc>
      </w:tr>
      <w:tr w:rsidR="00431614" w14:paraId="71D1F3F5" w14:textId="77777777" w:rsidTr="00C22101">
        <w:trPr>
          <w:cantSplit/>
          <w:jc w:val="center"/>
          <w:trPrChange w:id="146" w:author="Dũng Hạ Quang" w:date="2023-11-06T15:04:00Z">
            <w:trPr>
              <w:cantSplit/>
              <w:jc w:val="center"/>
            </w:trPr>
          </w:trPrChange>
        </w:trPr>
        <w:tc>
          <w:tcPr>
            <w:tcW w:w="2662" w:type="dxa"/>
            <w:gridSpan w:val="2"/>
            <w:tcBorders>
              <w:top w:val="single" w:sz="5" w:space="0" w:color="CCCCCC"/>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Change w:id="147" w:author="Dũng Hạ Quang" w:date="2023-11-06T15:04:00Z">
              <w:tcPr>
                <w:tcW w:w="2940" w:type="dxa"/>
                <w:gridSpan w:val="2"/>
                <w:tcBorders>
                  <w:top w:val="single" w:sz="5" w:space="0" w:color="CCCCCC"/>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03F72EE5" w14:textId="77777777" w:rsidR="00431614" w:rsidRDefault="00000000">
            <w:pPr>
              <w:widowControl w:val="0"/>
              <w:spacing w:after="0" w:line="276" w:lineRule="auto"/>
              <w:ind w:left="0"/>
            </w:pPr>
            <w:r>
              <w:rPr>
                <w:b/>
              </w:rPr>
              <w:t>3. Thực hiện</w:t>
            </w:r>
          </w:p>
        </w:tc>
        <w:tc>
          <w:tcPr>
            <w:tcW w:w="115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48"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3CCECB74" w14:textId="77777777" w:rsidR="00431614" w:rsidRDefault="00000000">
            <w:pPr>
              <w:widowControl w:val="0"/>
              <w:spacing w:after="0" w:line="276" w:lineRule="auto"/>
              <w:ind w:left="0"/>
              <w:jc w:val="center"/>
            </w:pPr>
            <w:r>
              <w:rPr>
                <w:b/>
              </w:rPr>
              <w:t>20 ngày</w:t>
            </w:r>
          </w:p>
        </w:tc>
        <w:tc>
          <w:tcPr>
            <w:tcW w:w="174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49"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645FE6D2" w14:textId="77777777" w:rsidR="00431614" w:rsidRDefault="00000000">
            <w:pPr>
              <w:widowControl w:val="0"/>
              <w:spacing w:after="0" w:line="276" w:lineRule="auto"/>
              <w:ind w:left="0"/>
              <w:jc w:val="center"/>
            </w:pPr>
            <w:r>
              <w:rPr>
                <w:b/>
              </w:rPr>
              <w:t>03/10/2023 - 22/10/2023</w:t>
            </w:r>
          </w:p>
        </w:tc>
        <w:tc>
          <w:tcPr>
            <w:tcW w:w="1383"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50"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4E2703A5" w14:textId="77777777" w:rsidR="00431614" w:rsidRDefault="00431614">
            <w:pPr>
              <w:widowControl w:val="0"/>
              <w:spacing w:after="0" w:line="276" w:lineRule="auto"/>
              <w:ind w:left="0"/>
            </w:pPr>
          </w:p>
        </w:tc>
        <w:tc>
          <w:tcPr>
            <w:tcW w:w="283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tcPrChange w:id="151"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tcPr>
            </w:tcPrChange>
          </w:tcPr>
          <w:p w14:paraId="49C3A65C" w14:textId="77777777" w:rsidR="00431614" w:rsidRDefault="00431614">
            <w:pPr>
              <w:widowControl w:val="0"/>
              <w:spacing w:after="0" w:line="276" w:lineRule="auto"/>
              <w:ind w:left="0"/>
            </w:pPr>
          </w:p>
        </w:tc>
      </w:tr>
      <w:tr w:rsidR="00431614" w14:paraId="0728D8BF" w14:textId="77777777" w:rsidTr="00C22101">
        <w:trPr>
          <w:cantSplit/>
          <w:jc w:val="center"/>
          <w:trPrChange w:id="152"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F3F3F3"/>
            <w:tcMar>
              <w:top w:w="72" w:type="dxa"/>
              <w:left w:w="72" w:type="dxa"/>
              <w:bottom w:w="72" w:type="dxa"/>
              <w:right w:w="72" w:type="dxa"/>
            </w:tcMar>
            <w:tcPrChange w:id="153"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F3F3F3"/>
                <w:tcMar>
                  <w:top w:w="72" w:type="dxa"/>
                  <w:left w:w="72" w:type="dxa"/>
                  <w:bottom w:w="72" w:type="dxa"/>
                  <w:right w:w="72" w:type="dxa"/>
                </w:tcMar>
              </w:tcPr>
            </w:tcPrChange>
          </w:tcPr>
          <w:p w14:paraId="1E88E45C" w14:textId="77777777" w:rsidR="00431614" w:rsidRDefault="00000000">
            <w:pPr>
              <w:widowControl w:val="0"/>
              <w:spacing w:after="0" w:line="276" w:lineRule="auto"/>
              <w:ind w:left="0"/>
            </w:pPr>
            <w:r>
              <w:t>3.1</w:t>
            </w:r>
          </w:p>
        </w:tc>
        <w:tc>
          <w:tcPr>
            <w:tcW w:w="210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54"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04AD55B2" w14:textId="77777777" w:rsidR="00431614" w:rsidRDefault="00000000">
            <w:pPr>
              <w:widowControl w:val="0"/>
              <w:spacing w:after="0" w:line="276" w:lineRule="auto"/>
              <w:ind w:left="0"/>
            </w:pPr>
            <w:r>
              <w:t>Lập trình CSDL</w:t>
            </w:r>
          </w:p>
        </w:tc>
        <w:tc>
          <w:tcPr>
            <w:tcW w:w="115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55"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08BD50F4" w14:textId="77777777" w:rsidR="00431614" w:rsidRDefault="00000000">
            <w:pPr>
              <w:widowControl w:val="0"/>
              <w:spacing w:after="0" w:line="276" w:lineRule="auto"/>
              <w:ind w:left="0"/>
            </w:pPr>
            <w:r>
              <w:t>5 ngày</w:t>
            </w:r>
          </w:p>
        </w:tc>
        <w:tc>
          <w:tcPr>
            <w:tcW w:w="174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56"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61D75876" w14:textId="77777777" w:rsidR="00431614" w:rsidRDefault="00000000">
            <w:pPr>
              <w:widowControl w:val="0"/>
              <w:spacing w:after="0" w:line="276" w:lineRule="auto"/>
              <w:ind w:left="0"/>
            </w:pPr>
            <w:r>
              <w:t>03/10 - 07/10</w:t>
            </w:r>
          </w:p>
        </w:tc>
        <w:tc>
          <w:tcPr>
            <w:tcW w:w="1383"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57"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1D698D12" w14:textId="77777777" w:rsidR="00431614" w:rsidRDefault="00000000">
            <w:pPr>
              <w:widowControl w:val="0"/>
              <w:spacing w:after="0" w:line="276" w:lineRule="auto"/>
              <w:ind w:left="0"/>
            </w:pPr>
            <w:r>
              <w:t>Lê Đình Tú</w:t>
            </w:r>
          </w:p>
          <w:p w14:paraId="7555BC16" w14:textId="77777777" w:rsidR="00431614" w:rsidRDefault="00000000">
            <w:pPr>
              <w:widowControl w:val="0"/>
              <w:spacing w:after="0" w:line="276" w:lineRule="auto"/>
              <w:ind w:left="0"/>
            </w:pPr>
            <w:r>
              <w:t>Lê Thị Lý</w:t>
            </w:r>
          </w:p>
        </w:tc>
        <w:tc>
          <w:tcPr>
            <w:tcW w:w="283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58"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751D7BF2" w14:textId="77777777" w:rsidR="00431614" w:rsidRDefault="00000000">
            <w:pPr>
              <w:widowControl w:val="0"/>
              <w:spacing w:after="0" w:line="276" w:lineRule="auto"/>
              <w:ind w:left="0"/>
            </w:pPr>
            <w:r>
              <w:t>Hệ thống CSDL sẵn sàng</w:t>
            </w:r>
          </w:p>
        </w:tc>
      </w:tr>
      <w:tr w:rsidR="00431614" w14:paraId="35D95C17" w14:textId="77777777" w:rsidTr="00C22101">
        <w:trPr>
          <w:cantSplit/>
          <w:jc w:val="center"/>
          <w:trPrChange w:id="159"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F3F3F3"/>
            <w:tcMar>
              <w:top w:w="72" w:type="dxa"/>
              <w:left w:w="72" w:type="dxa"/>
              <w:bottom w:w="72" w:type="dxa"/>
              <w:right w:w="72" w:type="dxa"/>
            </w:tcMar>
            <w:tcPrChange w:id="160"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F3F3F3"/>
                <w:tcMar>
                  <w:top w:w="72" w:type="dxa"/>
                  <w:left w:w="72" w:type="dxa"/>
                  <w:bottom w:w="72" w:type="dxa"/>
                  <w:right w:w="72" w:type="dxa"/>
                </w:tcMar>
              </w:tcPr>
            </w:tcPrChange>
          </w:tcPr>
          <w:p w14:paraId="450FC52B" w14:textId="77777777" w:rsidR="00431614" w:rsidRDefault="00000000">
            <w:pPr>
              <w:widowControl w:val="0"/>
              <w:spacing w:after="0" w:line="276" w:lineRule="auto"/>
              <w:ind w:left="0"/>
            </w:pPr>
            <w:r>
              <w:t>3.2</w:t>
            </w:r>
          </w:p>
        </w:tc>
        <w:tc>
          <w:tcPr>
            <w:tcW w:w="210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61"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090BDBCA" w14:textId="77777777" w:rsidR="00431614" w:rsidRDefault="00000000">
            <w:pPr>
              <w:widowControl w:val="0"/>
              <w:spacing w:after="0" w:line="276" w:lineRule="auto"/>
              <w:ind w:left="0"/>
            </w:pPr>
            <w:r>
              <w:t>Lập trình giao diện</w:t>
            </w:r>
          </w:p>
        </w:tc>
        <w:tc>
          <w:tcPr>
            <w:tcW w:w="115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62"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26FB8DB4" w14:textId="77777777" w:rsidR="00431614" w:rsidRDefault="00000000">
            <w:pPr>
              <w:widowControl w:val="0"/>
              <w:spacing w:after="0" w:line="276" w:lineRule="auto"/>
              <w:ind w:left="0"/>
            </w:pPr>
            <w:r>
              <w:t>10 ngày</w:t>
            </w:r>
          </w:p>
        </w:tc>
        <w:tc>
          <w:tcPr>
            <w:tcW w:w="174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63"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1B780A82" w14:textId="77777777" w:rsidR="00431614" w:rsidRDefault="00000000">
            <w:pPr>
              <w:widowControl w:val="0"/>
              <w:spacing w:after="0" w:line="276" w:lineRule="auto"/>
              <w:ind w:left="0"/>
            </w:pPr>
            <w:r>
              <w:t>03/10 - 12/10</w:t>
            </w:r>
          </w:p>
        </w:tc>
        <w:tc>
          <w:tcPr>
            <w:tcW w:w="1383"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64"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6737E814" w14:textId="77777777" w:rsidR="00431614" w:rsidRDefault="00000000">
            <w:pPr>
              <w:widowControl w:val="0"/>
              <w:spacing w:after="0" w:line="276" w:lineRule="auto"/>
              <w:ind w:left="0"/>
            </w:pPr>
            <w:r>
              <w:t>Hạ Quang Dũng</w:t>
            </w:r>
          </w:p>
        </w:tc>
        <w:tc>
          <w:tcPr>
            <w:tcW w:w="283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65"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66CF32B6" w14:textId="77777777" w:rsidR="00431614" w:rsidRDefault="00000000">
            <w:pPr>
              <w:widowControl w:val="0"/>
              <w:spacing w:after="0" w:line="276" w:lineRule="auto"/>
              <w:ind w:left="0"/>
            </w:pPr>
            <w:r>
              <w:t>Giao diện người dùng</w:t>
            </w:r>
          </w:p>
        </w:tc>
      </w:tr>
      <w:tr w:rsidR="00431614" w14:paraId="41C3E761" w14:textId="77777777" w:rsidTr="00C22101">
        <w:trPr>
          <w:cantSplit/>
          <w:jc w:val="center"/>
          <w:trPrChange w:id="166"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F3F3F3"/>
            <w:tcMar>
              <w:top w:w="72" w:type="dxa"/>
              <w:left w:w="72" w:type="dxa"/>
              <w:bottom w:w="72" w:type="dxa"/>
              <w:right w:w="72" w:type="dxa"/>
            </w:tcMar>
            <w:tcPrChange w:id="167"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F3F3F3"/>
                <w:tcMar>
                  <w:top w:w="72" w:type="dxa"/>
                  <w:left w:w="72" w:type="dxa"/>
                  <w:bottom w:w="72" w:type="dxa"/>
                  <w:right w:w="72" w:type="dxa"/>
                </w:tcMar>
              </w:tcPr>
            </w:tcPrChange>
          </w:tcPr>
          <w:p w14:paraId="6EAEAE60" w14:textId="77777777" w:rsidR="00431614" w:rsidRDefault="00000000">
            <w:pPr>
              <w:widowControl w:val="0"/>
              <w:spacing w:after="0" w:line="276" w:lineRule="auto"/>
              <w:ind w:left="0"/>
            </w:pPr>
            <w:r>
              <w:t>3.3</w:t>
            </w:r>
          </w:p>
        </w:tc>
        <w:tc>
          <w:tcPr>
            <w:tcW w:w="210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68"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3E6498C7" w14:textId="77777777" w:rsidR="00431614" w:rsidRDefault="00000000">
            <w:pPr>
              <w:widowControl w:val="0"/>
              <w:spacing w:after="0" w:line="276" w:lineRule="auto"/>
              <w:ind w:left="0"/>
            </w:pPr>
            <w:r>
              <w:t>Lập trình chức năng</w:t>
            </w:r>
          </w:p>
        </w:tc>
        <w:tc>
          <w:tcPr>
            <w:tcW w:w="115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69"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3445E688" w14:textId="77777777" w:rsidR="00431614" w:rsidRDefault="00000000">
            <w:pPr>
              <w:widowControl w:val="0"/>
              <w:spacing w:after="0" w:line="276" w:lineRule="auto"/>
              <w:ind w:left="0"/>
            </w:pPr>
            <w:r>
              <w:t>15 ngày</w:t>
            </w:r>
          </w:p>
        </w:tc>
        <w:tc>
          <w:tcPr>
            <w:tcW w:w="174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70"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78A9B9E2" w14:textId="77777777" w:rsidR="00431614" w:rsidRDefault="00000000">
            <w:pPr>
              <w:widowControl w:val="0"/>
              <w:spacing w:after="0" w:line="276" w:lineRule="auto"/>
              <w:ind w:left="0"/>
            </w:pPr>
            <w:r>
              <w:t>08/10 - 22/10</w:t>
            </w:r>
          </w:p>
        </w:tc>
        <w:tc>
          <w:tcPr>
            <w:tcW w:w="1383"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71"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224D0213" w14:textId="77777777" w:rsidR="00431614" w:rsidRDefault="00000000">
            <w:pPr>
              <w:widowControl w:val="0"/>
              <w:spacing w:after="0" w:line="276" w:lineRule="auto"/>
              <w:ind w:left="0"/>
            </w:pPr>
            <w:r>
              <w:t>Lê Đình Tú</w:t>
            </w:r>
          </w:p>
          <w:p w14:paraId="7F5546D3" w14:textId="77777777" w:rsidR="00431614" w:rsidRDefault="00000000">
            <w:pPr>
              <w:widowControl w:val="0"/>
              <w:spacing w:after="0" w:line="276" w:lineRule="auto"/>
              <w:ind w:left="0"/>
            </w:pPr>
            <w:r>
              <w:t>Nguyễn Thị Hồng Nhung</w:t>
            </w:r>
          </w:p>
        </w:tc>
        <w:tc>
          <w:tcPr>
            <w:tcW w:w="2835"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Change w:id="172"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F3F3F3"/>
                <w:tcMar>
                  <w:top w:w="72" w:type="dxa"/>
                  <w:left w:w="72" w:type="dxa"/>
                  <w:bottom w:w="72" w:type="dxa"/>
                  <w:right w:w="72" w:type="dxa"/>
                </w:tcMar>
              </w:tcPr>
            </w:tcPrChange>
          </w:tcPr>
          <w:p w14:paraId="058B0823" w14:textId="77777777" w:rsidR="00431614" w:rsidRDefault="00000000">
            <w:pPr>
              <w:widowControl w:val="0"/>
              <w:spacing w:after="0" w:line="276" w:lineRule="auto"/>
              <w:ind w:left="0"/>
            </w:pPr>
            <w:r>
              <w:t>Chức năng website</w:t>
            </w:r>
          </w:p>
        </w:tc>
      </w:tr>
      <w:tr w:rsidR="00431614" w14:paraId="3EF44237" w14:textId="77777777" w:rsidTr="00C22101">
        <w:trPr>
          <w:cantSplit/>
          <w:jc w:val="center"/>
          <w:trPrChange w:id="173" w:author="Dũng Hạ Quang" w:date="2023-11-06T15:04:00Z">
            <w:trPr>
              <w:cantSplit/>
              <w:jc w:val="center"/>
            </w:trPr>
          </w:trPrChange>
        </w:trPr>
        <w:tc>
          <w:tcPr>
            <w:tcW w:w="2662" w:type="dxa"/>
            <w:gridSpan w:val="2"/>
            <w:tcBorders>
              <w:top w:val="single" w:sz="5" w:space="0" w:color="CCCCCC"/>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Change w:id="174" w:author="Dũng Hạ Quang" w:date="2023-11-06T15:04:00Z">
              <w:tcPr>
                <w:tcW w:w="2940" w:type="dxa"/>
                <w:gridSpan w:val="2"/>
                <w:tcBorders>
                  <w:top w:val="single" w:sz="5" w:space="0" w:color="CCCCCC"/>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139044B7" w14:textId="77777777" w:rsidR="00431614" w:rsidRDefault="00000000">
            <w:pPr>
              <w:widowControl w:val="0"/>
              <w:spacing w:after="0" w:line="276" w:lineRule="auto"/>
              <w:ind w:left="0"/>
            </w:pPr>
            <w:r>
              <w:rPr>
                <w:b/>
              </w:rPr>
              <w:t>4. Kiểm thử</w:t>
            </w:r>
          </w:p>
        </w:tc>
        <w:tc>
          <w:tcPr>
            <w:tcW w:w="115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75"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20A8D71B" w14:textId="77777777" w:rsidR="00431614" w:rsidRDefault="00000000">
            <w:pPr>
              <w:widowControl w:val="0"/>
              <w:spacing w:after="0" w:line="276" w:lineRule="auto"/>
              <w:ind w:left="0"/>
              <w:jc w:val="center"/>
            </w:pPr>
            <w:r>
              <w:rPr>
                <w:b/>
              </w:rPr>
              <w:t>13 ngày</w:t>
            </w:r>
          </w:p>
        </w:tc>
        <w:tc>
          <w:tcPr>
            <w:tcW w:w="174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76"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0850EA3F" w14:textId="77777777" w:rsidR="00431614" w:rsidRDefault="00000000">
            <w:pPr>
              <w:widowControl w:val="0"/>
              <w:spacing w:after="0" w:line="276" w:lineRule="auto"/>
              <w:ind w:left="0"/>
              <w:jc w:val="center"/>
            </w:pPr>
            <w:r>
              <w:rPr>
                <w:b/>
              </w:rPr>
              <w:t>18/10/2023 - 01/11/2023</w:t>
            </w:r>
          </w:p>
        </w:tc>
        <w:tc>
          <w:tcPr>
            <w:tcW w:w="1383"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77"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233738A6" w14:textId="77777777" w:rsidR="00431614" w:rsidRDefault="00431614">
            <w:pPr>
              <w:widowControl w:val="0"/>
              <w:spacing w:after="0" w:line="276" w:lineRule="auto"/>
              <w:ind w:left="0"/>
            </w:pPr>
          </w:p>
        </w:tc>
        <w:tc>
          <w:tcPr>
            <w:tcW w:w="283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178"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1884EFE7" w14:textId="77777777" w:rsidR="00431614" w:rsidRDefault="00431614">
            <w:pPr>
              <w:widowControl w:val="0"/>
              <w:spacing w:after="0" w:line="276" w:lineRule="auto"/>
              <w:ind w:left="0"/>
            </w:pPr>
          </w:p>
        </w:tc>
      </w:tr>
      <w:tr w:rsidR="00431614" w14:paraId="6D112C15" w14:textId="77777777" w:rsidTr="00C22101">
        <w:trPr>
          <w:cantSplit/>
          <w:jc w:val="center"/>
          <w:trPrChange w:id="179"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180"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3B9D14E4" w14:textId="77777777" w:rsidR="00431614" w:rsidRDefault="00000000">
            <w:pPr>
              <w:widowControl w:val="0"/>
              <w:spacing w:after="0" w:line="276" w:lineRule="auto"/>
              <w:ind w:left="0"/>
            </w:pPr>
            <w:r>
              <w:t>4.1</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81"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143751A9" w14:textId="77777777" w:rsidR="00431614" w:rsidRDefault="00000000">
            <w:pPr>
              <w:widowControl w:val="0"/>
              <w:spacing w:after="0" w:line="276" w:lineRule="auto"/>
              <w:ind w:left="0"/>
            </w:pPr>
            <w:r>
              <w:t>Xây dựng tài liệu kiểm thử</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82"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29448A47" w14:textId="77777777" w:rsidR="00431614" w:rsidRDefault="00000000">
            <w:pPr>
              <w:widowControl w:val="0"/>
              <w:spacing w:after="0" w:line="276" w:lineRule="auto"/>
              <w:ind w:left="0"/>
            </w:pPr>
            <w:r>
              <w:t>3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83"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5797D04" w14:textId="77777777" w:rsidR="00431614" w:rsidRDefault="00000000">
            <w:pPr>
              <w:widowControl w:val="0"/>
              <w:spacing w:after="0" w:line="276" w:lineRule="auto"/>
              <w:ind w:left="0"/>
            </w:pPr>
            <w:r>
              <w:t>18/10 - 22/10</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84"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60BDD745" w14:textId="77777777" w:rsidR="00431614" w:rsidRDefault="00000000">
            <w:pPr>
              <w:widowControl w:val="0"/>
              <w:spacing w:after="0" w:line="276" w:lineRule="auto"/>
              <w:ind w:left="0"/>
            </w:pPr>
            <w:r>
              <w:t>Lê Thị Lý</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85"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6DF86395" w14:textId="77777777" w:rsidR="00431614" w:rsidRDefault="00000000">
            <w:pPr>
              <w:widowControl w:val="0"/>
              <w:spacing w:after="0" w:line="276" w:lineRule="auto"/>
              <w:ind w:left="0"/>
            </w:pPr>
            <w:r>
              <w:t>Tài liệu kiểm thử cho toàn dự án</w:t>
            </w:r>
          </w:p>
        </w:tc>
      </w:tr>
      <w:tr w:rsidR="00431614" w14:paraId="082E33CD" w14:textId="77777777" w:rsidTr="00C22101">
        <w:trPr>
          <w:cantSplit/>
          <w:jc w:val="center"/>
          <w:trPrChange w:id="186"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187"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46D523A1" w14:textId="77777777" w:rsidR="00431614" w:rsidRDefault="00000000">
            <w:pPr>
              <w:widowControl w:val="0"/>
              <w:spacing w:after="0" w:line="276" w:lineRule="auto"/>
              <w:ind w:left="0"/>
            </w:pPr>
            <w:r>
              <w:t>4.2</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88"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79C4B705" w14:textId="77777777" w:rsidR="00431614" w:rsidRDefault="00000000">
            <w:pPr>
              <w:widowControl w:val="0"/>
              <w:spacing w:after="0" w:line="276" w:lineRule="auto"/>
              <w:ind w:left="0"/>
            </w:pPr>
            <w:r>
              <w:t>Test module</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89"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0AAE2B5D" w14:textId="77777777" w:rsidR="00431614" w:rsidRDefault="00000000">
            <w:pPr>
              <w:widowControl w:val="0"/>
              <w:spacing w:after="0" w:line="276" w:lineRule="auto"/>
              <w:ind w:left="0"/>
            </w:pPr>
            <w:r>
              <w:t>3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90"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56C23BAB" w14:textId="77777777" w:rsidR="00431614" w:rsidRDefault="00000000">
            <w:pPr>
              <w:widowControl w:val="0"/>
              <w:spacing w:after="0" w:line="276" w:lineRule="auto"/>
              <w:ind w:left="0"/>
            </w:pPr>
            <w:r>
              <w:t>23/10 - 25/10</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91"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7477E164" w14:textId="77777777" w:rsidR="00431614" w:rsidRDefault="00000000">
            <w:pPr>
              <w:widowControl w:val="0"/>
              <w:spacing w:after="0" w:line="276" w:lineRule="auto"/>
              <w:ind w:left="0"/>
            </w:pPr>
            <w:r>
              <w:t>Lê Thị Lý</w:t>
            </w:r>
          </w:p>
          <w:p w14:paraId="360EA41A" w14:textId="77777777" w:rsidR="00431614" w:rsidRDefault="00000000">
            <w:pPr>
              <w:widowControl w:val="0"/>
              <w:spacing w:after="0" w:line="276" w:lineRule="auto"/>
              <w:ind w:left="0"/>
            </w:pPr>
            <w:r>
              <w:t>Lê Đình Tú</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92"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6ABA4D23" w14:textId="77777777" w:rsidR="00431614" w:rsidRDefault="00000000">
            <w:pPr>
              <w:widowControl w:val="0"/>
              <w:spacing w:after="0" w:line="276" w:lineRule="auto"/>
              <w:ind w:left="0"/>
            </w:pPr>
            <w:r>
              <w:t>Test module đã thực hiện</w:t>
            </w:r>
          </w:p>
        </w:tc>
      </w:tr>
      <w:tr w:rsidR="00431614" w14:paraId="53BD090E" w14:textId="77777777" w:rsidTr="00C22101">
        <w:trPr>
          <w:cantSplit/>
          <w:jc w:val="center"/>
          <w:trPrChange w:id="193"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194"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6F85EB27" w14:textId="77777777" w:rsidR="00431614" w:rsidRDefault="00000000">
            <w:pPr>
              <w:widowControl w:val="0"/>
              <w:spacing w:after="0" w:line="276" w:lineRule="auto"/>
              <w:ind w:left="0"/>
            </w:pPr>
            <w:r>
              <w:t>4.3</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95"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7F9B3365" w14:textId="77777777" w:rsidR="00431614" w:rsidRDefault="00000000">
            <w:pPr>
              <w:widowControl w:val="0"/>
              <w:spacing w:after="0" w:line="276" w:lineRule="auto"/>
              <w:ind w:left="0"/>
            </w:pPr>
            <w:r>
              <w:t>Sửa lỗi phát sinh</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96"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000FB031" w14:textId="77777777" w:rsidR="00431614" w:rsidRDefault="00000000">
            <w:pPr>
              <w:widowControl w:val="0"/>
              <w:spacing w:after="0" w:line="276" w:lineRule="auto"/>
              <w:ind w:left="0"/>
            </w:pPr>
            <w:r>
              <w:t>4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97"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74E6FD12" w14:textId="77777777" w:rsidR="00431614" w:rsidRDefault="00000000">
            <w:pPr>
              <w:widowControl w:val="0"/>
              <w:spacing w:after="0" w:line="276" w:lineRule="auto"/>
              <w:ind w:left="0"/>
            </w:pPr>
            <w:r>
              <w:t>26/10 - 29/10</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98"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5C87A15C" w14:textId="77777777" w:rsidR="00431614" w:rsidRDefault="00000000">
            <w:pPr>
              <w:widowControl w:val="0"/>
              <w:spacing w:after="0" w:line="276" w:lineRule="auto"/>
              <w:ind w:left="0"/>
            </w:pPr>
            <w:r>
              <w:t>Tất cả các thành viên</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199"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5A463DC8" w14:textId="77777777" w:rsidR="00431614" w:rsidRDefault="00000000">
            <w:pPr>
              <w:widowControl w:val="0"/>
              <w:spacing w:after="0" w:line="276" w:lineRule="auto"/>
              <w:ind w:left="0"/>
            </w:pPr>
            <w:r>
              <w:t>Các lỗi đã được sửa trong quá trình kiểm thử</w:t>
            </w:r>
          </w:p>
        </w:tc>
      </w:tr>
      <w:tr w:rsidR="00431614" w14:paraId="15ED90B5" w14:textId="77777777" w:rsidTr="00C22101">
        <w:trPr>
          <w:cantSplit/>
          <w:jc w:val="center"/>
          <w:trPrChange w:id="200"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Change w:id="201"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tcPr>
            </w:tcPrChange>
          </w:tcPr>
          <w:p w14:paraId="16115167" w14:textId="77777777" w:rsidR="00431614" w:rsidRDefault="00000000">
            <w:pPr>
              <w:widowControl w:val="0"/>
              <w:spacing w:after="0" w:line="276" w:lineRule="auto"/>
              <w:ind w:left="0"/>
            </w:pPr>
            <w:r>
              <w:t>4.4</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202"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316CA4CD" w14:textId="77777777" w:rsidR="00431614" w:rsidRDefault="00000000">
            <w:pPr>
              <w:widowControl w:val="0"/>
              <w:spacing w:after="0" w:line="276" w:lineRule="auto"/>
              <w:ind w:left="0"/>
            </w:pPr>
            <w:r>
              <w:t>Báo cáo kiểm thử</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203"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2FFB11C8" w14:textId="77777777" w:rsidR="00431614" w:rsidRDefault="00000000">
            <w:pPr>
              <w:widowControl w:val="0"/>
              <w:spacing w:after="0" w:line="276" w:lineRule="auto"/>
              <w:ind w:left="0"/>
            </w:pPr>
            <w:r>
              <w:t>1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204"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4DE6002B" w14:textId="77777777" w:rsidR="00431614" w:rsidRDefault="00000000">
            <w:pPr>
              <w:widowControl w:val="0"/>
              <w:spacing w:after="0" w:line="276" w:lineRule="auto"/>
              <w:ind w:left="0"/>
            </w:pPr>
            <w:r>
              <w:t>30/10</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205"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0BA15BA6" w14:textId="77777777" w:rsidR="00431614" w:rsidRDefault="00000000">
            <w:pPr>
              <w:widowControl w:val="0"/>
              <w:spacing w:after="0" w:line="276" w:lineRule="auto"/>
              <w:ind w:left="0"/>
            </w:pPr>
            <w:r>
              <w:t>Lê Thị Lý</w:t>
            </w:r>
          </w:p>
          <w:p w14:paraId="4845A39B" w14:textId="77777777" w:rsidR="00431614" w:rsidRDefault="00000000">
            <w:pPr>
              <w:widowControl w:val="0"/>
              <w:spacing w:after="0" w:line="276" w:lineRule="auto"/>
              <w:ind w:left="0"/>
            </w:pPr>
            <w:r>
              <w:t>Nguyễn Thị Hồng Nhung</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Change w:id="206"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tcPr>
            </w:tcPrChange>
          </w:tcPr>
          <w:p w14:paraId="32A242E8" w14:textId="77777777" w:rsidR="00431614" w:rsidRDefault="00000000">
            <w:pPr>
              <w:widowControl w:val="0"/>
              <w:spacing w:after="0" w:line="276" w:lineRule="auto"/>
              <w:ind w:left="0"/>
            </w:pPr>
            <w:r>
              <w:t>Bản báo cáo kiểm thử</w:t>
            </w:r>
          </w:p>
        </w:tc>
      </w:tr>
      <w:tr w:rsidR="00431614" w14:paraId="6CFE0DBE" w14:textId="77777777" w:rsidTr="00C22101">
        <w:trPr>
          <w:cantSplit/>
          <w:jc w:val="center"/>
          <w:trPrChange w:id="207" w:author="Dũng Hạ Quang" w:date="2023-11-06T15:04:00Z">
            <w:trPr>
              <w:cantSplit/>
              <w:jc w:val="center"/>
            </w:trPr>
          </w:trPrChange>
        </w:trPr>
        <w:tc>
          <w:tcPr>
            <w:tcW w:w="2662" w:type="dxa"/>
            <w:gridSpan w:val="2"/>
            <w:tcBorders>
              <w:top w:val="single" w:sz="5" w:space="0" w:color="CCCCCC"/>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Change w:id="208" w:author="Dũng Hạ Quang" w:date="2023-11-06T15:04:00Z">
              <w:tcPr>
                <w:tcW w:w="2940" w:type="dxa"/>
                <w:gridSpan w:val="2"/>
                <w:tcBorders>
                  <w:top w:val="single" w:sz="5" w:space="0" w:color="CCCCCC"/>
                  <w:left w:val="single" w:sz="5" w:space="0" w:color="000000"/>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55D51BBC" w14:textId="77777777" w:rsidR="00431614" w:rsidRDefault="00000000">
            <w:pPr>
              <w:widowControl w:val="0"/>
              <w:spacing w:after="0" w:line="276" w:lineRule="auto"/>
              <w:ind w:left="0"/>
            </w:pPr>
            <w:r>
              <w:rPr>
                <w:b/>
              </w:rPr>
              <w:t>5. Triển khai và bàn giao</w:t>
            </w:r>
          </w:p>
        </w:tc>
        <w:tc>
          <w:tcPr>
            <w:tcW w:w="115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209"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6B95ED09" w14:textId="77777777" w:rsidR="00431614" w:rsidRDefault="00000000">
            <w:pPr>
              <w:widowControl w:val="0"/>
              <w:spacing w:after="0" w:line="276" w:lineRule="auto"/>
              <w:ind w:left="0"/>
              <w:jc w:val="center"/>
            </w:pPr>
            <w:r>
              <w:rPr>
                <w:b/>
              </w:rPr>
              <w:t>6 ngày</w:t>
            </w:r>
          </w:p>
        </w:tc>
        <w:tc>
          <w:tcPr>
            <w:tcW w:w="174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210"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71B36821" w14:textId="77777777" w:rsidR="00431614" w:rsidRDefault="00000000">
            <w:pPr>
              <w:widowControl w:val="0"/>
              <w:spacing w:after="0" w:line="276" w:lineRule="auto"/>
              <w:ind w:left="0"/>
              <w:jc w:val="center"/>
            </w:pPr>
            <w:r>
              <w:rPr>
                <w:b/>
              </w:rPr>
              <w:t>01/11/2023 - 06/11/2023</w:t>
            </w:r>
          </w:p>
        </w:tc>
        <w:tc>
          <w:tcPr>
            <w:tcW w:w="1383"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211"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0AAEAF8E" w14:textId="77777777" w:rsidR="00431614" w:rsidRDefault="00431614">
            <w:pPr>
              <w:widowControl w:val="0"/>
              <w:spacing w:after="0" w:line="276" w:lineRule="auto"/>
              <w:ind w:left="0"/>
            </w:pPr>
          </w:p>
        </w:tc>
        <w:tc>
          <w:tcPr>
            <w:tcW w:w="2835"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Change w:id="212"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CCCCCC"/>
                <w:tcMar>
                  <w:top w:w="72" w:type="dxa"/>
                  <w:left w:w="72" w:type="dxa"/>
                  <w:bottom w:w="72" w:type="dxa"/>
                  <w:right w:w="72" w:type="dxa"/>
                </w:tcMar>
                <w:vAlign w:val="center"/>
              </w:tcPr>
            </w:tcPrChange>
          </w:tcPr>
          <w:p w14:paraId="6A918DE9" w14:textId="77777777" w:rsidR="00431614" w:rsidRDefault="00431614">
            <w:pPr>
              <w:widowControl w:val="0"/>
              <w:spacing w:after="0" w:line="276" w:lineRule="auto"/>
              <w:ind w:left="0"/>
            </w:pPr>
          </w:p>
        </w:tc>
      </w:tr>
      <w:tr w:rsidR="00431614" w14:paraId="1E2B1860" w14:textId="77777777" w:rsidTr="00C22101">
        <w:trPr>
          <w:cantSplit/>
          <w:jc w:val="center"/>
          <w:trPrChange w:id="213"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vAlign w:val="center"/>
            <w:tcPrChange w:id="214"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696213A7" w14:textId="77777777" w:rsidR="00431614" w:rsidRDefault="00000000">
            <w:pPr>
              <w:widowControl w:val="0"/>
              <w:spacing w:after="0" w:line="276" w:lineRule="auto"/>
              <w:ind w:left="0"/>
              <w:jc w:val="center"/>
            </w:pPr>
            <w:r>
              <w:t>5.1</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15"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7298E194" w14:textId="77777777" w:rsidR="00431614" w:rsidRDefault="00000000">
            <w:pPr>
              <w:widowControl w:val="0"/>
              <w:spacing w:after="0" w:line="276" w:lineRule="auto"/>
              <w:ind w:left="0"/>
            </w:pPr>
            <w:r>
              <w:t>Cài đặt sản phẩm</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16"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6E12EAE4" w14:textId="77777777" w:rsidR="00431614" w:rsidRDefault="00000000">
            <w:pPr>
              <w:widowControl w:val="0"/>
              <w:spacing w:after="0" w:line="276" w:lineRule="auto"/>
              <w:ind w:left="0"/>
              <w:jc w:val="center"/>
            </w:pPr>
            <w:r>
              <w:t>2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17"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66CA1E0B" w14:textId="77777777" w:rsidR="00431614" w:rsidRDefault="00000000">
            <w:pPr>
              <w:widowControl w:val="0"/>
              <w:spacing w:after="0" w:line="276" w:lineRule="auto"/>
              <w:ind w:left="0"/>
              <w:jc w:val="center"/>
            </w:pPr>
            <w:r>
              <w:t>01/11 - 02/11</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18"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72EF7784" w14:textId="77777777" w:rsidR="00431614" w:rsidRDefault="00000000">
            <w:pPr>
              <w:widowControl w:val="0"/>
              <w:spacing w:after="0" w:line="276" w:lineRule="auto"/>
              <w:ind w:left="0"/>
            </w:pPr>
            <w:r>
              <w:t>Lê Đình Tú</w:t>
            </w:r>
          </w:p>
          <w:p w14:paraId="67C8F5E4" w14:textId="77777777" w:rsidR="00431614" w:rsidRDefault="00000000">
            <w:pPr>
              <w:widowControl w:val="0"/>
              <w:spacing w:after="0" w:line="276" w:lineRule="auto"/>
              <w:ind w:left="0"/>
            </w:pPr>
            <w:r>
              <w:t>Hạ Quang Dũng</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19"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238E1E3F" w14:textId="77777777" w:rsidR="00431614" w:rsidRDefault="00000000">
            <w:pPr>
              <w:widowControl w:val="0"/>
              <w:spacing w:after="0" w:line="276" w:lineRule="auto"/>
              <w:ind w:left="0"/>
            </w:pPr>
            <w:r>
              <w:t>Sản phẩm cài đặt thành công</w:t>
            </w:r>
          </w:p>
        </w:tc>
      </w:tr>
      <w:tr w:rsidR="00431614" w14:paraId="039E0AA9" w14:textId="77777777" w:rsidTr="00C22101">
        <w:trPr>
          <w:cantSplit/>
          <w:jc w:val="center"/>
          <w:trPrChange w:id="220" w:author="Dũng Hạ Quang" w:date="2023-11-06T15:04:00Z">
            <w:trPr>
              <w:cantSplit/>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vAlign w:val="center"/>
            <w:tcPrChange w:id="221"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7652EB45" w14:textId="77777777" w:rsidR="00431614" w:rsidRDefault="00000000">
            <w:pPr>
              <w:widowControl w:val="0"/>
              <w:spacing w:after="0" w:line="276" w:lineRule="auto"/>
              <w:ind w:left="0"/>
              <w:jc w:val="center"/>
            </w:pPr>
            <w:r>
              <w:t>5.2</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22"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6618B272" w14:textId="77777777" w:rsidR="00431614" w:rsidRDefault="00000000">
            <w:pPr>
              <w:widowControl w:val="0"/>
              <w:spacing w:after="0" w:line="276" w:lineRule="auto"/>
              <w:ind w:left="0"/>
            </w:pPr>
            <w:r>
              <w:t>Hướng dẫn sử dụng</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23"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5C82AD55" w14:textId="77777777" w:rsidR="00431614" w:rsidRDefault="00000000">
            <w:pPr>
              <w:widowControl w:val="0"/>
              <w:spacing w:after="0" w:line="276" w:lineRule="auto"/>
              <w:ind w:left="0"/>
              <w:jc w:val="center"/>
            </w:pPr>
            <w:r>
              <w:t>1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24"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1C4081A1" w14:textId="77777777" w:rsidR="00431614" w:rsidRDefault="00000000">
            <w:pPr>
              <w:widowControl w:val="0"/>
              <w:spacing w:after="0" w:line="276" w:lineRule="auto"/>
              <w:ind w:left="0"/>
              <w:jc w:val="center"/>
            </w:pPr>
            <w:r>
              <w:t>03/11</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25"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71B9B89B" w14:textId="77777777" w:rsidR="00431614" w:rsidRDefault="00000000">
            <w:pPr>
              <w:widowControl w:val="0"/>
              <w:spacing w:after="0" w:line="276" w:lineRule="auto"/>
              <w:ind w:left="0"/>
            </w:pPr>
            <w:r>
              <w:t>Nguyễn Thị Hồng Nhung</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26"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7CEBF835" w14:textId="77777777" w:rsidR="00431614" w:rsidRDefault="00000000">
            <w:pPr>
              <w:widowControl w:val="0"/>
              <w:spacing w:after="0" w:line="276" w:lineRule="auto"/>
              <w:ind w:left="0"/>
            </w:pPr>
            <w:r>
              <w:t>Hướng dẫn sử dụng ứng dụng</w:t>
            </w:r>
          </w:p>
        </w:tc>
      </w:tr>
      <w:tr w:rsidR="00431614" w14:paraId="0E647DE0" w14:textId="77777777" w:rsidTr="00C22101">
        <w:trPr>
          <w:trHeight w:val="360"/>
          <w:jc w:val="center"/>
          <w:trPrChange w:id="227" w:author="Dũng Hạ Quang" w:date="2023-11-06T15:04:00Z">
            <w:trPr>
              <w:trHeight w:val="360"/>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vAlign w:val="center"/>
            <w:tcPrChange w:id="228"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610B9D2E" w14:textId="77777777" w:rsidR="00431614" w:rsidRDefault="00000000">
            <w:pPr>
              <w:widowControl w:val="0"/>
              <w:spacing w:after="0" w:line="276" w:lineRule="auto"/>
              <w:ind w:left="0"/>
              <w:jc w:val="center"/>
            </w:pPr>
            <w:r>
              <w:t>5.3</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29"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1599D8DC" w14:textId="77777777" w:rsidR="00431614" w:rsidRDefault="00000000">
            <w:pPr>
              <w:widowControl w:val="0"/>
              <w:spacing w:after="0" w:line="276" w:lineRule="auto"/>
              <w:ind w:left="0"/>
            </w:pPr>
            <w:r>
              <w:t>Bàn giao sản phẩm</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30"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4A214005" w14:textId="77777777" w:rsidR="00431614" w:rsidRDefault="00000000">
            <w:pPr>
              <w:widowControl w:val="0"/>
              <w:spacing w:after="0" w:line="276" w:lineRule="auto"/>
              <w:ind w:left="0"/>
              <w:jc w:val="center"/>
            </w:pPr>
            <w:r>
              <w:t>1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31"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78A1E052" w14:textId="77777777" w:rsidR="00431614" w:rsidRDefault="00000000">
            <w:pPr>
              <w:widowControl w:val="0"/>
              <w:spacing w:after="0" w:line="276" w:lineRule="auto"/>
              <w:ind w:left="0"/>
              <w:jc w:val="center"/>
            </w:pPr>
            <w:r>
              <w:t>04/11</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32"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7527A831" w14:textId="77777777" w:rsidR="00431614" w:rsidRDefault="00000000">
            <w:pPr>
              <w:widowControl w:val="0"/>
              <w:spacing w:after="0" w:line="276" w:lineRule="auto"/>
              <w:ind w:left="0"/>
            </w:pPr>
            <w:r>
              <w:t>Nguyễn Thị Hồng Nhung</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33"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0D6C4A21" w14:textId="77777777" w:rsidR="00431614" w:rsidRDefault="00000000">
            <w:pPr>
              <w:widowControl w:val="0"/>
              <w:spacing w:after="0" w:line="276" w:lineRule="auto"/>
              <w:ind w:left="0"/>
            </w:pPr>
            <w:r>
              <w:t>Sản phẩm hoàn thành</w:t>
            </w:r>
          </w:p>
        </w:tc>
      </w:tr>
      <w:tr w:rsidR="00431614" w14:paraId="50A68D02" w14:textId="77777777" w:rsidTr="00C22101">
        <w:trPr>
          <w:trHeight w:val="360"/>
          <w:jc w:val="center"/>
          <w:trPrChange w:id="234" w:author="Dũng Hạ Quang" w:date="2023-11-06T15:04:00Z">
            <w:trPr>
              <w:trHeight w:val="360"/>
              <w:jc w:val="center"/>
            </w:trPr>
          </w:trPrChange>
        </w:trPr>
        <w:tc>
          <w:tcPr>
            <w:tcW w:w="562"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vAlign w:val="center"/>
            <w:tcPrChange w:id="235" w:author="Dũng Hạ Quang" w:date="2023-11-06T15:04:00Z">
              <w:tcPr>
                <w:tcW w:w="840" w:type="dxa"/>
                <w:tcBorders>
                  <w:top w:val="single" w:sz="5" w:space="0" w:color="CCCCCC"/>
                  <w:left w:val="single" w:sz="5" w:space="0" w:color="000000"/>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403DC275" w14:textId="77777777" w:rsidR="00431614" w:rsidRDefault="00000000">
            <w:pPr>
              <w:widowControl w:val="0"/>
              <w:spacing w:after="0" w:line="276" w:lineRule="auto"/>
              <w:ind w:left="0"/>
              <w:jc w:val="center"/>
            </w:pPr>
            <w:r>
              <w:t>5.4</w:t>
            </w:r>
          </w:p>
        </w:tc>
        <w:tc>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36" w:author="Dũng Hạ Quang" w:date="2023-11-06T15:04:00Z">
              <w:tcPr>
                <w:tcW w:w="210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1C59D24E" w14:textId="77777777" w:rsidR="00431614" w:rsidRDefault="00000000">
            <w:pPr>
              <w:widowControl w:val="0"/>
              <w:spacing w:after="0" w:line="276" w:lineRule="auto"/>
              <w:ind w:left="0"/>
            </w:pPr>
            <w:r>
              <w:t>Báo cáo</w:t>
            </w:r>
          </w:p>
        </w:tc>
        <w:tc>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37" w:author="Dũng Hạ Quang" w:date="2023-11-06T15:04:00Z">
              <w:tcPr>
                <w:tcW w:w="115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3CE5BEF9" w14:textId="77777777" w:rsidR="00431614" w:rsidRDefault="00000000">
            <w:pPr>
              <w:widowControl w:val="0"/>
              <w:spacing w:after="0" w:line="276" w:lineRule="auto"/>
              <w:ind w:left="0"/>
              <w:jc w:val="center"/>
            </w:pPr>
            <w:r>
              <w:t>2 ngày</w:t>
            </w:r>
          </w:p>
        </w:tc>
        <w:tc>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38" w:author="Dũng Hạ Quang" w:date="2023-11-06T15:04:00Z">
              <w:tcPr>
                <w:tcW w:w="174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54DC189E" w14:textId="77777777" w:rsidR="00431614" w:rsidRDefault="00000000">
            <w:pPr>
              <w:widowControl w:val="0"/>
              <w:spacing w:after="0" w:line="276" w:lineRule="auto"/>
              <w:ind w:left="0"/>
              <w:jc w:val="center"/>
            </w:pPr>
            <w:r>
              <w:t>05/11 - 06/11</w:t>
            </w:r>
          </w:p>
        </w:tc>
        <w:tc>
          <w:tcPr>
            <w:tcW w:w="1383"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39" w:author="Dũng Hạ Quang" w:date="2023-11-06T15:04:00Z">
              <w:tcPr>
                <w:tcW w:w="181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1AA94E27" w14:textId="77777777" w:rsidR="00431614" w:rsidRDefault="00000000">
            <w:pPr>
              <w:widowControl w:val="0"/>
              <w:spacing w:after="0" w:line="276" w:lineRule="auto"/>
              <w:ind w:left="0"/>
            </w:pPr>
            <w:r>
              <w:t>Lê Thị Lý</w:t>
            </w:r>
          </w:p>
        </w:tc>
        <w:tc>
          <w:tcPr>
            <w:tcW w:w="2835"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Change w:id="240" w:author="Dũng Hạ Quang" w:date="2023-11-06T15:04:00Z">
              <w:tcPr>
                <w:tcW w:w="2880" w:type="dxa"/>
                <w:tcBorders>
                  <w:top w:val="single" w:sz="5" w:space="0" w:color="CCCCCC"/>
                  <w:left w:val="single" w:sz="5" w:space="0" w:color="CCCCCC"/>
                  <w:bottom w:val="single" w:sz="5" w:space="0" w:color="000000"/>
                  <w:right w:val="single" w:sz="5" w:space="0" w:color="000000"/>
                </w:tcBorders>
                <w:shd w:val="clear" w:color="auto" w:fill="EFEFEF"/>
                <w:tcMar>
                  <w:top w:w="72" w:type="dxa"/>
                  <w:left w:w="72" w:type="dxa"/>
                  <w:bottom w:w="72" w:type="dxa"/>
                  <w:right w:w="72" w:type="dxa"/>
                </w:tcMar>
                <w:vAlign w:val="center"/>
              </w:tcPr>
            </w:tcPrChange>
          </w:tcPr>
          <w:p w14:paraId="6C27DF18" w14:textId="77777777" w:rsidR="00431614" w:rsidRDefault="00000000">
            <w:pPr>
              <w:widowControl w:val="0"/>
              <w:spacing w:after="0" w:line="276" w:lineRule="auto"/>
              <w:ind w:left="0"/>
            </w:pPr>
            <w:r>
              <w:t>Báo cáo bàn giao</w:t>
            </w:r>
          </w:p>
        </w:tc>
      </w:tr>
    </w:tbl>
    <w:p w14:paraId="207C7825" w14:textId="77777777" w:rsidR="00431614" w:rsidRDefault="00431614"/>
    <w:p w14:paraId="6219E4ED" w14:textId="77777777" w:rsidR="00431614" w:rsidRDefault="00000000">
      <w:pPr>
        <w:pStyle w:val="Heading4"/>
        <w:spacing w:after="69" w:line="259" w:lineRule="auto"/>
        <w:ind w:left="1450" w:right="3799" w:firstLine="0"/>
      </w:pPr>
      <w:bookmarkStart w:id="241" w:name="_qehmi15qzuz7" w:colFirst="0" w:colLast="0"/>
      <w:bookmarkEnd w:id="241"/>
      <w:r>
        <w:t>2.1.2 Sơ đồ phân rã công việc</w:t>
      </w:r>
    </w:p>
    <w:p w14:paraId="16704EDD" w14:textId="77777777" w:rsidR="00431614" w:rsidRDefault="00000000">
      <w:r>
        <w:rPr>
          <w:noProof/>
        </w:rPr>
        <w:drawing>
          <wp:inline distT="114300" distB="114300" distL="114300" distR="114300" wp14:anchorId="4F7CED31" wp14:editId="06A457FB">
            <wp:extent cx="5722310" cy="26924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22310" cy="2692400"/>
                    </a:xfrm>
                    <a:prstGeom prst="rect">
                      <a:avLst/>
                    </a:prstGeom>
                    <a:ln/>
                  </pic:spPr>
                </pic:pic>
              </a:graphicData>
            </a:graphic>
          </wp:inline>
        </w:drawing>
      </w:r>
    </w:p>
    <w:p w14:paraId="6D8E23F0" w14:textId="77777777" w:rsidR="00431614" w:rsidRDefault="00000000">
      <w:pPr>
        <w:pStyle w:val="Heading3"/>
        <w:spacing w:before="200"/>
        <w:ind w:left="0" w:firstLine="0"/>
      </w:pPr>
      <w:bookmarkStart w:id="242" w:name="_suqz5mpne3d0" w:colFirst="0" w:colLast="0"/>
      <w:bookmarkEnd w:id="242"/>
      <w:r>
        <w:t xml:space="preserve">2.2. Quản lý phạm vi </w:t>
      </w:r>
    </w:p>
    <w:p w14:paraId="01059C1D" w14:textId="77777777" w:rsidR="00431614" w:rsidRDefault="00000000">
      <w:pPr>
        <w:pStyle w:val="Heading4"/>
        <w:spacing w:before="200" w:after="200"/>
        <w:ind w:left="720" w:firstLine="720"/>
      </w:pPr>
      <w:bookmarkStart w:id="243" w:name="_9rt9t333ncck" w:colFirst="0" w:colLast="0"/>
      <w:bookmarkEnd w:id="243"/>
      <w:r>
        <w:t>2.2.1. Phạm vi công việc giai đoạn Gặp gỡ và phân tích yêu cầu</w:t>
      </w:r>
    </w:p>
    <w:p w14:paraId="4F42A3A1" w14:textId="77777777" w:rsidR="00431614" w:rsidRDefault="00000000">
      <w:pPr>
        <w:pStyle w:val="Heading5"/>
        <w:ind w:left="1440" w:firstLine="720"/>
      </w:pPr>
      <w:bookmarkStart w:id="244" w:name="_jcj0b71tjfqi" w:colFirst="0" w:colLast="0"/>
      <w:bookmarkEnd w:id="244"/>
      <w:r>
        <w:t>2.2.1.1 Phạm vi công việc Gặp gỡ và trao đổi với khách hàng</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2880"/>
        <w:gridCol w:w="6480"/>
      </w:tblGrid>
      <w:tr w:rsidR="00431614" w14:paraId="5158C0B8" w14:textId="77777777">
        <w:trPr>
          <w:cantSplit/>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4A8C3FF0"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5" w:space="0" w:color="000000"/>
              <w:left w:val="single" w:sz="5" w:space="0" w:color="CCCCCC"/>
              <w:bottom w:val="single" w:sz="5" w:space="0" w:color="000000"/>
              <w:right w:val="single" w:sz="5" w:space="0" w:color="000000"/>
            </w:tcBorders>
            <w:shd w:val="clear" w:color="auto" w:fill="FFFFFF"/>
            <w:tcMar>
              <w:top w:w="72" w:type="dxa"/>
              <w:left w:w="72" w:type="dxa"/>
              <w:bottom w:w="72" w:type="dxa"/>
              <w:right w:w="72" w:type="dxa"/>
            </w:tcMar>
            <w:vAlign w:val="center"/>
          </w:tcPr>
          <w:p w14:paraId="017DC770" w14:textId="77777777" w:rsidR="00431614" w:rsidRDefault="00000000">
            <w:pPr>
              <w:widowControl w:val="0"/>
              <w:spacing w:after="0" w:line="276" w:lineRule="auto"/>
              <w:ind w:left="0"/>
              <w:rPr>
                <w:sz w:val="20"/>
                <w:szCs w:val="20"/>
              </w:rPr>
            </w:pPr>
            <w:r>
              <w:rPr>
                <w:color w:val="111111"/>
              </w:rPr>
              <w:t>Gặp gỡ, trao đổi với khách hàng</w:t>
            </w:r>
          </w:p>
        </w:tc>
      </w:tr>
      <w:tr w:rsidR="00431614" w14:paraId="4E34CA32" w14:textId="77777777">
        <w:trPr>
          <w:cantSplit/>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54E6330D"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5" w:space="0" w:color="CCCCCC"/>
              <w:left w:val="single" w:sz="5" w:space="0" w:color="CCCCCC"/>
              <w:bottom w:val="single" w:sz="5" w:space="0" w:color="000000"/>
              <w:right w:val="single" w:sz="5" w:space="0" w:color="000000"/>
            </w:tcBorders>
            <w:shd w:val="clear" w:color="auto" w:fill="FFFFFF"/>
            <w:tcMar>
              <w:top w:w="72" w:type="dxa"/>
              <w:left w:w="72" w:type="dxa"/>
              <w:bottom w:w="72" w:type="dxa"/>
              <w:right w:w="72" w:type="dxa"/>
            </w:tcMar>
            <w:vAlign w:val="center"/>
          </w:tcPr>
          <w:p w14:paraId="1E4167B8" w14:textId="77777777" w:rsidR="00431614" w:rsidRDefault="00000000">
            <w:pPr>
              <w:widowControl w:val="0"/>
              <w:spacing w:after="0" w:line="276" w:lineRule="auto"/>
              <w:ind w:left="0"/>
              <w:rPr>
                <w:sz w:val="20"/>
                <w:szCs w:val="20"/>
              </w:rPr>
            </w:pPr>
            <w:r>
              <w:rPr>
                <w:color w:val="111111"/>
              </w:rPr>
              <w:t>10/09/2023</w:t>
            </w:r>
          </w:p>
        </w:tc>
      </w:tr>
      <w:tr w:rsidR="00431614" w14:paraId="4D4AC585" w14:textId="77777777">
        <w:trPr>
          <w:cantSplit/>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5A3DBD86"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5" w:space="0" w:color="CCCCCC"/>
              <w:left w:val="single" w:sz="5" w:space="0" w:color="CCCCCC"/>
              <w:bottom w:val="single" w:sz="5" w:space="0" w:color="000000"/>
              <w:right w:val="single" w:sz="5" w:space="0" w:color="000000"/>
            </w:tcBorders>
            <w:shd w:val="clear" w:color="auto" w:fill="FFFFFF"/>
            <w:tcMar>
              <w:top w:w="72" w:type="dxa"/>
              <w:left w:w="72" w:type="dxa"/>
              <w:bottom w:w="72" w:type="dxa"/>
              <w:right w:w="72" w:type="dxa"/>
            </w:tcMar>
            <w:vAlign w:val="center"/>
          </w:tcPr>
          <w:p w14:paraId="0D9CA3F6" w14:textId="77777777" w:rsidR="00431614" w:rsidRDefault="00000000">
            <w:pPr>
              <w:widowControl w:val="0"/>
              <w:spacing w:after="0" w:line="276" w:lineRule="auto"/>
              <w:ind w:left="0"/>
              <w:rPr>
                <w:sz w:val="20"/>
                <w:szCs w:val="20"/>
              </w:rPr>
            </w:pPr>
            <w:r>
              <w:rPr>
                <w:color w:val="111111"/>
              </w:rPr>
              <w:t>12/09/2023</w:t>
            </w:r>
          </w:p>
        </w:tc>
      </w:tr>
      <w:tr w:rsidR="00431614" w14:paraId="358E2C89" w14:textId="77777777">
        <w:trPr>
          <w:cantSplit/>
          <w:trHeight w:val="431"/>
        </w:trPr>
        <w:tc>
          <w:tcPr>
            <w:tcW w:w="2880" w:type="dxa"/>
            <w:tcBorders>
              <w:top w:val="single" w:sz="5" w:space="0" w:color="CCCCCC"/>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48885F26"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5" w:space="0" w:color="CCCCCC"/>
              <w:left w:val="single" w:sz="5" w:space="0" w:color="CCCCCC"/>
              <w:bottom w:val="single" w:sz="5" w:space="0" w:color="000000"/>
              <w:right w:val="single" w:sz="5" w:space="0" w:color="000000"/>
            </w:tcBorders>
            <w:shd w:val="clear" w:color="auto" w:fill="FFFFFF"/>
            <w:tcMar>
              <w:top w:w="72" w:type="dxa"/>
              <w:left w:w="72" w:type="dxa"/>
              <w:bottom w:w="72" w:type="dxa"/>
              <w:right w:w="72" w:type="dxa"/>
            </w:tcMar>
            <w:vAlign w:val="center"/>
          </w:tcPr>
          <w:p w14:paraId="32B71ADC" w14:textId="77777777" w:rsidR="00431614" w:rsidRDefault="00000000">
            <w:pPr>
              <w:widowControl w:val="0"/>
              <w:spacing w:after="0" w:line="276" w:lineRule="auto"/>
              <w:ind w:left="0"/>
              <w:rPr>
                <w:sz w:val="20"/>
                <w:szCs w:val="20"/>
              </w:rPr>
            </w:pPr>
            <w:r>
              <w:rPr>
                <w:color w:val="111111"/>
              </w:rPr>
              <w:t>Nguyễn Thị Hồng Nhung</w:t>
            </w:r>
          </w:p>
        </w:tc>
      </w:tr>
      <w:tr w:rsidR="00431614" w14:paraId="0634C78E" w14:textId="77777777">
        <w:trPr>
          <w:cantSplit/>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2A4F499B"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5" w:space="0" w:color="000000"/>
              <w:left w:val="single" w:sz="5" w:space="0" w:color="000000"/>
              <w:bottom w:val="single" w:sz="5" w:space="0" w:color="000000"/>
              <w:right w:val="single" w:sz="5" w:space="0" w:color="000000"/>
            </w:tcBorders>
            <w:shd w:val="clear" w:color="auto" w:fill="FFFFFF"/>
            <w:tcMar>
              <w:top w:w="72" w:type="dxa"/>
              <w:left w:w="72" w:type="dxa"/>
              <w:bottom w:w="72" w:type="dxa"/>
              <w:right w:w="72" w:type="dxa"/>
            </w:tcMar>
            <w:vAlign w:val="center"/>
          </w:tcPr>
          <w:p w14:paraId="3EC77DE0" w14:textId="77777777" w:rsidR="00431614" w:rsidRDefault="00000000">
            <w:pPr>
              <w:widowControl w:val="0"/>
              <w:spacing w:after="0" w:line="276" w:lineRule="auto"/>
              <w:ind w:left="0"/>
              <w:rPr>
                <w:sz w:val="20"/>
                <w:szCs w:val="20"/>
              </w:rPr>
            </w:pPr>
            <w:r>
              <w:rPr>
                <w:color w:val="111111"/>
              </w:rPr>
              <w:t>10.500.000 đ</w:t>
            </w:r>
          </w:p>
        </w:tc>
      </w:tr>
      <w:tr w:rsidR="00431614" w14:paraId="0AF46669" w14:textId="77777777">
        <w:trPr>
          <w:cantSplit/>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31D84982"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5" w:space="0" w:color="000000"/>
              <w:left w:val="single" w:sz="5" w:space="0" w:color="000000"/>
              <w:bottom w:val="single" w:sz="5" w:space="0" w:color="000000"/>
              <w:right w:val="single" w:sz="5" w:space="0" w:color="000000"/>
            </w:tcBorders>
            <w:shd w:val="clear" w:color="auto" w:fill="FFFFFF"/>
            <w:tcMar>
              <w:top w:w="72" w:type="dxa"/>
              <w:left w:w="72" w:type="dxa"/>
              <w:bottom w:w="72" w:type="dxa"/>
              <w:right w:w="72" w:type="dxa"/>
            </w:tcMar>
            <w:vAlign w:val="center"/>
          </w:tcPr>
          <w:p w14:paraId="5188DF89" w14:textId="77777777" w:rsidR="00431614" w:rsidRDefault="00000000">
            <w:pPr>
              <w:widowControl w:val="0"/>
              <w:spacing w:after="0" w:line="276" w:lineRule="auto"/>
              <w:ind w:left="0"/>
              <w:rPr>
                <w:sz w:val="20"/>
                <w:szCs w:val="20"/>
              </w:rPr>
            </w:pPr>
            <w:r>
              <w:rPr>
                <w:color w:val="111111"/>
              </w:rPr>
              <w:t>Gặp gỡ khách hàng và thảo luận để hiểu rõ hơn về các thông tin yêu cầu dự án.</w:t>
            </w:r>
          </w:p>
        </w:tc>
      </w:tr>
      <w:tr w:rsidR="00431614" w14:paraId="07489784" w14:textId="77777777">
        <w:trPr>
          <w:cantSplit/>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5D09833D"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5" w:space="0" w:color="CCCCCC"/>
              <w:left w:val="single" w:sz="5" w:space="0" w:color="CCCCCC"/>
              <w:bottom w:val="single" w:sz="5" w:space="0" w:color="000000"/>
              <w:right w:val="single" w:sz="5" w:space="0" w:color="000000"/>
            </w:tcBorders>
            <w:shd w:val="clear" w:color="auto" w:fill="FFFFFF"/>
            <w:tcMar>
              <w:top w:w="72" w:type="dxa"/>
              <w:left w:w="72" w:type="dxa"/>
              <w:bottom w:w="72" w:type="dxa"/>
              <w:right w:w="72" w:type="dxa"/>
            </w:tcMar>
            <w:vAlign w:val="center"/>
          </w:tcPr>
          <w:p w14:paraId="50FCA4BC" w14:textId="77777777" w:rsidR="00431614" w:rsidRDefault="00000000">
            <w:pPr>
              <w:widowControl w:val="0"/>
              <w:spacing w:after="0" w:line="276" w:lineRule="auto"/>
              <w:ind w:left="0"/>
              <w:rPr>
                <w:sz w:val="20"/>
                <w:szCs w:val="20"/>
              </w:rPr>
            </w:pPr>
            <w:r>
              <w:rPr>
                <w:color w:val="111111"/>
              </w:rPr>
              <w:t>Khách hàng cung cấp thông tin chi tiết về dự án. Nguyễn Thị Hồng Nhung chuẩn bị danh sách câu hỏi để hỏi khách hàng.</w:t>
            </w:r>
          </w:p>
        </w:tc>
      </w:tr>
      <w:tr w:rsidR="00431614" w14:paraId="317F3B67" w14:textId="77777777">
        <w:trPr>
          <w:cantSplit/>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06E966EB"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5" w:space="0" w:color="000000"/>
              <w:left w:val="single" w:sz="5" w:space="0" w:color="000000"/>
              <w:bottom w:val="single" w:sz="5" w:space="0" w:color="000000"/>
              <w:right w:val="single" w:sz="5" w:space="0" w:color="000000"/>
            </w:tcBorders>
            <w:shd w:val="clear" w:color="auto" w:fill="FFFFFF"/>
            <w:tcMar>
              <w:top w:w="72" w:type="dxa"/>
              <w:left w:w="72" w:type="dxa"/>
              <w:bottom w:w="72" w:type="dxa"/>
              <w:right w:w="72" w:type="dxa"/>
            </w:tcMar>
            <w:vAlign w:val="center"/>
          </w:tcPr>
          <w:p w14:paraId="431DEF2E" w14:textId="77777777" w:rsidR="00431614" w:rsidRDefault="00000000">
            <w:pPr>
              <w:widowControl w:val="0"/>
              <w:spacing w:after="0" w:line="276" w:lineRule="auto"/>
              <w:ind w:left="0"/>
              <w:rPr>
                <w:color w:val="111111"/>
              </w:rPr>
            </w:pPr>
            <w:r>
              <w:rPr>
                <w:color w:val="111111"/>
              </w:rPr>
              <w:t>Sự hiểu biết chính xác</w:t>
            </w:r>
          </w:p>
          <w:p w14:paraId="6E6D9F2F" w14:textId="77777777" w:rsidR="00431614" w:rsidRDefault="00000000">
            <w:pPr>
              <w:widowControl w:val="0"/>
              <w:spacing w:after="0" w:line="276" w:lineRule="auto"/>
              <w:ind w:left="0"/>
              <w:rPr>
                <w:color w:val="111111"/>
              </w:rPr>
            </w:pPr>
            <w:r>
              <w:rPr>
                <w:color w:val="111111"/>
              </w:rPr>
              <w:t>Sự đồng thuận từ 2 bên</w:t>
            </w:r>
          </w:p>
          <w:p w14:paraId="7E80C85B" w14:textId="77777777" w:rsidR="00431614" w:rsidRDefault="00000000">
            <w:pPr>
              <w:widowControl w:val="0"/>
              <w:spacing w:after="0" w:line="276" w:lineRule="auto"/>
              <w:ind w:left="0"/>
              <w:rPr>
                <w:color w:val="111111"/>
              </w:rPr>
            </w:pPr>
            <w:r>
              <w:rPr>
                <w:color w:val="111111"/>
              </w:rPr>
              <w:t>Sự hài lòng của khách hàng sau cuộc gặp gỡ</w:t>
            </w:r>
          </w:p>
          <w:p w14:paraId="2D9335AF" w14:textId="77777777" w:rsidR="00431614" w:rsidRDefault="00000000">
            <w:pPr>
              <w:widowControl w:val="0"/>
              <w:spacing w:after="0" w:line="276" w:lineRule="auto"/>
              <w:ind w:left="0"/>
              <w:rPr>
                <w:color w:val="111111"/>
              </w:rPr>
            </w:pPr>
            <w:r>
              <w:rPr>
                <w:color w:val="111111"/>
              </w:rPr>
              <w:t>Cam kết và thỏa thuận</w:t>
            </w:r>
          </w:p>
          <w:p w14:paraId="037F4056" w14:textId="77777777" w:rsidR="00431614" w:rsidRDefault="00000000">
            <w:pPr>
              <w:widowControl w:val="0"/>
              <w:spacing w:after="0" w:line="276" w:lineRule="auto"/>
              <w:ind w:left="0"/>
              <w:rPr>
                <w:color w:val="111111"/>
              </w:rPr>
            </w:pPr>
            <w:r>
              <w:rPr>
                <w:color w:val="111111"/>
              </w:rPr>
              <w:t>Hoàn thành công việc trong thời gian đề ra</w:t>
            </w:r>
          </w:p>
          <w:p w14:paraId="43D3DAD7" w14:textId="77777777" w:rsidR="00431614" w:rsidRDefault="00000000">
            <w:pPr>
              <w:widowControl w:val="0"/>
              <w:spacing w:after="0" w:line="276" w:lineRule="auto"/>
              <w:ind w:left="0"/>
              <w:rPr>
                <w:sz w:val="20"/>
                <w:szCs w:val="20"/>
              </w:rPr>
            </w:pPr>
            <w:r>
              <w:rPr>
                <w:color w:val="111111"/>
              </w:rPr>
              <w:t>Không vượt quá 10% chi phí đề ra</w:t>
            </w:r>
          </w:p>
        </w:tc>
      </w:tr>
    </w:tbl>
    <w:p w14:paraId="7916BB53" w14:textId="77777777" w:rsidR="00431614" w:rsidRDefault="00431614"/>
    <w:p w14:paraId="1B38E84A" w14:textId="77777777" w:rsidR="00431614" w:rsidRDefault="00000000">
      <w:pPr>
        <w:pStyle w:val="Heading5"/>
        <w:ind w:left="1440" w:firstLine="720"/>
      </w:pPr>
      <w:bookmarkStart w:id="245" w:name="_dvmoopadsdio" w:colFirst="0" w:colLast="0"/>
      <w:bookmarkStart w:id="246" w:name="_nwrofhvs27ll" w:colFirst="0" w:colLast="0"/>
      <w:bookmarkEnd w:id="245"/>
      <w:bookmarkEnd w:id="246"/>
      <w:r>
        <w:t>2.2.1.2 Phạm vi công việc Xác định yêu cầu khách hàng</w:t>
      </w:r>
    </w:p>
    <w:tbl>
      <w:tblPr>
        <w:tblStyle w:val="aa"/>
        <w:tblW w:w="9360" w:type="dxa"/>
        <w:tblLayout w:type="fixed"/>
        <w:tblLook w:val="0600" w:firstRow="0" w:lastRow="0" w:firstColumn="0" w:lastColumn="0" w:noHBand="1" w:noVBand="1"/>
      </w:tblPr>
      <w:tblGrid>
        <w:gridCol w:w="2880"/>
        <w:gridCol w:w="6480"/>
      </w:tblGrid>
      <w:tr w:rsidR="00431614" w14:paraId="2F847384"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1341D25"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774F1278" w14:textId="77777777" w:rsidR="00431614" w:rsidRDefault="00000000">
            <w:pPr>
              <w:widowControl w:val="0"/>
              <w:spacing w:after="0" w:line="276" w:lineRule="auto"/>
              <w:ind w:left="0"/>
              <w:rPr>
                <w:sz w:val="20"/>
                <w:szCs w:val="20"/>
              </w:rPr>
            </w:pPr>
            <w:r>
              <w:rPr>
                <w:color w:val="111111"/>
              </w:rPr>
              <w:t>Xác định yêu cầu khách hàng</w:t>
            </w:r>
          </w:p>
        </w:tc>
      </w:tr>
      <w:tr w:rsidR="00431614" w14:paraId="6CF930FF"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750546A"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FC32899" w14:textId="77777777" w:rsidR="00431614" w:rsidRDefault="00000000">
            <w:pPr>
              <w:widowControl w:val="0"/>
              <w:spacing w:after="0" w:line="276" w:lineRule="auto"/>
              <w:ind w:left="0"/>
              <w:rPr>
                <w:sz w:val="20"/>
                <w:szCs w:val="20"/>
              </w:rPr>
            </w:pPr>
            <w:r>
              <w:rPr>
                <w:color w:val="111111"/>
              </w:rPr>
              <w:t>13/09/2023</w:t>
            </w:r>
          </w:p>
        </w:tc>
      </w:tr>
      <w:tr w:rsidR="00431614" w14:paraId="0814F664"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ED9A86A"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F1EB50F" w14:textId="77777777" w:rsidR="00431614" w:rsidRDefault="00000000">
            <w:pPr>
              <w:widowControl w:val="0"/>
              <w:spacing w:after="0" w:line="276" w:lineRule="auto"/>
              <w:ind w:left="0"/>
              <w:rPr>
                <w:sz w:val="20"/>
                <w:szCs w:val="20"/>
              </w:rPr>
            </w:pPr>
            <w:r>
              <w:rPr>
                <w:color w:val="111111"/>
              </w:rPr>
              <w:t>15/09/2023</w:t>
            </w:r>
          </w:p>
        </w:tc>
      </w:tr>
      <w:tr w:rsidR="00431614" w14:paraId="5D739EDD"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273D0A36"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BBD6FB7" w14:textId="77777777" w:rsidR="00431614" w:rsidRDefault="00000000">
            <w:pPr>
              <w:widowControl w:val="0"/>
              <w:spacing w:after="0" w:line="276" w:lineRule="auto"/>
              <w:ind w:left="0"/>
              <w:rPr>
                <w:sz w:val="20"/>
                <w:szCs w:val="20"/>
              </w:rPr>
            </w:pPr>
            <w:r>
              <w:rPr>
                <w:color w:val="111111"/>
              </w:rPr>
              <w:t>Lê Thị Lý</w:t>
            </w:r>
          </w:p>
        </w:tc>
      </w:tr>
      <w:tr w:rsidR="00431614" w14:paraId="1222E31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7A266F7"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6C54F409" w14:textId="77777777" w:rsidR="00431614" w:rsidRDefault="00000000">
            <w:pPr>
              <w:widowControl w:val="0"/>
              <w:spacing w:after="0" w:line="276" w:lineRule="auto"/>
              <w:ind w:left="0"/>
              <w:rPr>
                <w:sz w:val="20"/>
                <w:szCs w:val="20"/>
              </w:rPr>
            </w:pPr>
            <w:r>
              <w:rPr>
                <w:color w:val="111111"/>
              </w:rPr>
              <w:t>4.500.000 đ</w:t>
            </w:r>
          </w:p>
        </w:tc>
      </w:tr>
      <w:tr w:rsidR="00431614" w14:paraId="02F5D97C"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F6F0A3A"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41E82C3C" w14:textId="77777777" w:rsidR="00431614" w:rsidRDefault="00000000">
            <w:pPr>
              <w:widowControl w:val="0"/>
              <w:spacing w:after="0" w:line="276" w:lineRule="auto"/>
              <w:ind w:left="0"/>
              <w:rPr>
                <w:sz w:val="20"/>
                <w:szCs w:val="20"/>
              </w:rPr>
            </w:pPr>
            <w:r>
              <w:rPr>
                <w:color w:val="111111"/>
              </w:rPr>
              <w:t>Thu thập thông tin từ khách hàng</w:t>
            </w:r>
          </w:p>
        </w:tc>
      </w:tr>
      <w:tr w:rsidR="00431614" w14:paraId="0980C2DB"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CA51BCD"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55285254" w14:textId="77777777" w:rsidR="00431614" w:rsidRDefault="00000000">
            <w:pPr>
              <w:widowControl w:val="0"/>
              <w:spacing w:after="0" w:line="276" w:lineRule="auto"/>
              <w:ind w:left="0"/>
              <w:rPr>
                <w:color w:val="111111"/>
              </w:rPr>
            </w:pPr>
            <w:r>
              <w:rPr>
                <w:color w:val="111111"/>
              </w:rPr>
              <w:t>Tổng hợp yêu cầu từ khách hàng</w:t>
            </w:r>
          </w:p>
          <w:p w14:paraId="06EB3C9B" w14:textId="77777777" w:rsidR="00431614" w:rsidRDefault="00000000">
            <w:pPr>
              <w:widowControl w:val="0"/>
              <w:spacing w:after="0" w:line="276" w:lineRule="auto"/>
              <w:ind w:left="0"/>
              <w:rPr>
                <w:sz w:val="20"/>
                <w:szCs w:val="20"/>
              </w:rPr>
            </w:pPr>
            <w:r>
              <w:rPr>
                <w:color w:val="111111"/>
              </w:rPr>
              <w:t>Mô tả được các chức năng cần thiết</w:t>
            </w:r>
          </w:p>
        </w:tc>
      </w:tr>
      <w:tr w:rsidR="00431614" w14:paraId="7CDAB973"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BBFF60B"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7E4EDD75" w14:textId="77777777" w:rsidR="00431614" w:rsidRDefault="00000000">
            <w:pPr>
              <w:widowControl w:val="0"/>
              <w:spacing w:after="0" w:line="276" w:lineRule="auto"/>
              <w:ind w:left="0"/>
              <w:rPr>
                <w:color w:val="111111"/>
              </w:rPr>
            </w:pPr>
            <w:r>
              <w:rPr>
                <w:color w:val="111111"/>
              </w:rPr>
              <w:t>Hoàn thành công việc trong thời gian đề ra</w:t>
            </w:r>
          </w:p>
          <w:p w14:paraId="3292CD10" w14:textId="77777777" w:rsidR="00431614" w:rsidRDefault="00000000">
            <w:pPr>
              <w:widowControl w:val="0"/>
              <w:spacing w:after="0" w:line="276" w:lineRule="auto"/>
              <w:ind w:left="0"/>
              <w:rPr>
                <w:color w:val="111111"/>
              </w:rPr>
            </w:pPr>
            <w:r>
              <w:rPr>
                <w:color w:val="111111"/>
              </w:rPr>
              <w:t>Hoàn thành các yêu cầu đã đề ra trong công việc</w:t>
            </w:r>
          </w:p>
          <w:p w14:paraId="44D1A685" w14:textId="77777777" w:rsidR="00431614" w:rsidRDefault="00000000">
            <w:pPr>
              <w:widowControl w:val="0"/>
              <w:spacing w:after="0" w:line="276" w:lineRule="auto"/>
              <w:ind w:left="0"/>
              <w:rPr>
                <w:color w:val="111111"/>
              </w:rPr>
            </w:pPr>
            <w:r>
              <w:rPr>
                <w:color w:val="111111"/>
              </w:rPr>
              <w:t>yêu cầu của khách hàng</w:t>
            </w:r>
          </w:p>
          <w:p w14:paraId="39EE0FA3" w14:textId="77777777" w:rsidR="00431614" w:rsidRDefault="00000000">
            <w:pPr>
              <w:widowControl w:val="0"/>
              <w:spacing w:after="0" w:line="276" w:lineRule="auto"/>
              <w:ind w:left="0"/>
              <w:rPr>
                <w:sz w:val="20"/>
                <w:szCs w:val="20"/>
              </w:rPr>
            </w:pPr>
            <w:r>
              <w:rPr>
                <w:color w:val="111111"/>
              </w:rPr>
              <w:t>Không vượt quá 10% chi phí đề ra</w:t>
            </w:r>
          </w:p>
        </w:tc>
      </w:tr>
    </w:tbl>
    <w:p w14:paraId="6E097DCA" w14:textId="77777777" w:rsidR="00431614" w:rsidRDefault="00000000">
      <w:pPr>
        <w:pStyle w:val="Heading5"/>
        <w:spacing w:before="200" w:after="0"/>
        <w:ind w:left="1440" w:firstLine="720"/>
      </w:pPr>
      <w:bookmarkStart w:id="247" w:name="_a5o8oa6lzqpa" w:colFirst="0" w:colLast="0"/>
      <w:bookmarkEnd w:id="247"/>
      <w:r>
        <w:t>2.2.1.3 Phạm vi công việc Viết tài liệu báo cáo</w:t>
      </w:r>
    </w:p>
    <w:tbl>
      <w:tblPr>
        <w:tblStyle w:val="ab"/>
        <w:tblW w:w="9360" w:type="dxa"/>
        <w:tblLayout w:type="fixed"/>
        <w:tblLook w:val="0600" w:firstRow="0" w:lastRow="0" w:firstColumn="0" w:lastColumn="0" w:noHBand="1" w:noVBand="1"/>
      </w:tblPr>
      <w:tblGrid>
        <w:gridCol w:w="2880"/>
        <w:gridCol w:w="6480"/>
      </w:tblGrid>
      <w:tr w:rsidR="00431614" w14:paraId="500ACEE7"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D2BA8E3"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0EFB0C12" w14:textId="77777777" w:rsidR="00431614" w:rsidRDefault="00000000">
            <w:pPr>
              <w:widowControl w:val="0"/>
              <w:spacing w:after="0" w:line="276" w:lineRule="auto"/>
              <w:ind w:left="0"/>
              <w:rPr>
                <w:sz w:val="20"/>
                <w:szCs w:val="20"/>
              </w:rPr>
            </w:pPr>
            <w:r>
              <w:rPr>
                <w:color w:val="111111"/>
              </w:rPr>
              <w:t>Viết tài liệu báo cáo</w:t>
            </w:r>
          </w:p>
        </w:tc>
      </w:tr>
      <w:tr w:rsidR="00431614" w14:paraId="1E88088E"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9B04EE1"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0BCEFB36" w14:textId="77777777" w:rsidR="00431614" w:rsidRDefault="00000000">
            <w:pPr>
              <w:widowControl w:val="0"/>
              <w:spacing w:after="0" w:line="276" w:lineRule="auto"/>
              <w:ind w:left="0"/>
              <w:rPr>
                <w:sz w:val="20"/>
                <w:szCs w:val="20"/>
              </w:rPr>
            </w:pPr>
            <w:r>
              <w:rPr>
                <w:color w:val="111111"/>
              </w:rPr>
              <w:t>16/09/2023</w:t>
            </w:r>
          </w:p>
        </w:tc>
      </w:tr>
      <w:tr w:rsidR="00431614" w14:paraId="68885533"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3BD036E"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539769D" w14:textId="77777777" w:rsidR="00431614" w:rsidRDefault="00000000">
            <w:pPr>
              <w:widowControl w:val="0"/>
              <w:spacing w:after="0" w:line="276" w:lineRule="auto"/>
              <w:ind w:left="0"/>
              <w:rPr>
                <w:sz w:val="20"/>
                <w:szCs w:val="20"/>
              </w:rPr>
            </w:pPr>
            <w:r>
              <w:rPr>
                <w:color w:val="111111"/>
              </w:rPr>
              <w:t>17/09/2023</w:t>
            </w:r>
          </w:p>
        </w:tc>
      </w:tr>
      <w:tr w:rsidR="00431614" w14:paraId="7B6AD265"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51398282"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6508E2B" w14:textId="77777777" w:rsidR="00431614" w:rsidRDefault="00000000">
            <w:pPr>
              <w:widowControl w:val="0"/>
              <w:spacing w:after="0" w:line="276" w:lineRule="auto"/>
              <w:ind w:left="0"/>
              <w:rPr>
                <w:sz w:val="20"/>
                <w:szCs w:val="20"/>
              </w:rPr>
            </w:pPr>
            <w:r>
              <w:rPr>
                <w:color w:val="111111"/>
              </w:rPr>
              <w:t>Nguyễn Thị Hồng Nhung</w:t>
            </w:r>
          </w:p>
        </w:tc>
      </w:tr>
      <w:tr w:rsidR="00431614" w14:paraId="04C1BA0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C167788"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14F48C94" w14:textId="77777777" w:rsidR="00431614" w:rsidRDefault="00000000">
            <w:pPr>
              <w:widowControl w:val="0"/>
              <w:spacing w:after="0" w:line="276" w:lineRule="auto"/>
              <w:ind w:left="0"/>
              <w:rPr>
                <w:sz w:val="20"/>
                <w:szCs w:val="20"/>
              </w:rPr>
            </w:pPr>
            <w:r>
              <w:rPr>
                <w:color w:val="111111"/>
              </w:rPr>
              <w:t>3.000.000 đ</w:t>
            </w:r>
          </w:p>
        </w:tc>
      </w:tr>
      <w:tr w:rsidR="00431614" w14:paraId="1E16E518"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70A2AC2"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7C171F40" w14:textId="77777777" w:rsidR="00431614" w:rsidRDefault="00000000">
            <w:pPr>
              <w:widowControl w:val="0"/>
              <w:spacing w:after="0" w:line="276" w:lineRule="auto"/>
              <w:ind w:left="0"/>
              <w:rPr>
                <w:sz w:val="20"/>
                <w:szCs w:val="20"/>
              </w:rPr>
            </w:pPr>
            <w:r>
              <w:rPr>
                <w:color w:val="111111"/>
              </w:rPr>
              <w:t>Viết tài liệu báo cáo về kết quả khảo sát khách hàng</w:t>
            </w:r>
          </w:p>
        </w:tc>
      </w:tr>
      <w:tr w:rsidR="00431614" w14:paraId="0781068E"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F5F9385"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40AB524C" w14:textId="77777777" w:rsidR="00431614" w:rsidRDefault="00000000">
            <w:pPr>
              <w:widowControl w:val="0"/>
              <w:spacing w:after="0" w:line="276" w:lineRule="auto"/>
              <w:ind w:left="0"/>
              <w:rPr>
                <w:sz w:val="20"/>
                <w:szCs w:val="20"/>
              </w:rPr>
            </w:pPr>
            <w:r>
              <w:rPr>
                <w:color w:val="111111"/>
              </w:rPr>
              <w:t>Hoàn thành tài liệu báo cáo về kết quả khảo sát</w:t>
            </w:r>
          </w:p>
        </w:tc>
      </w:tr>
      <w:tr w:rsidR="00431614" w14:paraId="5DED957B"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BE519FF"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1F23567B" w14:textId="77777777" w:rsidR="00431614" w:rsidRDefault="00000000">
            <w:pPr>
              <w:widowControl w:val="0"/>
              <w:spacing w:after="0" w:line="276" w:lineRule="auto"/>
              <w:ind w:left="0"/>
              <w:rPr>
                <w:color w:val="111111"/>
              </w:rPr>
            </w:pPr>
            <w:r>
              <w:rPr>
                <w:color w:val="111111"/>
              </w:rPr>
              <w:t>Hoàn thành công việc trong thời gian đề ra</w:t>
            </w:r>
          </w:p>
          <w:p w14:paraId="29B9767D" w14:textId="77777777" w:rsidR="00431614" w:rsidRDefault="00000000">
            <w:pPr>
              <w:widowControl w:val="0"/>
              <w:spacing w:after="0" w:line="276" w:lineRule="auto"/>
              <w:ind w:left="0"/>
              <w:rPr>
                <w:color w:val="111111"/>
              </w:rPr>
            </w:pPr>
            <w:r>
              <w:rPr>
                <w:color w:val="111111"/>
              </w:rPr>
              <w:t>Tài liệu báo cáo phải đầy đủ yêu cầu của khách hàng</w:t>
            </w:r>
          </w:p>
          <w:p w14:paraId="4B037007" w14:textId="77777777" w:rsidR="00431614" w:rsidRDefault="00000000">
            <w:pPr>
              <w:widowControl w:val="0"/>
              <w:spacing w:after="0" w:line="276" w:lineRule="auto"/>
              <w:ind w:left="0"/>
              <w:rPr>
                <w:sz w:val="20"/>
                <w:szCs w:val="20"/>
              </w:rPr>
            </w:pPr>
            <w:r>
              <w:rPr>
                <w:color w:val="111111"/>
              </w:rPr>
              <w:t>Không vượt quá 10% chi phí đề ra</w:t>
            </w:r>
          </w:p>
        </w:tc>
      </w:tr>
    </w:tbl>
    <w:p w14:paraId="7E8C80D2" w14:textId="77777777" w:rsidR="00431614" w:rsidRDefault="00000000">
      <w:r>
        <w:br w:type="page"/>
      </w:r>
    </w:p>
    <w:p w14:paraId="6F370321" w14:textId="77777777" w:rsidR="00431614" w:rsidRDefault="00000000">
      <w:pPr>
        <w:pStyle w:val="Heading4"/>
        <w:ind w:left="720" w:firstLine="720"/>
      </w:pPr>
      <w:bookmarkStart w:id="248" w:name="_djmoyftv0lun" w:colFirst="0" w:colLast="0"/>
      <w:bookmarkEnd w:id="248"/>
      <w:r>
        <w:t>2.2.2. Phạm vi công việc giai đoạn Phân tích và thiết kế hệ thống</w:t>
      </w:r>
    </w:p>
    <w:p w14:paraId="2C7FF928" w14:textId="77777777" w:rsidR="00431614" w:rsidRDefault="00000000">
      <w:pPr>
        <w:pStyle w:val="Heading5"/>
        <w:ind w:left="1440" w:firstLine="720"/>
      </w:pPr>
      <w:bookmarkStart w:id="249" w:name="_pevrfpgpz2n6" w:colFirst="0" w:colLast="0"/>
      <w:bookmarkEnd w:id="249"/>
      <w:r>
        <w:t>2.2.2.1. Phạm vi công việc Đặc tả yêu cầu</w:t>
      </w:r>
    </w:p>
    <w:tbl>
      <w:tblPr>
        <w:tblStyle w:val="ac"/>
        <w:tblW w:w="9360" w:type="dxa"/>
        <w:tblLayout w:type="fixed"/>
        <w:tblLook w:val="0600" w:firstRow="0" w:lastRow="0" w:firstColumn="0" w:lastColumn="0" w:noHBand="1" w:noVBand="1"/>
      </w:tblPr>
      <w:tblGrid>
        <w:gridCol w:w="2880"/>
        <w:gridCol w:w="6480"/>
      </w:tblGrid>
      <w:tr w:rsidR="00431614" w14:paraId="47BA100E"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4864A39"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EDA4C9D" w14:textId="77777777" w:rsidR="00431614" w:rsidRDefault="00000000">
            <w:pPr>
              <w:widowControl w:val="0"/>
              <w:spacing w:after="0" w:line="276" w:lineRule="auto"/>
              <w:ind w:left="0"/>
              <w:rPr>
                <w:sz w:val="20"/>
                <w:szCs w:val="20"/>
              </w:rPr>
            </w:pPr>
            <w:r>
              <w:rPr>
                <w:color w:val="111111"/>
              </w:rPr>
              <w:t>Đặc tả yêu cầu</w:t>
            </w:r>
          </w:p>
        </w:tc>
      </w:tr>
      <w:tr w:rsidR="00431614" w14:paraId="3194C9C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806CE04"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481A3CA1" w14:textId="77777777" w:rsidR="00431614" w:rsidRDefault="00000000">
            <w:pPr>
              <w:widowControl w:val="0"/>
              <w:spacing w:after="0" w:line="276" w:lineRule="auto"/>
              <w:ind w:left="0"/>
              <w:rPr>
                <w:sz w:val="20"/>
                <w:szCs w:val="20"/>
              </w:rPr>
            </w:pPr>
            <w:r>
              <w:rPr>
                <w:color w:val="111111"/>
              </w:rPr>
              <w:t>18/09/2023</w:t>
            </w:r>
          </w:p>
        </w:tc>
      </w:tr>
      <w:tr w:rsidR="00431614" w14:paraId="07F92492"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40D903D"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07634FCD" w14:textId="77777777" w:rsidR="00431614" w:rsidRDefault="00000000">
            <w:pPr>
              <w:widowControl w:val="0"/>
              <w:spacing w:after="0" w:line="276" w:lineRule="auto"/>
              <w:ind w:left="0"/>
              <w:rPr>
                <w:sz w:val="20"/>
                <w:szCs w:val="20"/>
              </w:rPr>
            </w:pPr>
            <w:r>
              <w:rPr>
                <w:color w:val="111111"/>
              </w:rPr>
              <w:t>20/09/2023</w:t>
            </w:r>
          </w:p>
        </w:tc>
      </w:tr>
      <w:tr w:rsidR="00431614" w14:paraId="6F2970C2"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7BFCB83F"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9354678" w14:textId="77777777" w:rsidR="00431614" w:rsidRDefault="00000000">
            <w:pPr>
              <w:widowControl w:val="0"/>
              <w:spacing w:after="0" w:line="276" w:lineRule="auto"/>
              <w:ind w:left="0"/>
              <w:rPr>
                <w:color w:val="111111"/>
              </w:rPr>
            </w:pPr>
            <w:r>
              <w:rPr>
                <w:color w:val="111111"/>
              </w:rPr>
              <w:t>Nguyễn Thị Hồng Nhung</w:t>
            </w:r>
          </w:p>
          <w:p w14:paraId="7BDD2D8D" w14:textId="77777777" w:rsidR="00431614" w:rsidRDefault="00000000">
            <w:pPr>
              <w:widowControl w:val="0"/>
              <w:spacing w:after="0" w:line="276" w:lineRule="auto"/>
              <w:ind w:left="0"/>
              <w:rPr>
                <w:sz w:val="20"/>
                <w:szCs w:val="20"/>
              </w:rPr>
            </w:pPr>
            <w:r>
              <w:rPr>
                <w:color w:val="111111"/>
              </w:rPr>
              <w:t>Lê Thị Lý</w:t>
            </w:r>
          </w:p>
        </w:tc>
      </w:tr>
      <w:tr w:rsidR="00431614" w14:paraId="2094113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3D7AA1B"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23A58961" w14:textId="77777777" w:rsidR="00431614" w:rsidRDefault="00000000">
            <w:pPr>
              <w:widowControl w:val="0"/>
              <w:spacing w:after="0" w:line="276" w:lineRule="auto"/>
              <w:ind w:left="0"/>
              <w:rPr>
                <w:sz w:val="20"/>
                <w:szCs w:val="20"/>
              </w:rPr>
            </w:pPr>
            <w:r>
              <w:rPr>
                <w:color w:val="111111"/>
              </w:rPr>
              <w:t>5.500.000 đ</w:t>
            </w:r>
          </w:p>
        </w:tc>
      </w:tr>
      <w:tr w:rsidR="00431614" w14:paraId="42F2162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B65A061"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34C69FED" w14:textId="77777777" w:rsidR="00431614" w:rsidRDefault="00000000">
            <w:pPr>
              <w:widowControl w:val="0"/>
              <w:spacing w:after="0" w:line="276" w:lineRule="auto"/>
              <w:ind w:left="0"/>
              <w:rPr>
                <w:sz w:val="20"/>
                <w:szCs w:val="20"/>
              </w:rPr>
            </w:pPr>
            <w:r>
              <w:rPr>
                <w:color w:val="111111"/>
              </w:rPr>
              <w:t>Xác định và mô tả chi tiết yêu cầu của khách hàng</w:t>
            </w:r>
          </w:p>
        </w:tc>
      </w:tr>
      <w:tr w:rsidR="00431614" w14:paraId="59864317"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C487B7B"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3B6090E" w14:textId="77777777" w:rsidR="00431614" w:rsidRDefault="00000000">
            <w:pPr>
              <w:widowControl w:val="0"/>
              <w:spacing w:after="0" w:line="276" w:lineRule="auto"/>
              <w:ind w:left="0"/>
              <w:rPr>
                <w:sz w:val="20"/>
                <w:szCs w:val="20"/>
              </w:rPr>
            </w:pPr>
            <w:r>
              <w:rPr>
                <w:color w:val="111111"/>
              </w:rPr>
              <w:t>Xác định và mô tả chi tiết yêu cầu của khách hàng</w:t>
            </w:r>
          </w:p>
        </w:tc>
      </w:tr>
      <w:tr w:rsidR="00431614" w14:paraId="234AB87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EC89D81"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414F10AA" w14:textId="77777777" w:rsidR="00431614" w:rsidRDefault="00000000">
            <w:pPr>
              <w:widowControl w:val="0"/>
              <w:spacing w:after="0" w:line="276" w:lineRule="auto"/>
              <w:ind w:left="0"/>
              <w:rPr>
                <w:color w:val="111111"/>
              </w:rPr>
            </w:pPr>
            <w:r>
              <w:rPr>
                <w:color w:val="111111"/>
              </w:rPr>
              <w:t>Hoàn thành công việc trong thời gian đề ra</w:t>
            </w:r>
          </w:p>
          <w:p w14:paraId="113F2972" w14:textId="77777777" w:rsidR="00431614" w:rsidRDefault="00000000">
            <w:pPr>
              <w:widowControl w:val="0"/>
              <w:spacing w:after="0" w:line="276" w:lineRule="auto"/>
              <w:ind w:left="0"/>
              <w:rPr>
                <w:color w:val="111111"/>
              </w:rPr>
            </w:pPr>
            <w:r>
              <w:rPr>
                <w:color w:val="111111"/>
              </w:rPr>
              <w:t>Yêu cầu được mô tả chi tiết, dễ hiểu</w:t>
            </w:r>
          </w:p>
          <w:p w14:paraId="3F25AC2B" w14:textId="77777777" w:rsidR="00431614" w:rsidRDefault="00000000">
            <w:pPr>
              <w:widowControl w:val="0"/>
              <w:spacing w:after="0" w:line="276" w:lineRule="auto"/>
              <w:ind w:left="0"/>
              <w:rPr>
                <w:sz w:val="20"/>
                <w:szCs w:val="20"/>
              </w:rPr>
            </w:pPr>
            <w:r>
              <w:rPr>
                <w:color w:val="111111"/>
              </w:rPr>
              <w:t>Không vượt quá 10% chi phí đề ra</w:t>
            </w:r>
          </w:p>
        </w:tc>
      </w:tr>
    </w:tbl>
    <w:p w14:paraId="0493E568" w14:textId="77777777" w:rsidR="00431614" w:rsidRDefault="00000000">
      <w:pPr>
        <w:pStyle w:val="Heading5"/>
        <w:spacing w:before="200"/>
        <w:ind w:left="1440" w:firstLine="720"/>
      </w:pPr>
      <w:bookmarkStart w:id="250" w:name="_2m0sjaunrbeo" w:colFirst="0" w:colLast="0"/>
      <w:bookmarkEnd w:id="250"/>
      <w:r>
        <w:t>2.2.2.2. Phạm vi công việc Xây dựng CSDL</w:t>
      </w:r>
    </w:p>
    <w:tbl>
      <w:tblPr>
        <w:tblStyle w:val="ad"/>
        <w:tblW w:w="9360" w:type="dxa"/>
        <w:tblLayout w:type="fixed"/>
        <w:tblLook w:val="0600" w:firstRow="0" w:lastRow="0" w:firstColumn="0" w:lastColumn="0" w:noHBand="1" w:noVBand="1"/>
      </w:tblPr>
      <w:tblGrid>
        <w:gridCol w:w="2880"/>
        <w:gridCol w:w="6480"/>
      </w:tblGrid>
      <w:tr w:rsidR="00431614" w14:paraId="12B95E3D"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8D48C64"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4D1AA85A" w14:textId="77777777" w:rsidR="00431614" w:rsidRDefault="00000000">
            <w:pPr>
              <w:widowControl w:val="0"/>
              <w:spacing w:after="0" w:line="276" w:lineRule="auto"/>
              <w:ind w:left="0"/>
              <w:rPr>
                <w:sz w:val="20"/>
                <w:szCs w:val="20"/>
              </w:rPr>
            </w:pPr>
            <w:r>
              <w:rPr>
                <w:color w:val="111111"/>
              </w:rPr>
              <w:t>Xây dựng CSDL</w:t>
            </w:r>
          </w:p>
        </w:tc>
      </w:tr>
      <w:tr w:rsidR="00431614" w14:paraId="4F60DB8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C60FFF5"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04843E0" w14:textId="77777777" w:rsidR="00431614" w:rsidRDefault="00000000">
            <w:pPr>
              <w:widowControl w:val="0"/>
              <w:spacing w:after="0" w:line="276" w:lineRule="auto"/>
              <w:ind w:left="0"/>
              <w:rPr>
                <w:sz w:val="20"/>
                <w:szCs w:val="20"/>
              </w:rPr>
            </w:pPr>
            <w:r>
              <w:rPr>
                <w:color w:val="111111"/>
              </w:rPr>
              <w:t>21/09/2023</w:t>
            </w:r>
          </w:p>
        </w:tc>
      </w:tr>
      <w:tr w:rsidR="00431614" w14:paraId="7CE2E335"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1D31DF0"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B30741A" w14:textId="77777777" w:rsidR="00431614" w:rsidRDefault="00000000">
            <w:pPr>
              <w:widowControl w:val="0"/>
              <w:spacing w:after="0" w:line="276" w:lineRule="auto"/>
              <w:ind w:left="0"/>
              <w:rPr>
                <w:sz w:val="20"/>
                <w:szCs w:val="20"/>
              </w:rPr>
            </w:pPr>
            <w:r>
              <w:rPr>
                <w:color w:val="111111"/>
              </w:rPr>
              <w:t>25/09/2023</w:t>
            </w:r>
          </w:p>
        </w:tc>
      </w:tr>
      <w:tr w:rsidR="00431614" w14:paraId="460E43B2"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27335953"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77F67C5F" w14:textId="77777777" w:rsidR="00431614" w:rsidRDefault="00000000">
            <w:pPr>
              <w:widowControl w:val="0"/>
              <w:spacing w:after="0" w:line="276" w:lineRule="auto"/>
              <w:ind w:left="0"/>
              <w:rPr>
                <w:sz w:val="20"/>
                <w:szCs w:val="20"/>
              </w:rPr>
            </w:pPr>
            <w:r>
              <w:rPr>
                <w:color w:val="111111"/>
              </w:rPr>
              <w:t>Lê Đình Tú, Lê Thị Lý</w:t>
            </w:r>
          </w:p>
        </w:tc>
      </w:tr>
      <w:tr w:rsidR="00431614" w14:paraId="031FA198"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C47CED2"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59D608E2" w14:textId="77777777" w:rsidR="00431614" w:rsidRDefault="00000000">
            <w:pPr>
              <w:widowControl w:val="0"/>
              <w:spacing w:after="0" w:line="276" w:lineRule="auto"/>
              <w:ind w:left="0"/>
              <w:rPr>
                <w:sz w:val="20"/>
                <w:szCs w:val="20"/>
              </w:rPr>
            </w:pPr>
            <w:r>
              <w:rPr>
                <w:color w:val="111111"/>
              </w:rPr>
              <w:t>8.500.000 đ</w:t>
            </w:r>
          </w:p>
        </w:tc>
      </w:tr>
      <w:tr w:rsidR="00431614" w14:paraId="02F19EC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F86EF60"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69A27B2" w14:textId="77777777" w:rsidR="00431614" w:rsidRDefault="00000000">
            <w:pPr>
              <w:widowControl w:val="0"/>
              <w:spacing w:after="0" w:line="276" w:lineRule="auto"/>
              <w:ind w:left="0"/>
              <w:rPr>
                <w:sz w:val="20"/>
                <w:szCs w:val="20"/>
              </w:rPr>
            </w:pPr>
            <w:r>
              <w:rPr>
                <w:color w:val="111111"/>
              </w:rPr>
              <w:t>Khi hoàn thành tài liệu báo cáo phân tích và tổng hợp yêu cầu khách hàng thì sau đó chúng tôi đi xây dựng cơ sở dữ liệu</w:t>
            </w:r>
          </w:p>
        </w:tc>
      </w:tr>
      <w:tr w:rsidR="00431614" w14:paraId="585F3F6C"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A64D3DF"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920BF7F" w14:textId="77777777" w:rsidR="00431614" w:rsidRDefault="00000000">
            <w:pPr>
              <w:widowControl w:val="0"/>
              <w:spacing w:after="0" w:line="276" w:lineRule="auto"/>
              <w:ind w:left="0"/>
              <w:rPr>
                <w:sz w:val="20"/>
                <w:szCs w:val="20"/>
              </w:rPr>
            </w:pPr>
            <w:r>
              <w:rPr>
                <w:color w:val="111111"/>
              </w:rPr>
              <w:t>Xây dựng cơ sở dữ liệu phù hợp với chức năng của hệ thống</w:t>
            </w:r>
          </w:p>
        </w:tc>
      </w:tr>
      <w:tr w:rsidR="00431614" w14:paraId="470FB7FD"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910EA0D"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78EFCA10" w14:textId="77777777" w:rsidR="00431614" w:rsidRDefault="00000000">
            <w:pPr>
              <w:widowControl w:val="0"/>
              <w:spacing w:after="0" w:line="276" w:lineRule="auto"/>
              <w:ind w:left="0"/>
              <w:rPr>
                <w:color w:val="111111"/>
              </w:rPr>
            </w:pPr>
            <w:r>
              <w:rPr>
                <w:color w:val="111111"/>
              </w:rPr>
              <w:t>Hoàn thành công việc trong thời gian đề ra</w:t>
            </w:r>
          </w:p>
          <w:p w14:paraId="2227C3BF" w14:textId="77777777" w:rsidR="00431614" w:rsidRDefault="00000000">
            <w:pPr>
              <w:widowControl w:val="0"/>
              <w:spacing w:after="0" w:line="276" w:lineRule="auto"/>
              <w:ind w:left="0"/>
              <w:rPr>
                <w:color w:val="111111"/>
              </w:rPr>
            </w:pPr>
            <w:r>
              <w:rPr>
                <w:color w:val="111111"/>
              </w:rPr>
              <w:t>Cơ sở dữ liệu chi tiết, phù hợp với yêu cầu của khách hàng</w:t>
            </w:r>
          </w:p>
          <w:p w14:paraId="6A8D3AA5" w14:textId="77777777" w:rsidR="00431614" w:rsidRDefault="00000000">
            <w:pPr>
              <w:widowControl w:val="0"/>
              <w:spacing w:after="0" w:line="276" w:lineRule="auto"/>
              <w:ind w:left="0"/>
              <w:rPr>
                <w:sz w:val="20"/>
                <w:szCs w:val="20"/>
              </w:rPr>
            </w:pPr>
            <w:r>
              <w:rPr>
                <w:color w:val="111111"/>
              </w:rPr>
              <w:t>Không vượt quá 10% chi phí đề ra</w:t>
            </w:r>
          </w:p>
        </w:tc>
      </w:tr>
    </w:tbl>
    <w:p w14:paraId="41123BE7" w14:textId="77777777" w:rsidR="00431614" w:rsidRDefault="00000000">
      <w:r>
        <w:br w:type="page"/>
      </w:r>
    </w:p>
    <w:p w14:paraId="7390E255" w14:textId="77777777" w:rsidR="00431614" w:rsidRDefault="00000000">
      <w:pPr>
        <w:keepNext/>
        <w:keepLines/>
        <w:spacing w:after="48" w:line="265" w:lineRule="auto"/>
        <w:ind w:left="1440" w:firstLine="720"/>
        <w:rPr>
          <w:b/>
        </w:rPr>
      </w:pPr>
      <w:r>
        <w:rPr>
          <w:b/>
          <w:color w:val="000000"/>
        </w:rPr>
        <w:t>2.2.2.3. Phạm vi công việc Thiết kế giao diện</w:t>
      </w:r>
    </w:p>
    <w:tbl>
      <w:tblPr>
        <w:tblStyle w:val="ae"/>
        <w:tblW w:w="9360" w:type="dxa"/>
        <w:tblLayout w:type="fixed"/>
        <w:tblLook w:val="0600" w:firstRow="0" w:lastRow="0" w:firstColumn="0" w:lastColumn="0" w:noHBand="1" w:noVBand="1"/>
      </w:tblPr>
      <w:tblGrid>
        <w:gridCol w:w="2880"/>
        <w:gridCol w:w="6480"/>
      </w:tblGrid>
      <w:tr w:rsidR="00431614" w14:paraId="539BB14C"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847D9C8"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177A8DB9" w14:textId="77777777" w:rsidR="00431614" w:rsidRDefault="00000000">
            <w:pPr>
              <w:widowControl w:val="0"/>
              <w:spacing w:after="0" w:line="276" w:lineRule="auto"/>
              <w:ind w:left="0"/>
              <w:rPr>
                <w:sz w:val="20"/>
                <w:szCs w:val="20"/>
              </w:rPr>
            </w:pPr>
            <w:r>
              <w:rPr>
                <w:color w:val="111111"/>
              </w:rPr>
              <w:t>Thiết kế giao diện</w:t>
            </w:r>
          </w:p>
        </w:tc>
      </w:tr>
      <w:tr w:rsidR="00431614" w14:paraId="5419BF72"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6ED8834"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318EF355" w14:textId="77777777" w:rsidR="00431614" w:rsidRDefault="00000000">
            <w:pPr>
              <w:widowControl w:val="0"/>
              <w:spacing w:after="0" w:line="276" w:lineRule="auto"/>
              <w:ind w:left="0"/>
              <w:rPr>
                <w:sz w:val="20"/>
                <w:szCs w:val="20"/>
              </w:rPr>
            </w:pPr>
            <w:r>
              <w:rPr>
                <w:color w:val="111111"/>
              </w:rPr>
              <w:t>25/09/2023</w:t>
            </w:r>
          </w:p>
        </w:tc>
      </w:tr>
      <w:tr w:rsidR="00431614" w14:paraId="5A1FBE5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AD261C3"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73FD5E83" w14:textId="77777777" w:rsidR="00431614" w:rsidRDefault="00000000">
            <w:pPr>
              <w:widowControl w:val="0"/>
              <w:spacing w:after="0" w:line="276" w:lineRule="auto"/>
              <w:ind w:left="0"/>
              <w:rPr>
                <w:sz w:val="20"/>
                <w:szCs w:val="20"/>
              </w:rPr>
            </w:pPr>
            <w:r>
              <w:rPr>
                <w:color w:val="111111"/>
              </w:rPr>
              <w:t>30/09/2023</w:t>
            </w:r>
          </w:p>
        </w:tc>
      </w:tr>
      <w:tr w:rsidR="00431614" w14:paraId="24AB6824"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0ED658CB"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0190BE8" w14:textId="77777777" w:rsidR="00431614" w:rsidRDefault="00000000">
            <w:pPr>
              <w:widowControl w:val="0"/>
              <w:spacing w:after="0" w:line="276" w:lineRule="auto"/>
              <w:ind w:left="0"/>
              <w:rPr>
                <w:color w:val="111111"/>
              </w:rPr>
            </w:pPr>
            <w:r>
              <w:rPr>
                <w:color w:val="111111"/>
              </w:rPr>
              <w:t>Hạ Quang Dũng</w:t>
            </w:r>
          </w:p>
          <w:p w14:paraId="6BEAAAE8" w14:textId="77777777" w:rsidR="00431614" w:rsidRDefault="00000000">
            <w:pPr>
              <w:widowControl w:val="0"/>
              <w:spacing w:after="0" w:line="276" w:lineRule="auto"/>
              <w:ind w:left="0"/>
              <w:rPr>
                <w:sz w:val="20"/>
                <w:szCs w:val="20"/>
              </w:rPr>
            </w:pPr>
            <w:r>
              <w:rPr>
                <w:color w:val="111111"/>
              </w:rPr>
              <w:t>Lê Đình Tú</w:t>
            </w:r>
          </w:p>
        </w:tc>
      </w:tr>
      <w:tr w:rsidR="00431614" w14:paraId="5B9DADAE"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EC6E93E"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0FEEEA42" w14:textId="77777777" w:rsidR="00431614" w:rsidRDefault="00000000">
            <w:pPr>
              <w:widowControl w:val="0"/>
              <w:spacing w:after="0" w:line="276" w:lineRule="auto"/>
              <w:ind w:left="0"/>
              <w:rPr>
                <w:sz w:val="20"/>
                <w:szCs w:val="20"/>
              </w:rPr>
            </w:pPr>
            <w:r>
              <w:rPr>
                <w:color w:val="111111"/>
              </w:rPr>
              <w:t>8.000.000 đ</w:t>
            </w:r>
          </w:p>
        </w:tc>
      </w:tr>
      <w:tr w:rsidR="00431614" w14:paraId="253C719D"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B1CE5E5"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EAC5B6F" w14:textId="77777777" w:rsidR="00431614" w:rsidRDefault="00000000">
            <w:pPr>
              <w:widowControl w:val="0"/>
              <w:spacing w:after="0" w:line="276" w:lineRule="auto"/>
              <w:ind w:left="0"/>
              <w:rPr>
                <w:sz w:val="20"/>
                <w:szCs w:val="20"/>
              </w:rPr>
            </w:pPr>
            <w:r>
              <w:rPr>
                <w:color w:val="111111"/>
              </w:rPr>
              <w:t>Thiết kế giao diện theo yêu cầu khách hàng</w:t>
            </w:r>
          </w:p>
        </w:tc>
      </w:tr>
      <w:tr w:rsidR="00431614" w14:paraId="240BEE47"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ADF6808"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07A6C623" w14:textId="77777777" w:rsidR="00431614" w:rsidRDefault="00000000">
            <w:pPr>
              <w:widowControl w:val="0"/>
              <w:spacing w:after="0" w:line="276" w:lineRule="auto"/>
              <w:ind w:left="0"/>
              <w:rPr>
                <w:sz w:val="20"/>
                <w:szCs w:val="20"/>
              </w:rPr>
            </w:pPr>
            <w:r>
              <w:rPr>
                <w:color w:val="111111"/>
              </w:rPr>
              <w:t>Thiết kế giao diện theo yêu cầu khách hàng</w:t>
            </w:r>
          </w:p>
        </w:tc>
      </w:tr>
      <w:tr w:rsidR="00431614" w14:paraId="60AC0AAB"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8C0F128"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1CF083CB" w14:textId="77777777" w:rsidR="00431614" w:rsidRDefault="00000000">
            <w:pPr>
              <w:widowControl w:val="0"/>
              <w:spacing w:after="0" w:line="276" w:lineRule="auto"/>
              <w:ind w:left="0"/>
              <w:rPr>
                <w:color w:val="111111"/>
              </w:rPr>
            </w:pPr>
            <w:r>
              <w:rPr>
                <w:color w:val="111111"/>
              </w:rPr>
              <w:t>Hoàn thành công việc trong thời gian đề ra</w:t>
            </w:r>
          </w:p>
          <w:p w14:paraId="51FCCAC0" w14:textId="77777777" w:rsidR="00431614" w:rsidRDefault="00000000">
            <w:pPr>
              <w:widowControl w:val="0"/>
              <w:spacing w:after="0" w:line="276" w:lineRule="auto"/>
              <w:ind w:left="0"/>
              <w:rPr>
                <w:color w:val="111111"/>
              </w:rPr>
            </w:pPr>
            <w:r>
              <w:rPr>
                <w:color w:val="111111"/>
              </w:rPr>
              <w:t>Thiết kế giao diện dễ sử dụng, thân thiện với người dùng</w:t>
            </w:r>
          </w:p>
          <w:p w14:paraId="69FB16F1" w14:textId="77777777" w:rsidR="00431614" w:rsidRDefault="00000000">
            <w:pPr>
              <w:widowControl w:val="0"/>
              <w:spacing w:after="0" w:line="276" w:lineRule="auto"/>
              <w:ind w:left="0"/>
              <w:rPr>
                <w:sz w:val="20"/>
                <w:szCs w:val="20"/>
              </w:rPr>
            </w:pPr>
            <w:r>
              <w:rPr>
                <w:color w:val="111111"/>
              </w:rPr>
              <w:t>Không vượt quá 10% chi phí đề ra</w:t>
            </w:r>
          </w:p>
        </w:tc>
      </w:tr>
    </w:tbl>
    <w:p w14:paraId="43222A46" w14:textId="77777777" w:rsidR="00431614" w:rsidRDefault="00000000">
      <w:pPr>
        <w:keepNext/>
        <w:keepLines/>
        <w:spacing w:before="200" w:after="48" w:line="265" w:lineRule="auto"/>
        <w:ind w:left="1440" w:firstLine="720"/>
        <w:rPr>
          <w:b/>
        </w:rPr>
      </w:pPr>
      <w:r>
        <w:rPr>
          <w:b/>
          <w:color w:val="000000"/>
        </w:rPr>
        <w:t>2.2.2.4 Phạm vi công việc Lập báo cáo</w:t>
      </w:r>
    </w:p>
    <w:tbl>
      <w:tblPr>
        <w:tblStyle w:val="af"/>
        <w:tblW w:w="9360" w:type="dxa"/>
        <w:tblLayout w:type="fixed"/>
        <w:tblLook w:val="0600" w:firstRow="0" w:lastRow="0" w:firstColumn="0" w:lastColumn="0" w:noHBand="1" w:noVBand="1"/>
      </w:tblPr>
      <w:tblGrid>
        <w:gridCol w:w="2880"/>
        <w:gridCol w:w="6480"/>
      </w:tblGrid>
      <w:tr w:rsidR="00431614" w14:paraId="5561CE22" w14:textId="77777777">
        <w:trPr>
          <w:trHeight w:val="463"/>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0BC8557"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B542024" w14:textId="77777777" w:rsidR="00431614" w:rsidRDefault="00000000">
            <w:pPr>
              <w:widowControl w:val="0"/>
              <w:spacing w:after="0" w:line="276" w:lineRule="auto"/>
              <w:ind w:left="0"/>
              <w:rPr>
                <w:sz w:val="20"/>
                <w:szCs w:val="20"/>
              </w:rPr>
            </w:pPr>
            <w:r>
              <w:rPr>
                <w:color w:val="111111"/>
              </w:rPr>
              <w:t>Lập báo cáo</w:t>
            </w:r>
          </w:p>
        </w:tc>
      </w:tr>
      <w:tr w:rsidR="00431614" w14:paraId="542900C5"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42DCC04"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0BF86AE1" w14:textId="77777777" w:rsidR="00431614" w:rsidRDefault="00000000">
            <w:pPr>
              <w:widowControl w:val="0"/>
              <w:spacing w:after="0" w:line="276" w:lineRule="auto"/>
              <w:ind w:left="0"/>
              <w:rPr>
                <w:sz w:val="20"/>
                <w:szCs w:val="20"/>
              </w:rPr>
            </w:pPr>
            <w:r>
              <w:rPr>
                <w:color w:val="111111"/>
              </w:rPr>
              <w:t>31/09/2023</w:t>
            </w:r>
          </w:p>
        </w:tc>
      </w:tr>
      <w:tr w:rsidR="00431614" w14:paraId="696F9A98"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40F66E6"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1DEB5D86" w14:textId="77777777" w:rsidR="00431614" w:rsidRDefault="00000000">
            <w:pPr>
              <w:widowControl w:val="0"/>
              <w:spacing w:after="0" w:line="276" w:lineRule="auto"/>
              <w:ind w:left="0"/>
              <w:rPr>
                <w:sz w:val="20"/>
                <w:szCs w:val="20"/>
              </w:rPr>
            </w:pPr>
            <w:r>
              <w:rPr>
                <w:color w:val="111111"/>
              </w:rPr>
              <w:t>02/10/2023</w:t>
            </w:r>
          </w:p>
        </w:tc>
      </w:tr>
      <w:tr w:rsidR="00431614" w14:paraId="53FDC8B8"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798AACE8"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8182B81" w14:textId="77777777" w:rsidR="00431614" w:rsidRDefault="00000000">
            <w:pPr>
              <w:widowControl w:val="0"/>
              <w:spacing w:after="0" w:line="276" w:lineRule="auto"/>
              <w:ind w:left="0"/>
              <w:rPr>
                <w:color w:val="111111"/>
              </w:rPr>
            </w:pPr>
            <w:r>
              <w:rPr>
                <w:color w:val="111111"/>
              </w:rPr>
              <w:t>Nguyễn Thị Hồng Nhung</w:t>
            </w:r>
          </w:p>
          <w:p w14:paraId="3249CB02" w14:textId="77777777" w:rsidR="00431614" w:rsidRDefault="00000000">
            <w:pPr>
              <w:widowControl w:val="0"/>
              <w:spacing w:after="0" w:line="276" w:lineRule="auto"/>
              <w:ind w:left="0"/>
              <w:rPr>
                <w:sz w:val="20"/>
                <w:szCs w:val="20"/>
              </w:rPr>
            </w:pPr>
            <w:r>
              <w:rPr>
                <w:color w:val="111111"/>
              </w:rPr>
              <w:t>Lê Thị Lý</w:t>
            </w:r>
          </w:p>
        </w:tc>
      </w:tr>
      <w:tr w:rsidR="00431614" w14:paraId="623A615E"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A0A0F23"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7EF398D0" w14:textId="77777777" w:rsidR="00431614" w:rsidRDefault="00000000">
            <w:pPr>
              <w:widowControl w:val="0"/>
              <w:spacing w:after="0" w:line="276" w:lineRule="auto"/>
              <w:ind w:left="0"/>
              <w:rPr>
                <w:sz w:val="20"/>
                <w:szCs w:val="20"/>
              </w:rPr>
            </w:pPr>
            <w:r>
              <w:rPr>
                <w:color w:val="111111"/>
              </w:rPr>
              <w:t>5.500.000 đ</w:t>
            </w:r>
          </w:p>
        </w:tc>
      </w:tr>
      <w:tr w:rsidR="00431614" w14:paraId="4E8AB1FB"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4B62C16"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0BC63923" w14:textId="77777777" w:rsidR="00431614" w:rsidRDefault="00000000">
            <w:pPr>
              <w:widowControl w:val="0"/>
              <w:spacing w:after="0" w:line="276" w:lineRule="auto"/>
              <w:ind w:left="0"/>
              <w:rPr>
                <w:sz w:val="20"/>
                <w:szCs w:val="20"/>
              </w:rPr>
            </w:pPr>
            <w:r>
              <w:rPr>
                <w:color w:val="111111"/>
              </w:rPr>
              <w:t>Khi hoàn thành cơ sở dữ liệu và giao diện người dùng thì sẽ lập báo cáo thiết kế hệ thống</w:t>
            </w:r>
          </w:p>
        </w:tc>
      </w:tr>
      <w:tr w:rsidR="00431614" w14:paraId="25D0E4C2"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9DAC1DA"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184B8F9B" w14:textId="77777777" w:rsidR="00431614" w:rsidRDefault="00000000">
            <w:pPr>
              <w:widowControl w:val="0"/>
              <w:spacing w:after="0" w:line="276" w:lineRule="auto"/>
              <w:ind w:left="0"/>
              <w:rPr>
                <w:sz w:val="20"/>
                <w:szCs w:val="20"/>
              </w:rPr>
            </w:pPr>
            <w:r>
              <w:rPr>
                <w:color w:val="111111"/>
              </w:rPr>
              <w:t>Xây dựng báo cáo thiết kế hệ thống</w:t>
            </w:r>
          </w:p>
        </w:tc>
      </w:tr>
      <w:tr w:rsidR="00431614" w14:paraId="13998522"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9E4A9D6"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34545BE5" w14:textId="77777777" w:rsidR="00431614" w:rsidRDefault="00000000">
            <w:pPr>
              <w:widowControl w:val="0"/>
              <w:spacing w:after="0" w:line="276" w:lineRule="auto"/>
              <w:ind w:left="0"/>
              <w:rPr>
                <w:color w:val="111111"/>
              </w:rPr>
            </w:pPr>
            <w:r>
              <w:rPr>
                <w:color w:val="111111"/>
              </w:rPr>
              <w:t>Hoàn thành công việc trong thời gian đề ra</w:t>
            </w:r>
          </w:p>
          <w:p w14:paraId="23564246" w14:textId="77777777" w:rsidR="00431614" w:rsidRDefault="00000000">
            <w:pPr>
              <w:widowControl w:val="0"/>
              <w:spacing w:after="0" w:line="276" w:lineRule="auto"/>
              <w:ind w:left="0"/>
              <w:rPr>
                <w:color w:val="111111"/>
              </w:rPr>
            </w:pPr>
            <w:r>
              <w:rPr>
                <w:color w:val="111111"/>
              </w:rPr>
              <w:t>Báo cáo thiết kế thông tin rõ ràng, chi tiết các nội dung</w:t>
            </w:r>
          </w:p>
          <w:p w14:paraId="3F39485A" w14:textId="77777777" w:rsidR="00431614" w:rsidRDefault="00000000">
            <w:pPr>
              <w:widowControl w:val="0"/>
              <w:spacing w:after="0" w:line="276" w:lineRule="auto"/>
              <w:ind w:left="0"/>
              <w:rPr>
                <w:sz w:val="20"/>
                <w:szCs w:val="20"/>
              </w:rPr>
            </w:pPr>
            <w:r>
              <w:rPr>
                <w:color w:val="111111"/>
              </w:rPr>
              <w:t>Không vượt quá 10% chi phí đề ra</w:t>
            </w:r>
          </w:p>
        </w:tc>
      </w:tr>
    </w:tbl>
    <w:p w14:paraId="03951411" w14:textId="77777777" w:rsidR="00431614" w:rsidRDefault="00000000">
      <w:pPr>
        <w:keepNext/>
        <w:keepLines/>
        <w:spacing w:after="48" w:line="265" w:lineRule="auto"/>
        <w:ind w:left="0"/>
        <w:rPr>
          <w:b/>
        </w:rPr>
      </w:pPr>
      <w:r>
        <w:br w:type="page"/>
      </w:r>
    </w:p>
    <w:p w14:paraId="092F71D2" w14:textId="77777777" w:rsidR="00431614" w:rsidRDefault="00000000">
      <w:pPr>
        <w:pStyle w:val="Heading4"/>
        <w:ind w:left="1440" w:firstLine="0"/>
      </w:pPr>
      <w:bookmarkStart w:id="251" w:name="_kvnhsd43b9hs" w:colFirst="0" w:colLast="0"/>
      <w:bookmarkEnd w:id="251"/>
      <w:r>
        <w:t>2.2.3 Phạm vi công việc giai đoạn thực hiện</w:t>
      </w:r>
    </w:p>
    <w:p w14:paraId="7C2E4E1E" w14:textId="77777777" w:rsidR="00431614" w:rsidRDefault="00000000">
      <w:pPr>
        <w:pStyle w:val="Heading5"/>
        <w:ind w:left="1440" w:firstLine="720"/>
      </w:pPr>
      <w:bookmarkStart w:id="252" w:name="_w7z1pk9gp9md" w:colFirst="0" w:colLast="0"/>
      <w:bookmarkEnd w:id="252"/>
      <w:r>
        <w:t>2.2.3.1. Phạm vi công việc Lập trình CSDL</w:t>
      </w:r>
    </w:p>
    <w:tbl>
      <w:tblPr>
        <w:tblStyle w:val="af0"/>
        <w:tblW w:w="9360" w:type="dxa"/>
        <w:tblLayout w:type="fixed"/>
        <w:tblLook w:val="0600" w:firstRow="0" w:lastRow="0" w:firstColumn="0" w:lastColumn="0" w:noHBand="1" w:noVBand="1"/>
      </w:tblPr>
      <w:tblGrid>
        <w:gridCol w:w="2880"/>
        <w:gridCol w:w="6480"/>
      </w:tblGrid>
      <w:tr w:rsidR="00431614" w14:paraId="04F1A117"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777C405"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8A7B5AD" w14:textId="77777777" w:rsidR="00431614" w:rsidRDefault="00000000">
            <w:pPr>
              <w:widowControl w:val="0"/>
              <w:spacing w:after="0" w:line="276" w:lineRule="auto"/>
              <w:ind w:left="0"/>
              <w:rPr>
                <w:sz w:val="20"/>
                <w:szCs w:val="20"/>
              </w:rPr>
            </w:pPr>
            <w:r>
              <w:rPr>
                <w:color w:val="111111"/>
              </w:rPr>
              <w:t>Lập trình CSDL</w:t>
            </w:r>
          </w:p>
        </w:tc>
      </w:tr>
      <w:tr w:rsidR="00431614" w14:paraId="150496C7"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4BDB0C5"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3C333EFF" w14:textId="77777777" w:rsidR="00431614" w:rsidRDefault="00000000">
            <w:pPr>
              <w:widowControl w:val="0"/>
              <w:spacing w:after="0" w:line="276" w:lineRule="auto"/>
              <w:ind w:left="0"/>
              <w:rPr>
                <w:sz w:val="20"/>
                <w:szCs w:val="20"/>
              </w:rPr>
            </w:pPr>
            <w:r>
              <w:rPr>
                <w:color w:val="111111"/>
              </w:rPr>
              <w:t>03/10/2023</w:t>
            </w:r>
          </w:p>
        </w:tc>
      </w:tr>
      <w:tr w:rsidR="00431614" w14:paraId="2092BCDF"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C191779"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19A66C3A" w14:textId="77777777" w:rsidR="00431614" w:rsidRDefault="00000000">
            <w:pPr>
              <w:widowControl w:val="0"/>
              <w:spacing w:after="0" w:line="276" w:lineRule="auto"/>
              <w:ind w:left="0"/>
              <w:rPr>
                <w:sz w:val="20"/>
                <w:szCs w:val="20"/>
              </w:rPr>
            </w:pPr>
            <w:r>
              <w:rPr>
                <w:color w:val="111111"/>
              </w:rPr>
              <w:t>07/10/2023</w:t>
            </w:r>
          </w:p>
        </w:tc>
      </w:tr>
      <w:tr w:rsidR="00431614" w14:paraId="488A2AFB"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38647BA6"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01E85178" w14:textId="77777777" w:rsidR="00431614" w:rsidRDefault="00000000">
            <w:pPr>
              <w:widowControl w:val="0"/>
              <w:spacing w:after="0" w:line="276" w:lineRule="auto"/>
              <w:ind w:left="0"/>
              <w:rPr>
                <w:sz w:val="20"/>
                <w:szCs w:val="20"/>
              </w:rPr>
            </w:pPr>
            <w:r>
              <w:rPr>
                <w:color w:val="111111"/>
              </w:rPr>
              <w:t>Lê Đình Tú, Lê Thị Lý</w:t>
            </w:r>
          </w:p>
        </w:tc>
      </w:tr>
      <w:tr w:rsidR="00431614" w14:paraId="3568A8AD"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79FB679"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45284840" w14:textId="77777777" w:rsidR="00431614" w:rsidRDefault="00000000">
            <w:pPr>
              <w:widowControl w:val="0"/>
              <w:spacing w:after="0" w:line="276" w:lineRule="auto"/>
              <w:ind w:left="0"/>
              <w:rPr>
                <w:sz w:val="20"/>
                <w:szCs w:val="20"/>
              </w:rPr>
            </w:pPr>
            <w:r>
              <w:rPr>
                <w:color w:val="111111"/>
              </w:rPr>
              <w:t>8.500.000 đ</w:t>
            </w:r>
          </w:p>
        </w:tc>
      </w:tr>
      <w:tr w:rsidR="00431614" w14:paraId="08C85B3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B1BBE22"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4259C431" w14:textId="77777777" w:rsidR="00431614" w:rsidRDefault="00000000">
            <w:pPr>
              <w:widowControl w:val="0"/>
              <w:spacing w:after="0" w:line="276" w:lineRule="auto"/>
              <w:ind w:left="0"/>
              <w:rPr>
                <w:sz w:val="20"/>
                <w:szCs w:val="20"/>
              </w:rPr>
            </w:pPr>
            <w:r>
              <w:rPr>
                <w:color w:val="111111"/>
              </w:rPr>
              <w:t>Từ ngày 07/10/2023 bắt đầu phát triển và xây dựng cơ sở dữ liệu cho dự án.</w:t>
            </w:r>
          </w:p>
        </w:tc>
      </w:tr>
      <w:tr w:rsidR="00431614" w14:paraId="03E9DFCC"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960883B"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756EFD6" w14:textId="77777777" w:rsidR="00431614" w:rsidRDefault="00000000">
            <w:pPr>
              <w:widowControl w:val="0"/>
              <w:spacing w:after="0" w:line="276" w:lineRule="auto"/>
              <w:ind w:left="0"/>
              <w:rPr>
                <w:color w:val="111111"/>
              </w:rPr>
            </w:pPr>
            <w:r>
              <w:rPr>
                <w:color w:val="111111"/>
              </w:rPr>
              <w:t>Phát triển cơ sở dữ liệu theo yêu cầu của dự án.</w:t>
            </w:r>
          </w:p>
          <w:p w14:paraId="3D3BCB9F" w14:textId="77777777" w:rsidR="00431614" w:rsidRDefault="00000000">
            <w:pPr>
              <w:widowControl w:val="0"/>
              <w:spacing w:after="0" w:line="276" w:lineRule="auto"/>
              <w:ind w:left="0"/>
              <w:rPr>
                <w:color w:val="111111"/>
              </w:rPr>
            </w:pPr>
            <w:r>
              <w:rPr>
                <w:color w:val="111111"/>
              </w:rPr>
              <w:t>Thiết kế cấu trúc cơ sở dữ liệu và bảng dữ liệu cần thiết.</w:t>
            </w:r>
          </w:p>
          <w:p w14:paraId="39FF554C" w14:textId="77777777" w:rsidR="00431614" w:rsidRDefault="00000000">
            <w:pPr>
              <w:widowControl w:val="0"/>
              <w:spacing w:after="0" w:line="276" w:lineRule="auto"/>
              <w:ind w:left="0"/>
              <w:rPr>
                <w:color w:val="111111"/>
              </w:rPr>
            </w:pPr>
            <w:r>
              <w:rPr>
                <w:color w:val="111111"/>
              </w:rPr>
              <w:t>Xây dựng các truy vấn và thủ tục lưu trữ cần thiết cho ứng dụng.</w:t>
            </w:r>
          </w:p>
          <w:p w14:paraId="137829D7" w14:textId="77777777" w:rsidR="00431614" w:rsidRDefault="00000000">
            <w:pPr>
              <w:widowControl w:val="0"/>
              <w:spacing w:after="0" w:line="276" w:lineRule="auto"/>
              <w:ind w:left="0"/>
              <w:rPr>
                <w:sz w:val="20"/>
                <w:szCs w:val="20"/>
              </w:rPr>
            </w:pPr>
            <w:r>
              <w:rPr>
                <w:color w:val="111111"/>
              </w:rPr>
              <w:t>Đảm bảo tính an toàn, hiệu suất và ổn định của cơ sở dữ liệu.</w:t>
            </w:r>
          </w:p>
        </w:tc>
      </w:tr>
      <w:tr w:rsidR="00431614" w14:paraId="3BB8126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E3B3B8C"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01684AAC" w14:textId="77777777" w:rsidR="00431614" w:rsidRDefault="00000000">
            <w:pPr>
              <w:widowControl w:val="0"/>
              <w:spacing w:after="0" w:line="276" w:lineRule="auto"/>
              <w:ind w:left="0"/>
              <w:rPr>
                <w:color w:val="111111"/>
              </w:rPr>
            </w:pPr>
            <w:r>
              <w:rPr>
                <w:color w:val="111111"/>
              </w:rPr>
              <w:t>Cơ sở dữ liệu đã được phát triển và xây dựng thành công.</w:t>
            </w:r>
          </w:p>
          <w:p w14:paraId="19054FAD" w14:textId="77777777" w:rsidR="00431614" w:rsidRDefault="00000000">
            <w:pPr>
              <w:widowControl w:val="0"/>
              <w:spacing w:after="0" w:line="276" w:lineRule="auto"/>
              <w:ind w:left="0"/>
              <w:rPr>
                <w:color w:val="111111"/>
              </w:rPr>
            </w:pPr>
            <w:r>
              <w:rPr>
                <w:color w:val="111111"/>
              </w:rPr>
              <w:t>Cơ sở dữ liệu đáp ứng các yêu cầu của dự án và hoạt động ổn định.</w:t>
            </w:r>
          </w:p>
          <w:p w14:paraId="7BCE533F" w14:textId="77777777" w:rsidR="00431614" w:rsidRDefault="00000000">
            <w:pPr>
              <w:widowControl w:val="0"/>
              <w:spacing w:after="0" w:line="276" w:lineRule="auto"/>
              <w:ind w:left="0"/>
              <w:rPr>
                <w:color w:val="111111"/>
              </w:rPr>
            </w:pPr>
            <w:r>
              <w:rPr>
                <w:color w:val="111111"/>
              </w:rPr>
              <w:t>Công việc lập trình cơ sở dữ liệu đã hoàn thành đúng thời gian và trong ngân sách dự án.</w:t>
            </w:r>
          </w:p>
          <w:p w14:paraId="355C9475" w14:textId="77777777" w:rsidR="00431614" w:rsidRDefault="00000000">
            <w:pPr>
              <w:widowControl w:val="0"/>
              <w:spacing w:after="0" w:line="276" w:lineRule="auto"/>
              <w:ind w:left="0"/>
              <w:rPr>
                <w:sz w:val="20"/>
                <w:szCs w:val="20"/>
              </w:rPr>
            </w:pPr>
            <w:r>
              <w:rPr>
                <w:color w:val="111111"/>
              </w:rPr>
              <w:t>Không vượt quá 10% chi phí đề ra</w:t>
            </w:r>
          </w:p>
        </w:tc>
      </w:tr>
    </w:tbl>
    <w:p w14:paraId="1FA7320B" w14:textId="77777777" w:rsidR="00431614" w:rsidRDefault="00000000">
      <w:pPr>
        <w:pStyle w:val="Heading5"/>
        <w:spacing w:before="200"/>
        <w:ind w:left="1440" w:firstLine="720"/>
      </w:pPr>
      <w:bookmarkStart w:id="253" w:name="_py1muuocxqw9" w:colFirst="0" w:colLast="0"/>
      <w:bookmarkEnd w:id="253"/>
      <w:r>
        <w:t>2.2.3.2. Phạm vi công việc Lập trình giao diện</w:t>
      </w:r>
    </w:p>
    <w:tbl>
      <w:tblPr>
        <w:tblStyle w:val="af1"/>
        <w:tblW w:w="9360" w:type="dxa"/>
        <w:tblLayout w:type="fixed"/>
        <w:tblLook w:val="0600" w:firstRow="0" w:lastRow="0" w:firstColumn="0" w:lastColumn="0" w:noHBand="1" w:noVBand="1"/>
      </w:tblPr>
      <w:tblGrid>
        <w:gridCol w:w="2880"/>
        <w:gridCol w:w="6480"/>
      </w:tblGrid>
      <w:tr w:rsidR="00431614" w14:paraId="4CF93C8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C37990C"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BF76562" w14:textId="77777777" w:rsidR="00431614" w:rsidRDefault="00000000">
            <w:pPr>
              <w:widowControl w:val="0"/>
              <w:spacing w:after="0" w:line="276" w:lineRule="auto"/>
              <w:ind w:left="0"/>
              <w:rPr>
                <w:sz w:val="20"/>
                <w:szCs w:val="20"/>
              </w:rPr>
            </w:pPr>
            <w:r>
              <w:rPr>
                <w:color w:val="111111"/>
              </w:rPr>
              <w:t>Lập trình giao diện</w:t>
            </w:r>
          </w:p>
        </w:tc>
      </w:tr>
      <w:tr w:rsidR="00431614" w14:paraId="602F6D7C"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0944F1B"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4AB7189" w14:textId="77777777" w:rsidR="00431614" w:rsidRDefault="00000000">
            <w:pPr>
              <w:widowControl w:val="0"/>
              <w:spacing w:after="0" w:line="276" w:lineRule="auto"/>
              <w:ind w:left="0"/>
              <w:rPr>
                <w:sz w:val="20"/>
                <w:szCs w:val="20"/>
              </w:rPr>
            </w:pPr>
            <w:r>
              <w:rPr>
                <w:color w:val="111111"/>
              </w:rPr>
              <w:t>03/10/2023</w:t>
            </w:r>
          </w:p>
        </w:tc>
      </w:tr>
      <w:tr w:rsidR="00431614" w14:paraId="0E9F919C"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6880A49"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7BFF5CFF" w14:textId="77777777" w:rsidR="00431614" w:rsidRDefault="00000000">
            <w:pPr>
              <w:widowControl w:val="0"/>
              <w:spacing w:after="0" w:line="276" w:lineRule="auto"/>
              <w:ind w:left="0"/>
              <w:rPr>
                <w:sz w:val="20"/>
                <w:szCs w:val="20"/>
              </w:rPr>
            </w:pPr>
            <w:r>
              <w:rPr>
                <w:color w:val="111111"/>
              </w:rPr>
              <w:t>12/10/2023</w:t>
            </w:r>
          </w:p>
        </w:tc>
      </w:tr>
      <w:tr w:rsidR="00431614" w14:paraId="196EBD0E"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1AA1C19A"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4A8CDFB3" w14:textId="77777777" w:rsidR="00431614" w:rsidRDefault="00000000">
            <w:pPr>
              <w:widowControl w:val="0"/>
              <w:spacing w:after="0" w:line="276" w:lineRule="auto"/>
              <w:ind w:left="0"/>
              <w:rPr>
                <w:sz w:val="20"/>
                <w:szCs w:val="20"/>
              </w:rPr>
            </w:pPr>
            <w:r>
              <w:rPr>
                <w:color w:val="111111"/>
              </w:rPr>
              <w:t>Hạ Quang Dũng</w:t>
            </w:r>
          </w:p>
        </w:tc>
      </w:tr>
      <w:tr w:rsidR="00431614" w14:paraId="6F2D3E9F"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857928F"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629E54EF" w14:textId="77777777" w:rsidR="00431614" w:rsidRDefault="00000000">
            <w:pPr>
              <w:widowControl w:val="0"/>
              <w:spacing w:after="0" w:line="276" w:lineRule="auto"/>
              <w:ind w:left="0"/>
              <w:rPr>
                <w:sz w:val="20"/>
                <w:szCs w:val="20"/>
              </w:rPr>
            </w:pPr>
            <w:r>
              <w:rPr>
                <w:color w:val="111111"/>
              </w:rPr>
              <w:t>8.500.000 đ</w:t>
            </w:r>
          </w:p>
        </w:tc>
      </w:tr>
      <w:tr w:rsidR="00431614" w14:paraId="7B238FF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5C845E2"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F2DCD23" w14:textId="77777777" w:rsidR="00431614" w:rsidRDefault="00000000">
            <w:pPr>
              <w:widowControl w:val="0"/>
              <w:spacing w:after="0" w:line="276" w:lineRule="auto"/>
              <w:ind w:left="0"/>
              <w:rPr>
                <w:sz w:val="20"/>
                <w:szCs w:val="20"/>
              </w:rPr>
            </w:pPr>
            <w:r>
              <w:rPr>
                <w:color w:val="111111"/>
              </w:rPr>
              <w:t>Từ ngày 03/10/2023 phát triển giao diện người dùng cho dự án hoặc sản phẩm.</w:t>
            </w:r>
          </w:p>
        </w:tc>
      </w:tr>
      <w:tr w:rsidR="00431614" w14:paraId="23C304C5"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E5768FA"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1A62FBBD" w14:textId="77777777" w:rsidR="00431614" w:rsidRDefault="00000000">
            <w:pPr>
              <w:widowControl w:val="0"/>
              <w:spacing w:after="0" w:line="276" w:lineRule="auto"/>
              <w:ind w:left="0"/>
              <w:rPr>
                <w:color w:val="111111"/>
              </w:rPr>
            </w:pPr>
            <w:r>
              <w:rPr>
                <w:color w:val="111111"/>
              </w:rPr>
              <w:t>Thiết kế giao diện người dùng dựa trên yêu cầu và thiết kế tổng thể của dự án.</w:t>
            </w:r>
          </w:p>
          <w:p w14:paraId="62604EFC" w14:textId="77777777" w:rsidR="00431614" w:rsidRDefault="00000000">
            <w:pPr>
              <w:widowControl w:val="0"/>
              <w:spacing w:after="0" w:line="276" w:lineRule="auto"/>
              <w:ind w:left="0"/>
              <w:rPr>
                <w:sz w:val="20"/>
                <w:szCs w:val="20"/>
              </w:rPr>
            </w:pPr>
            <w:r>
              <w:rPr>
                <w:color w:val="111111"/>
              </w:rPr>
              <w:t>Đảm bảo tính tương thích và thân thiện với người dùng của giao diện.</w:t>
            </w:r>
          </w:p>
        </w:tc>
      </w:tr>
      <w:tr w:rsidR="00431614" w14:paraId="70DA60BF"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B9AD0A3"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4D42B33D" w14:textId="77777777" w:rsidR="00431614" w:rsidRDefault="00000000">
            <w:pPr>
              <w:widowControl w:val="0"/>
              <w:spacing w:after="0" w:line="276" w:lineRule="auto"/>
              <w:ind w:left="0"/>
              <w:rPr>
                <w:color w:val="111111"/>
              </w:rPr>
            </w:pPr>
            <w:r>
              <w:rPr>
                <w:color w:val="111111"/>
              </w:rPr>
              <w:t>Công việc lập trình giao diện đã hoàn thành đúng thời gian đề ra.</w:t>
            </w:r>
          </w:p>
          <w:p w14:paraId="12E30394" w14:textId="77777777" w:rsidR="00431614" w:rsidRDefault="00000000">
            <w:pPr>
              <w:widowControl w:val="0"/>
              <w:spacing w:after="0" w:line="276" w:lineRule="auto"/>
              <w:ind w:left="0"/>
              <w:rPr>
                <w:color w:val="111111"/>
              </w:rPr>
            </w:pPr>
            <w:r>
              <w:rPr>
                <w:color w:val="111111"/>
              </w:rPr>
              <w:t>Giao diện người dùng đã được phát triển và xây dựng thành công.</w:t>
            </w:r>
          </w:p>
          <w:p w14:paraId="2A0D0521" w14:textId="77777777" w:rsidR="00431614" w:rsidRDefault="00000000">
            <w:pPr>
              <w:widowControl w:val="0"/>
              <w:spacing w:after="0" w:line="276" w:lineRule="auto"/>
              <w:ind w:left="0"/>
              <w:rPr>
                <w:color w:val="111111"/>
              </w:rPr>
            </w:pPr>
            <w:r>
              <w:rPr>
                <w:color w:val="111111"/>
              </w:rPr>
              <w:t>Giao diện đáp ứng các yêu cầu của dự án và có trải nghiệm người dùng tốt.</w:t>
            </w:r>
          </w:p>
          <w:p w14:paraId="508A9DF3" w14:textId="77777777" w:rsidR="00431614" w:rsidRDefault="00000000">
            <w:pPr>
              <w:widowControl w:val="0"/>
              <w:spacing w:after="0" w:line="276" w:lineRule="auto"/>
              <w:ind w:left="0"/>
              <w:rPr>
                <w:color w:val="111111"/>
              </w:rPr>
            </w:pPr>
            <w:r>
              <w:rPr>
                <w:color w:val="111111"/>
              </w:rPr>
              <w:t>Không vượt quá 10% chi phí đề ra</w:t>
            </w:r>
          </w:p>
        </w:tc>
      </w:tr>
    </w:tbl>
    <w:p w14:paraId="04BE67B1" w14:textId="77777777" w:rsidR="00431614" w:rsidRDefault="00000000">
      <w:pPr>
        <w:pStyle w:val="Heading5"/>
        <w:spacing w:before="200"/>
        <w:ind w:left="1440" w:firstLine="720"/>
      </w:pPr>
      <w:bookmarkStart w:id="254" w:name="_x9wbo3ljiuzh" w:colFirst="0" w:colLast="0"/>
      <w:bookmarkEnd w:id="254"/>
      <w:r>
        <w:t>2.2.3.3. Phạm vi công việc Lập trình chức năng</w:t>
      </w:r>
    </w:p>
    <w:tbl>
      <w:tblPr>
        <w:tblStyle w:val="af2"/>
        <w:tblW w:w="9360" w:type="dxa"/>
        <w:tblLayout w:type="fixed"/>
        <w:tblLook w:val="0600" w:firstRow="0" w:lastRow="0" w:firstColumn="0" w:lastColumn="0" w:noHBand="1" w:noVBand="1"/>
      </w:tblPr>
      <w:tblGrid>
        <w:gridCol w:w="2880"/>
        <w:gridCol w:w="6480"/>
      </w:tblGrid>
      <w:tr w:rsidR="00431614" w14:paraId="62F0C0DD"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79C9EC9"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E84424F" w14:textId="77777777" w:rsidR="00431614" w:rsidRDefault="00000000">
            <w:pPr>
              <w:widowControl w:val="0"/>
              <w:spacing w:after="0" w:line="276" w:lineRule="auto"/>
              <w:ind w:left="0"/>
              <w:rPr>
                <w:sz w:val="20"/>
                <w:szCs w:val="20"/>
              </w:rPr>
            </w:pPr>
            <w:r>
              <w:rPr>
                <w:color w:val="111111"/>
              </w:rPr>
              <w:t>Lập trình chức năng</w:t>
            </w:r>
          </w:p>
        </w:tc>
      </w:tr>
      <w:tr w:rsidR="00431614" w14:paraId="16F6269D"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923DB57"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FA27883" w14:textId="77777777" w:rsidR="00431614" w:rsidRDefault="00000000">
            <w:pPr>
              <w:widowControl w:val="0"/>
              <w:spacing w:after="0" w:line="276" w:lineRule="auto"/>
              <w:ind w:left="0"/>
              <w:rPr>
                <w:sz w:val="20"/>
                <w:szCs w:val="20"/>
              </w:rPr>
            </w:pPr>
            <w:r>
              <w:rPr>
                <w:color w:val="111111"/>
              </w:rPr>
              <w:t>08/10/2023</w:t>
            </w:r>
          </w:p>
        </w:tc>
      </w:tr>
      <w:tr w:rsidR="00431614" w14:paraId="6E6A2AB2"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C341399"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4E0C81E" w14:textId="77777777" w:rsidR="00431614" w:rsidRDefault="00000000">
            <w:pPr>
              <w:widowControl w:val="0"/>
              <w:spacing w:after="0" w:line="276" w:lineRule="auto"/>
              <w:ind w:left="0"/>
              <w:rPr>
                <w:sz w:val="20"/>
                <w:szCs w:val="20"/>
              </w:rPr>
            </w:pPr>
            <w:r>
              <w:rPr>
                <w:color w:val="111111"/>
              </w:rPr>
              <w:t>22/10/2023</w:t>
            </w:r>
          </w:p>
        </w:tc>
      </w:tr>
      <w:tr w:rsidR="00431614" w14:paraId="6BD2A2AD"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79F4DBFB"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1A82CFC" w14:textId="77777777" w:rsidR="00431614" w:rsidRDefault="00000000">
            <w:pPr>
              <w:widowControl w:val="0"/>
              <w:spacing w:after="0" w:line="276" w:lineRule="auto"/>
              <w:ind w:left="0"/>
              <w:rPr>
                <w:sz w:val="20"/>
                <w:szCs w:val="20"/>
              </w:rPr>
            </w:pPr>
            <w:r>
              <w:rPr>
                <w:color w:val="111111"/>
              </w:rPr>
              <w:t>Lê Đình Tú, Nguyễn Thị Hồng Nhung</w:t>
            </w:r>
          </w:p>
        </w:tc>
      </w:tr>
      <w:tr w:rsidR="00431614" w14:paraId="22B52B6C"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AB7AC9B"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3655D32" w14:textId="77777777" w:rsidR="00431614" w:rsidRDefault="00000000">
            <w:pPr>
              <w:widowControl w:val="0"/>
              <w:spacing w:after="0" w:line="276" w:lineRule="auto"/>
              <w:ind w:left="0"/>
              <w:rPr>
                <w:sz w:val="20"/>
                <w:szCs w:val="20"/>
              </w:rPr>
            </w:pPr>
            <w:r>
              <w:rPr>
                <w:color w:val="111111"/>
              </w:rPr>
              <w:t>24.000.000 đ</w:t>
            </w:r>
          </w:p>
        </w:tc>
      </w:tr>
      <w:tr w:rsidR="00431614" w14:paraId="0FC234CF"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B4F8310"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63B276" w14:textId="77777777" w:rsidR="00431614" w:rsidRDefault="00000000">
            <w:pPr>
              <w:widowControl w:val="0"/>
              <w:spacing w:after="0" w:line="276" w:lineRule="auto"/>
              <w:ind w:left="0"/>
              <w:rPr>
                <w:sz w:val="20"/>
                <w:szCs w:val="20"/>
              </w:rPr>
            </w:pPr>
            <w:r>
              <w:rPr>
                <w:color w:val="111111"/>
              </w:rPr>
              <w:t>Từ ngày 08/10/2023 phát triển các chức năng và tính năng cần thiết cho dự án hoặc sản phẩm.</w:t>
            </w:r>
          </w:p>
        </w:tc>
      </w:tr>
      <w:tr w:rsidR="00431614" w14:paraId="68973AF2"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87097CE"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27C92EE" w14:textId="77777777" w:rsidR="00431614" w:rsidRDefault="00000000">
            <w:pPr>
              <w:widowControl w:val="0"/>
              <w:spacing w:after="0" w:line="276" w:lineRule="auto"/>
              <w:ind w:left="0"/>
              <w:rPr>
                <w:color w:val="111111"/>
              </w:rPr>
            </w:pPr>
            <w:r>
              <w:rPr>
                <w:color w:val="111111"/>
              </w:rPr>
              <w:t>Xây dựng và phát triển các chức năng và tính năng dựa trên yêu cầu của dự án.</w:t>
            </w:r>
          </w:p>
          <w:p w14:paraId="001D66D1" w14:textId="77777777" w:rsidR="00431614" w:rsidRDefault="00000000">
            <w:pPr>
              <w:widowControl w:val="0"/>
              <w:spacing w:after="0" w:line="276" w:lineRule="auto"/>
              <w:ind w:left="0"/>
              <w:rPr>
                <w:color w:val="111111"/>
              </w:rPr>
            </w:pPr>
            <w:r>
              <w:rPr>
                <w:color w:val="111111"/>
              </w:rPr>
              <w:t>Lập trình các module, phần mềm, hoặc ứng dụng cần thiết để hỗ trợ các chức năng này.</w:t>
            </w:r>
          </w:p>
          <w:p w14:paraId="02FE15CE" w14:textId="77777777" w:rsidR="00431614" w:rsidRDefault="00000000">
            <w:pPr>
              <w:widowControl w:val="0"/>
              <w:spacing w:after="0" w:line="276" w:lineRule="auto"/>
              <w:ind w:left="0"/>
              <w:rPr>
                <w:sz w:val="20"/>
                <w:szCs w:val="20"/>
              </w:rPr>
            </w:pPr>
            <w:r>
              <w:rPr>
                <w:color w:val="111111"/>
              </w:rPr>
              <w:t>Đảm bảo rằng các chức năng phát triển hoạt động một cách chính xác và theo yêu cầu.</w:t>
            </w:r>
          </w:p>
        </w:tc>
      </w:tr>
      <w:tr w:rsidR="00431614" w14:paraId="4F712D25"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CBD51EF"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5FCF1D3" w14:textId="77777777" w:rsidR="00431614" w:rsidRDefault="00000000">
            <w:pPr>
              <w:widowControl w:val="0"/>
              <w:spacing w:after="0" w:line="276" w:lineRule="auto"/>
              <w:ind w:left="0"/>
              <w:rPr>
                <w:color w:val="111111"/>
              </w:rPr>
            </w:pPr>
            <w:r>
              <w:rPr>
                <w:color w:val="111111"/>
              </w:rPr>
              <w:t>Công việc lập trình chức năng đã hoàn thành đúng thời gian đề ra</w:t>
            </w:r>
          </w:p>
          <w:p w14:paraId="63D607BD" w14:textId="77777777" w:rsidR="00431614" w:rsidRDefault="00000000">
            <w:pPr>
              <w:widowControl w:val="0"/>
              <w:spacing w:after="0" w:line="276" w:lineRule="auto"/>
              <w:ind w:left="0"/>
              <w:rPr>
                <w:color w:val="111111"/>
              </w:rPr>
            </w:pPr>
            <w:r>
              <w:rPr>
                <w:color w:val="111111"/>
              </w:rPr>
              <w:t>Các chức năng đã được phát triển và hoạt động thành công.</w:t>
            </w:r>
          </w:p>
          <w:p w14:paraId="24F3C091" w14:textId="77777777" w:rsidR="00431614" w:rsidRDefault="00000000">
            <w:pPr>
              <w:widowControl w:val="0"/>
              <w:spacing w:after="0" w:line="276" w:lineRule="auto"/>
              <w:ind w:left="0"/>
              <w:rPr>
                <w:color w:val="111111"/>
              </w:rPr>
            </w:pPr>
            <w:r>
              <w:rPr>
                <w:color w:val="111111"/>
              </w:rPr>
              <w:t>Các chức năng đáp ứng các yêu cầu của dự án và hoạt động ổn định.</w:t>
            </w:r>
          </w:p>
          <w:p w14:paraId="362F4B86" w14:textId="77777777" w:rsidR="00431614" w:rsidRDefault="00000000">
            <w:pPr>
              <w:widowControl w:val="0"/>
              <w:spacing w:after="0" w:line="276" w:lineRule="auto"/>
              <w:ind w:left="0"/>
              <w:rPr>
                <w:color w:val="111111"/>
              </w:rPr>
            </w:pPr>
            <w:r>
              <w:rPr>
                <w:color w:val="111111"/>
              </w:rPr>
              <w:t>Không vượt quá 10% chi phí đề ra</w:t>
            </w:r>
          </w:p>
        </w:tc>
      </w:tr>
    </w:tbl>
    <w:p w14:paraId="43DDB9A3" w14:textId="77777777" w:rsidR="00431614" w:rsidRDefault="00000000">
      <w:r>
        <w:br w:type="page"/>
      </w:r>
    </w:p>
    <w:p w14:paraId="2C2769D9" w14:textId="77777777" w:rsidR="00431614" w:rsidRDefault="00000000">
      <w:pPr>
        <w:pStyle w:val="Heading4"/>
        <w:ind w:left="1440" w:firstLine="0"/>
      </w:pPr>
      <w:bookmarkStart w:id="255" w:name="_qwsyf4lwmwxp" w:colFirst="0" w:colLast="0"/>
      <w:bookmarkEnd w:id="255"/>
      <w:r>
        <w:t>2.2.4 Phạm vi công việc giai đoạn kiểm thử</w:t>
      </w:r>
    </w:p>
    <w:p w14:paraId="7F14762E" w14:textId="77777777" w:rsidR="00431614" w:rsidRDefault="00000000">
      <w:pPr>
        <w:pStyle w:val="Heading5"/>
        <w:ind w:left="1440" w:firstLine="720"/>
      </w:pPr>
      <w:bookmarkStart w:id="256" w:name="_8mpbaec2a645" w:colFirst="0" w:colLast="0"/>
      <w:bookmarkEnd w:id="256"/>
      <w:r>
        <w:t>2.2.4.1 Phạm vi công việc xây dựng tài liệu</w:t>
      </w:r>
    </w:p>
    <w:tbl>
      <w:tblPr>
        <w:tblStyle w:val="af3"/>
        <w:tblW w:w="9360" w:type="dxa"/>
        <w:tblLayout w:type="fixed"/>
        <w:tblLook w:val="0600" w:firstRow="0" w:lastRow="0" w:firstColumn="0" w:lastColumn="0" w:noHBand="1" w:noVBand="1"/>
      </w:tblPr>
      <w:tblGrid>
        <w:gridCol w:w="2880"/>
        <w:gridCol w:w="6480"/>
      </w:tblGrid>
      <w:tr w:rsidR="00431614" w14:paraId="1D938935"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F06C66F"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1F776C0" w14:textId="77777777" w:rsidR="00431614" w:rsidRDefault="00000000">
            <w:pPr>
              <w:widowControl w:val="0"/>
              <w:spacing w:after="0" w:line="276" w:lineRule="auto"/>
              <w:ind w:left="0"/>
              <w:rPr>
                <w:sz w:val="20"/>
                <w:szCs w:val="20"/>
              </w:rPr>
            </w:pPr>
            <w:r>
              <w:rPr>
                <w:color w:val="111111"/>
              </w:rPr>
              <w:t>Xây dựng tài liệu kiểm thử</w:t>
            </w:r>
          </w:p>
        </w:tc>
      </w:tr>
      <w:tr w:rsidR="00431614" w14:paraId="3AD636FB"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003677B"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DA5C07C" w14:textId="77777777" w:rsidR="00431614" w:rsidRDefault="00000000">
            <w:pPr>
              <w:widowControl w:val="0"/>
              <w:spacing w:after="0" w:line="276" w:lineRule="auto"/>
              <w:ind w:left="0"/>
              <w:rPr>
                <w:sz w:val="20"/>
                <w:szCs w:val="20"/>
              </w:rPr>
            </w:pPr>
            <w:r>
              <w:rPr>
                <w:color w:val="111111"/>
              </w:rPr>
              <w:t>18/10/2023</w:t>
            </w:r>
          </w:p>
        </w:tc>
      </w:tr>
      <w:tr w:rsidR="00431614" w14:paraId="7E4853EE"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707FE2B"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18AEA04C" w14:textId="77777777" w:rsidR="00431614" w:rsidRDefault="00000000">
            <w:pPr>
              <w:widowControl w:val="0"/>
              <w:spacing w:after="0" w:line="276" w:lineRule="auto"/>
              <w:ind w:left="0"/>
              <w:rPr>
                <w:sz w:val="20"/>
                <w:szCs w:val="20"/>
              </w:rPr>
            </w:pPr>
            <w:r>
              <w:rPr>
                <w:color w:val="111111"/>
              </w:rPr>
              <w:t>22/10/2023</w:t>
            </w:r>
          </w:p>
        </w:tc>
      </w:tr>
      <w:tr w:rsidR="00431614" w14:paraId="1D88FCF8"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37C8C6E0"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C824B21" w14:textId="77777777" w:rsidR="00431614" w:rsidRDefault="00000000">
            <w:pPr>
              <w:widowControl w:val="0"/>
              <w:spacing w:after="0" w:line="276" w:lineRule="auto"/>
              <w:ind w:left="0"/>
              <w:rPr>
                <w:sz w:val="20"/>
                <w:szCs w:val="20"/>
              </w:rPr>
            </w:pPr>
            <w:r>
              <w:rPr>
                <w:color w:val="111111"/>
              </w:rPr>
              <w:t>Lê Thị Lý</w:t>
            </w:r>
          </w:p>
        </w:tc>
      </w:tr>
      <w:tr w:rsidR="00431614" w14:paraId="74E61C3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B5D709D"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3AB60B8E" w14:textId="77777777" w:rsidR="00431614" w:rsidRDefault="00000000">
            <w:pPr>
              <w:widowControl w:val="0"/>
              <w:spacing w:after="0" w:line="276" w:lineRule="auto"/>
              <w:ind w:left="0"/>
              <w:rPr>
                <w:sz w:val="20"/>
                <w:szCs w:val="20"/>
              </w:rPr>
            </w:pPr>
            <w:r>
              <w:rPr>
                <w:color w:val="111111"/>
              </w:rPr>
              <w:t>7.000.000 đ</w:t>
            </w:r>
          </w:p>
        </w:tc>
      </w:tr>
      <w:tr w:rsidR="00431614" w14:paraId="052C3A1F"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AD5CE83"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376051BB" w14:textId="77777777" w:rsidR="00431614" w:rsidRDefault="00000000">
            <w:pPr>
              <w:widowControl w:val="0"/>
              <w:spacing w:after="0" w:line="276" w:lineRule="auto"/>
              <w:ind w:left="0"/>
              <w:rPr>
                <w:sz w:val="20"/>
                <w:szCs w:val="20"/>
              </w:rPr>
            </w:pPr>
            <w:r>
              <w:rPr>
                <w:color w:val="111111"/>
              </w:rPr>
              <w:t>Từ ngày 18/10/2023 chuẩn bị và biên soạn tài liệu cần thiết cho quá trình kiểm thử sản phẩm hoặc dự án.</w:t>
            </w:r>
          </w:p>
        </w:tc>
      </w:tr>
      <w:tr w:rsidR="00431614" w14:paraId="45B12B8B"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CBE59CF"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7D88038E" w14:textId="77777777" w:rsidR="00431614" w:rsidRDefault="00000000">
            <w:pPr>
              <w:widowControl w:val="0"/>
              <w:spacing w:after="0" w:line="276" w:lineRule="auto"/>
              <w:ind w:left="0"/>
              <w:rPr>
                <w:color w:val="111111"/>
              </w:rPr>
            </w:pPr>
            <w:r>
              <w:rPr>
                <w:color w:val="111111"/>
              </w:rPr>
              <w:t>Thu thập thông tin về các yêu cầu kiểm thử và tiêu chí đánh giá sản phẩm.</w:t>
            </w:r>
          </w:p>
          <w:p w14:paraId="65FD68FA" w14:textId="77777777" w:rsidR="00431614" w:rsidRDefault="00000000">
            <w:pPr>
              <w:widowControl w:val="0"/>
              <w:spacing w:after="0" w:line="276" w:lineRule="auto"/>
              <w:ind w:left="0"/>
              <w:rPr>
                <w:color w:val="111111"/>
              </w:rPr>
            </w:pPr>
            <w:r>
              <w:rPr>
                <w:color w:val="111111"/>
              </w:rPr>
              <w:t>Biên soạn tài liệu kiểm thử, bao gồm kế hoạch kiểm thử, kịch bản kiểm thử, danh sách tài liệu tham khảo và bất kỳ tài liệu nào liên quan đến kiểm thử.</w:t>
            </w:r>
          </w:p>
        </w:tc>
      </w:tr>
      <w:tr w:rsidR="00431614" w14:paraId="60F3C1E2"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8E03C7A"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0D7CEB04" w14:textId="77777777" w:rsidR="00431614" w:rsidRDefault="00000000">
            <w:pPr>
              <w:widowControl w:val="0"/>
              <w:spacing w:after="0" w:line="276" w:lineRule="auto"/>
              <w:ind w:left="0"/>
              <w:rPr>
                <w:color w:val="111111"/>
              </w:rPr>
            </w:pPr>
            <w:r>
              <w:rPr>
                <w:color w:val="111111"/>
              </w:rPr>
              <w:t>Tài liệu kiểm thử phải được hoàn thành đúng thời gian đề ra</w:t>
            </w:r>
          </w:p>
          <w:p w14:paraId="0C50B200" w14:textId="77777777" w:rsidR="00431614" w:rsidRDefault="00000000">
            <w:pPr>
              <w:widowControl w:val="0"/>
              <w:spacing w:after="0" w:line="276" w:lineRule="auto"/>
              <w:ind w:left="0"/>
              <w:rPr>
                <w:color w:val="111111"/>
              </w:rPr>
            </w:pPr>
            <w:r>
              <w:rPr>
                <w:color w:val="111111"/>
              </w:rPr>
              <w:t>Tài liệu kiểm thử phải bao gồm đầy đủ thông tin và hướng dẫn cần thiết để thực hiện kiểm thử một cách thành công.</w:t>
            </w:r>
          </w:p>
          <w:p w14:paraId="0EC970A9" w14:textId="77777777" w:rsidR="00431614" w:rsidRDefault="00000000">
            <w:pPr>
              <w:widowControl w:val="0"/>
              <w:spacing w:after="0" w:line="276" w:lineRule="auto"/>
              <w:ind w:left="0"/>
              <w:rPr>
                <w:color w:val="111111"/>
              </w:rPr>
            </w:pPr>
            <w:r>
              <w:rPr>
                <w:color w:val="111111"/>
              </w:rPr>
              <w:t>Không vượt quá 10% chi phí đề ra</w:t>
            </w:r>
          </w:p>
        </w:tc>
      </w:tr>
    </w:tbl>
    <w:p w14:paraId="0261E7AD" w14:textId="77777777" w:rsidR="00431614" w:rsidRDefault="00000000">
      <w:pPr>
        <w:pStyle w:val="Heading5"/>
        <w:spacing w:before="200"/>
        <w:ind w:left="1440" w:firstLine="720"/>
      </w:pPr>
      <w:bookmarkStart w:id="257" w:name="_d5t107r1lc8r" w:colFirst="0" w:colLast="0"/>
      <w:bookmarkEnd w:id="257"/>
      <w:r>
        <w:t>2.2.4.2 Phạm vi công việc test module</w:t>
      </w:r>
    </w:p>
    <w:tbl>
      <w:tblPr>
        <w:tblStyle w:val="af4"/>
        <w:tblW w:w="9360" w:type="dxa"/>
        <w:tblLayout w:type="fixed"/>
        <w:tblLook w:val="0600" w:firstRow="0" w:lastRow="0" w:firstColumn="0" w:lastColumn="0" w:noHBand="1" w:noVBand="1"/>
      </w:tblPr>
      <w:tblGrid>
        <w:gridCol w:w="2880"/>
        <w:gridCol w:w="6480"/>
      </w:tblGrid>
      <w:tr w:rsidR="00431614" w14:paraId="579C15FF"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10192E5"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346D13C4" w14:textId="77777777" w:rsidR="00431614" w:rsidRDefault="00000000">
            <w:pPr>
              <w:widowControl w:val="0"/>
              <w:spacing w:after="0" w:line="276" w:lineRule="auto"/>
              <w:ind w:left="0"/>
              <w:rPr>
                <w:sz w:val="20"/>
                <w:szCs w:val="20"/>
              </w:rPr>
            </w:pPr>
            <w:r>
              <w:rPr>
                <w:color w:val="111111"/>
              </w:rPr>
              <w:t>Test module</w:t>
            </w:r>
          </w:p>
        </w:tc>
      </w:tr>
      <w:tr w:rsidR="00431614" w14:paraId="1C487180"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A04AF7E"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40CD3A75" w14:textId="77777777" w:rsidR="00431614" w:rsidRDefault="00000000">
            <w:pPr>
              <w:widowControl w:val="0"/>
              <w:spacing w:after="0" w:line="276" w:lineRule="auto"/>
              <w:ind w:left="0"/>
              <w:rPr>
                <w:sz w:val="20"/>
                <w:szCs w:val="20"/>
              </w:rPr>
            </w:pPr>
            <w:r>
              <w:rPr>
                <w:color w:val="111111"/>
              </w:rPr>
              <w:t>23/10/2023</w:t>
            </w:r>
          </w:p>
        </w:tc>
      </w:tr>
      <w:tr w:rsidR="00431614" w14:paraId="05B0599E"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236EA8F"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FD12620" w14:textId="77777777" w:rsidR="00431614" w:rsidRDefault="00000000">
            <w:pPr>
              <w:widowControl w:val="0"/>
              <w:spacing w:after="0" w:line="276" w:lineRule="auto"/>
              <w:ind w:left="0"/>
              <w:rPr>
                <w:sz w:val="20"/>
                <w:szCs w:val="20"/>
              </w:rPr>
            </w:pPr>
            <w:r>
              <w:rPr>
                <w:color w:val="111111"/>
              </w:rPr>
              <w:t>25/10/2023</w:t>
            </w:r>
          </w:p>
        </w:tc>
      </w:tr>
      <w:tr w:rsidR="00431614" w14:paraId="277535A0"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596ABA85"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E825C07" w14:textId="77777777" w:rsidR="00431614" w:rsidRDefault="00000000">
            <w:pPr>
              <w:widowControl w:val="0"/>
              <w:spacing w:after="0" w:line="276" w:lineRule="auto"/>
              <w:ind w:left="0"/>
              <w:rPr>
                <w:color w:val="111111"/>
              </w:rPr>
            </w:pPr>
            <w:r>
              <w:rPr>
                <w:color w:val="111111"/>
              </w:rPr>
              <w:t>Lê Thị Lý</w:t>
            </w:r>
          </w:p>
          <w:p w14:paraId="1A115EF9" w14:textId="77777777" w:rsidR="00431614" w:rsidRDefault="00000000">
            <w:pPr>
              <w:widowControl w:val="0"/>
              <w:spacing w:after="0" w:line="276" w:lineRule="auto"/>
              <w:ind w:left="0"/>
              <w:rPr>
                <w:sz w:val="20"/>
                <w:szCs w:val="20"/>
              </w:rPr>
            </w:pPr>
            <w:r>
              <w:rPr>
                <w:color w:val="111111"/>
              </w:rPr>
              <w:t>Lê Đình Tú</w:t>
            </w:r>
          </w:p>
        </w:tc>
      </w:tr>
      <w:tr w:rsidR="00431614" w14:paraId="6AB7A4E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696F352"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78017377" w14:textId="77777777" w:rsidR="00431614" w:rsidRDefault="00000000">
            <w:pPr>
              <w:widowControl w:val="0"/>
              <w:spacing w:after="0" w:line="276" w:lineRule="auto"/>
              <w:ind w:left="0"/>
              <w:rPr>
                <w:sz w:val="20"/>
                <w:szCs w:val="20"/>
              </w:rPr>
            </w:pPr>
            <w:r>
              <w:rPr>
                <w:color w:val="111111"/>
              </w:rPr>
              <w:t>11.000.000 đ</w:t>
            </w:r>
          </w:p>
        </w:tc>
      </w:tr>
      <w:tr w:rsidR="00431614" w14:paraId="762668AD"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23DF162"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3D6210AC" w14:textId="77777777" w:rsidR="00431614" w:rsidRDefault="00000000">
            <w:pPr>
              <w:widowControl w:val="0"/>
              <w:spacing w:after="0" w:line="276" w:lineRule="auto"/>
              <w:ind w:left="0"/>
              <w:rPr>
                <w:sz w:val="20"/>
                <w:szCs w:val="20"/>
              </w:rPr>
            </w:pPr>
            <w:r>
              <w:rPr>
                <w:color w:val="111111"/>
              </w:rPr>
              <w:t>Từ ngày 23/10/2023 kiểm tra và đánh giá module để đảm bảo tính ổn định và chất lượng.</w:t>
            </w:r>
          </w:p>
        </w:tc>
      </w:tr>
      <w:tr w:rsidR="00431614" w14:paraId="0C1FFD22"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A8ABF04"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77CED431" w14:textId="77777777" w:rsidR="00431614" w:rsidRDefault="00000000">
            <w:pPr>
              <w:widowControl w:val="0"/>
              <w:spacing w:after="0" w:line="276" w:lineRule="auto"/>
              <w:ind w:left="0"/>
              <w:rPr>
                <w:color w:val="111111"/>
              </w:rPr>
            </w:pPr>
            <w:r>
              <w:rPr>
                <w:color w:val="111111"/>
              </w:rPr>
              <w:t>Xác định phạm vi và mục tiêu kiểm thử cho module cụ thể.</w:t>
            </w:r>
          </w:p>
          <w:p w14:paraId="54AF508A" w14:textId="77777777" w:rsidR="00431614" w:rsidRDefault="00000000">
            <w:pPr>
              <w:widowControl w:val="0"/>
              <w:spacing w:after="0" w:line="276" w:lineRule="auto"/>
              <w:ind w:left="0"/>
              <w:rPr>
                <w:color w:val="111111"/>
              </w:rPr>
            </w:pPr>
            <w:r>
              <w:rPr>
                <w:color w:val="111111"/>
              </w:rPr>
              <w:t>Thực hiện các bước kiểm thử, bao gồm việc thực thi các kịch bản kiểm thử, ghi lại kết quả, và báo cáo lỗi (nếu có).</w:t>
            </w:r>
          </w:p>
          <w:p w14:paraId="64B197F8" w14:textId="77777777" w:rsidR="00431614" w:rsidRDefault="00000000">
            <w:pPr>
              <w:widowControl w:val="0"/>
              <w:spacing w:after="0" w:line="276" w:lineRule="auto"/>
              <w:ind w:left="0"/>
              <w:rPr>
                <w:sz w:val="20"/>
                <w:szCs w:val="20"/>
              </w:rPr>
            </w:pPr>
            <w:r>
              <w:rPr>
                <w:color w:val="111111"/>
              </w:rPr>
              <w:t>Đảm bảo rằng module đã kiểm tra đáp ứng các tiêu chí chất lượng và hoạt động ổn định.</w:t>
            </w:r>
          </w:p>
        </w:tc>
      </w:tr>
      <w:tr w:rsidR="00431614" w14:paraId="362DE5B9"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23EB461"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7A9ABB76" w14:textId="77777777" w:rsidR="00431614" w:rsidRDefault="00000000">
            <w:pPr>
              <w:widowControl w:val="0"/>
              <w:spacing w:after="0" w:line="276" w:lineRule="auto"/>
              <w:ind w:left="0"/>
              <w:rPr>
                <w:color w:val="111111"/>
              </w:rPr>
            </w:pPr>
            <w:r>
              <w:rPr>
                <w:color w:val="111111"/>
              </w:rPr>
              <w:t>Công việc kiểm thử được hoàn thành đúng thời gian để ra</w:t>
            </w:r>
          </w:p>
          <w:p w14:paraId="1D168FFC" w14:textId="77777777" w:rsidR="00431614" w:rsidRDefault="00000000">
            <w:pPr>
              <w:widowControl w:val="0"/>
              <w:spacing w:after="0" w:line="276" w:lineRule="auto"/>
              <w:ind w:left="0"/>
              <w:rPr>
                <w:color w:val="111111"/>
              </w:rPr>
            </w:pPr>
            <w:r>
              <w:rPr>
                <w:color w:val="111111"/>
              </w:rPr>
              <w:t>Các lỗi và vấn đề đã được tìm thấy và ghi lại, và đã được xử lý.</w:t>
            </w:r>
          </w:p>
          <w:p w14:paraId="059E829A" w14:textId="77777777" w:rsidR="00431614" w:rsidRDefault="00000000">
            <w:pPr>
              <w:widowControl w:val="0"/>
              <w:spacing w:after="0" w:line="276" w:lineRule="auto"/>
              <w:ind w:left="0"/>
              <w:rPr>
                <w:color w:val="111111"/>
              </w:rPr>
            </w:pPr>
            <w:r>
              <w:rPr>
                <w:color w:val="111111"/>
              </w:rPr>
              <w:t>Module đã được kiểm tra và đánh giá một cách kỹ lưỡng để đảm bảo tính ổn định và chất lượng.</w:t>
            </w:r>
          </w:p>
          <w:p w14:paraId="2D050F6F" w14:textId="77777777" w:rsidR="00431614" w:rsidRDefault="00000000">
            <w:pPr>
              <w:widowControl w:val="0"/>
              <w:spacing w:after="0" w:line="276" w:lineRule="auto"/>
              <w:ind w:left="0"/>
              <w:rPr>
                <w:color w:val="111111"/>
              </w:rPr>
            </w:pPr>
            <w:r>
              <w:rPr>
                <w:color w:val="111111"/>
              </w:rPr>
              <w:t>Không vượt quá 10% chi phí đề ra</w:t>
            </w:r>
          </w:p>
        </w:tc>
      </w:tr>
    </w:tbl>
    <w:p w14:paraId="19D2C03A" w14:textId="77777777" w:rsidR="00431614" w:rsidRDefault="00000000">
      <w:pPr>
        <w:pStyle w:val="Heading5"/>
        <w:spacing w:before="200"/>
        <w:ind w:left="1440" w:firstLine="720"/>
      </w:pPr>
      <w:bookmarkStart w:id="258" w:name="_t7pkr8qzx26d" w:colFirst="0" w:colLast="0"/>
      <w:bookmarkEnd w:id="258"/>
      <w:r>
        <w:t>2.2.4.3 Phạm vi công việc sửa lỗi phát sinh</w:t>
      </w:r>
    </w:p>
    <w:tbl>
      <w:tblPr>
        <w:tblStyle w:val="af5"/>
        <w:tblW w:w="9360" w:type="dxa"/>
        <w:tblLayout w:type="fixed"/>
        <w:tblLook w:val="0600" w:firstRow="0" w:lastRow="0" w:firstColumn="0" w:lastColumn="0" w:noHBand="1" w:noVBand="1"/>
      </w:tblPr>
      <w:tblGrid>
        <w:gridCol w:w="2880"/>
        <w:gridCol w:w="6480"/>
      </w:tblGrid>
      <w:tr w:rsidR="00431614" w14:paraId="7E24757D"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52538A0"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3FFA3DDF" w14:textId="77777777" w:rsidR="00431614" w:rsidRDefault="00000000">
            <w:pPr>
              <w:widowControl w:val="0"/>
              <w:spacing w:after="0" w:line="276" w:lineRule="auto"/>
              <w:ind w:left="0"/>
              <w:rPr>
                <w:sz w:val="20"/>
                <w:szCs w:val="20"/>
              </w:rPr>
            </w:pPr>
            <w:r>
              <w:rPr>
                <w:color w:val="111111"/>
              </w:rPr>
              <w:t>Sửa lỗi phát sinh</w:t>
            </w:r>
          </w:p>
        </w:tc>
      </w:tr>
      <w:tr w:rsidR="00431614" w14:paraId="55CBA58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7BC48AD"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D3CEFE2" w14:textId="77777777" w:rsidR="00431614" w:rsidRDefault="00000000">
            <w:pPr>
              <w:widowControl w:val="0"/>
              <w:spacing w:after="0" w:line="276" w:lineRule="auto"/>
              <w:ind w:left="0"/>
              <w:rPr>
                <w:sz w:val="20"/>
                <w:szCs w:val="20"/>
              </w:rPr>
            </w:pPr>
            <w:r>
              <w:rPr>
                <w:color w:val="111111"/>
              </w:rPr>
              <w:t>26/10/2023</w:t>
            </w:r>
          </w:p>
        </w:tc>
      </w:tr>
      <w:tr w:rsidR="00431614" w14:paraId="47B64612"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09A8377"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42B22806" w14:textId="77777777" w:rsidR="00431614" w:rsidRDefault="00000000">
            <w:pPr>
              <w:widowControl w:val="0"/>
              <w:spacing w:after="0" w:line="276" w:lineRule="auto"/>
              <w:ind w:left="0"/>
              <w:rPr>
                <w:sz w:val="20"/>
                <w:szCs w:val="20"/>
              </w:rPr>
            </w:pPr>
            <w:r>
              <w:rPr>
                <w:color w:val="111111"/>
              </w:rPr>
              <w:t>29/10/2023</w:t>
            </w:r>
          </w:p>
        </w:tc>
      </w:tr>
      <w:tr w:rsidR="00431614" w14:paraId="4F74AFB2"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36AB0851"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A6AD4DB" w14:textId="77777777" w:rsidR="00431614" w:rsidRDefault="00000000">
            <w:pPr>
              <w:widowControl w:val="0"/>
              <w:spacing w:after="0" w:line="276" w:lineRule="auto"/>
              <w:ind w:left="0"/>
              <w:rPr>
                <w:sz w:val="20"/>
                <w:szCs w:val="20"/>
              </w:rPr>
            </w:pPr>
            <w:r>
              <w:rPr>
                <w:color w:val="111111"/>
              </w:rPr>
              <w:t>Tất cả các thành viên</w:t>
            </w:r>
          </w:p>
        </w:tc>
      </w:tr>
      <w:tr w:rsidR="00431614" w14:paraId="72BF9967"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A852D35"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72243985" w14:textId="77777777" w:rsidR="00431614" w:rsidRDefault="00000000">
            <w:pPr>
              <w:widowControl w:val="0"/>
              <w:spacing w:after="0" w:line="276" w:lineRule="auto"/>
              <w:ind w:left="0"/>
              <w:rPr>
                <w:sz w:val="20"/>
                <w:szCs w:val="20"/>
              </w:rPr>
            </w:pPr>
            <w:r>
              <w:rPr>
                <w:color w:val="111111"/>
              </w:rPr>
              <w:t>9.000.000 đ</w:t>
            </w:r>
          </w:p>
        </w:tc>
      </w:tr>
      <w:tr w:rsidR="00431614" w14:paraId="110EE9B3"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B6CE873"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C1E4A22" w14:textId="77777777" w:rsidR="00431614" w:rsidRDefault="00000000">
            <w:pPr>
              <w:widowControl w:val="0"/>
              <w:spacing w:after="0" w:line="276" w:lineRule="auto"/>
              <w:ind w:left="0"/>
              <w:rPr>
                <w:sz w:val="20"/>
                <w:szCs w:val="20"/>
              </w:rPr>
            </w:pPr>
            <w:r>
              <w:rPr>
                <w:color w:val="111111"/>
              </w:rPr>
              <w:t>Từ ngày 26/10/2023 giải quyết và sửa các lỗi mà dự án gặp phải sau khi đã tiến hành kiểm thử và triển khai.</w:t>
            </w:r>
          </w:p>
        </w:tc>
      </w:tr>
      <w:tr w:rsidR="00431614" w14:paraId="60DD6484"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428285C"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13A10AF8" w14:textId="77777777" w:rsidR="00431614" w:rsidRDefault="00000000">
            <w:pPr>
              <w:widowControl w:val="0"/>
              <w:spacing w:after="0" w:line="276" w:lineRule="auto"/>
              <w:ind w:left="0"/>
              <w:rPr>
                <w:color w:val="111111"/>
              </w:rPr>
            </w:pPr>
            <w:r>
              <w:rPr>
                <w:color w:val="111111"/>
              </w:rPr>
              <w:t>Xác định và ghi lại các lỗi phát sinh và vấn đề cần sửa.</w:t>
            </w:r>
          </w:p>
          <w:p w14:paraId="242E92C1" w14:textId="77777777" w:rsidR="00431614" w:rsidRDefault="00000000">
            <w:pPr>
              <w:widowControl w:val="0"/>
              <w:spacing w:after="0" w:line="276" w:lineRule="auto"/>
              <w:ind w:left="0"/>
              <w:rPr>
                <w:color w:val="111111"/>
              </w:rPr>
            </w:pPr>
            <w:r>
              <w:rPr>
                <w:color w:val="111111"/>
              </w:rPr>
              <w:t>Thực hiện các bước sửa lỗi, bao gồm việc thử nghiệm và xác nhận các lỗi đã được sửa.</w:t>
            </w:r>
          </w:p>
          <w:p w14:paraId="29C0B49B" w14:textId="77777777" w:rsidR="00431614" w:rsidRDefault="00000000">
            <w:pPr>
              <w:widowControl w:val="0"/>
              <w:spacing w:after="0" w:line="276" w:lineRule="auto"/>
              <w:ind w:left="0"/>
              <w:rPr>
                <w:sz w:val="20"/>
                <w:szCs w:val="20"/>
              </w:rPr>
            </w:pPr>
            <w:r>
              <w:rPr>
                <w:color w:val="111111"/>
              </w:rPr>
              <w:t>Đảm bảo rằng dự án hoạt động ổn định và đáp ứng yêu cầu sau khi sửa lỗi.</w:t>
            </w:r>
          </w:p>
        </w:tc>
      </w:tr>
      <w:tr w:rsidR="00431614" w14:paraId="2C20CF4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865FD5D"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6BB5915B" w14:textId="77777777" w:rsidR="00431614" w:rsidRDefault="00000000">
            <w:pPr>
              <w:widowControl w:val="0"/>
              <w:spacing w:after="0" w:line="276" w:lineRule="auto"/>
              <w:ind w:left="0"/>
              <w:rPr>
                <w:color w:val="111111"/>
              </w:rPr>
            </w:pPr>
            <w:r>
              <w:rPr>
                <w:color w:val="111111"/>
              </w:rPr>
              <w:t>Công việc sửa lỗi đã được hoàn thành đúng thời gian đề ra</w:t>
            </w:r>
          </w:p>
          <w:p w14:paraId="2F962F38" w14:textId="77777777" w:rsidR="00431614" w:rsidRDefault="00000000">
            <w:pPr>
              <w:widowControl w:val="0"/>
              <w:spacing w:after="0" w:line="276" w:lineRule="auto"/>
              <w:ind w:left="0"/>
              <w:rPr>
                <w:color w:val="111111"/>
              </w:rPr>
            </w:pPr>
            <w:r>
              <w:rPr>
                <w:color w:val="111111"/>
              </w:rPr>
              <w:t>Các lỗi đã được xác định và sửa chữa một cách thành công.</w:t>
            </w:r>
          </w:p>
          <w:p w14:paraId="2F9E4532" w14:textId="77777777" w:rsidR="00431614" w:rsidRDefault="00000000">
            <w:pPr>
              <w:widowControl w:val="0"/>
              <w:spacing w:after="0" w:line="276" w:lineRule="auto"/>
              <w:ind w:left="0"/>
              <w:rPr>
                <w:color w:val="111111"/>
              </w:rPr>
            </w:pPr>
            <w:r>
              <w:rPr>
                <w:color w:val="111111"/>
              </w:rPr>
              <w:t>Dự án hoạt động một cách ổn định và không còn lỗi nghiêm trọng.</w:t>
            </w:r>
          </w:p>
          <w:p w14:paraId="65D15E70" w14:textId="77777777" w:rsidR="00431614" w:rsidRDefault="00000000">
            <w:pPr>
              <w:widowControl w:val="0"/>
              <w:spacing w:after="0" w:line="276" w:lineRule="auto"/>
              <w:ind w:left="0"/>
              <w:rPr>
                <w:sz w:val="20"/>
                <w:szCs w:val="20"/>
              </w:rPr>
            </w:pPr>
            <w:r>
              <w:rPr>
                <w:color w:val="111111"/>
              </w:rPr>
              <w:t>Không vượt quá 10% chi phí đề ra</w:t>
            </w:r>
          </w:p>
        </w:tc>
      </w:tr>
    </w:tbl>
    <w:p w14:paraId="01BC6914" w14:textId="77777777" w:rsidR="00431614" w:rsidRDefault="00431614"/>
    <w:p w14:paraId="3417E408" w14:textId="77777777" w:rsidR="00431614" w:rsidRDefault="00000000">
      <w:pPr>
        <w:pStyle w:val="Heading5"/>
        <w:ind w:left="1440" w:firstLine="720"/>
      </w:pPr>
      <w:bookmarkStart w:id="259" w:name="_o4dlxa67o7cu" w:colFirst="0" w:colLast="0"/>
      <w:bookmarkEnd w:id="259"/>
      <w:r>
        <w:br w:type="page"/>
      </w:r>
    </w:p>
    <w:p w14:paraId="1393D07E" w14:textId="77777777" w:rsidR="00431614" w:rsidRDefault="00000000">
      <w:pPr>
        <w:pStyle w:val="Heading5"/>
        <w:ind w:left="1440" w:firstLine="720"/>
      </w:pPr>
      <w:bookmarkStart w:id="260" w:name="_g7mcxb8fp3ff" w:colFirst="0" w:colLast="0"/>
      <w:bookmarkEnd w:id="260"/>
      <w:r>
        <w:t>2.2.4.4 Phạm vi công việc báo cáo kiểm thử</w:t>
      </w:r>
    </w:p>
    <w:tbl>
      <w:tblPr>
        <w:tblStyle w:val="af6"/>
        <w:tblW w:w="9360" w:type="dxa"/>
        <w:tblLayout w:type="fixed"/>
        <w:tblLook w:val="0600" w:firstRow="0" w:lastRow="0" w:firstColumn="0" w:lastColumn="0" w:noHBand="1" w:noVBand="1"/>
      </w:tblPr>
      <w:tblGrid>
        <w:gridCol w:w="2880"/>
        <w:gridCol w:w="6480"/>
      </w:tblGrid>
      <w:tr w:rsidR="00431614" w14:paraId="63D3D7C3"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8B22421"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520BBDC" w14:textId="77777777" w:rsidR="00431614" w:rsidRDefault="00000000">
            <w:pPr>
              <w:widowControl w:val="0"/>
              <w:spacing w:after="0" w:line="276" w:lineRule="auto"/>
              <w:ind w:left="0"/>
              <w:rPr>
                <w:sz w:val="20"/>
                <w:szCs w:val="20"/>
              </w:rPr>
            </w:pPr>
            <w:r>
              <w:rPr>
                <w:color w:val="111111"/>
              </w:rPr>
              <w:t>Báo cáo kiểm thử</w:t>
            </w:r>
          </w:p>
        </w:tc>
      </w:tr>
      <w:tr w:rsidR="00431614" w14:paraId="312585A9"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10942CF"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B54D969" w14:textId="77777777" w:rsidR="00431614" w:rsidRDefault="00000000">
            <w:pPr>
              <w:widowControl w:val="0"/>
              <w:spacing w:after="0" w:line="276" w:lineRule="auto"/>
              <w:ind w:left="0"/>
              <w:rPr>
                <w:sz w:val="20"/>
                <w:szCs w:val="20"/>
              </w:rPr>
            </w:pPr>
            <w:r>
              <w:rPr>
                <w:color w:val="111111"/>
              </w:rPr>
              <w:t>30/10/2023</w:t>
            </w:r>
          </w:p>
        </w:tc>
      </w:tr>
      <w:tr w:rsidR="00431614" w14:paraId="0997249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7856942"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423B9AF" w14:textId="77777777" w:rsidR="00431614" w:rsidRDefault="00000000">
            <w:pPr>
              <w:widowControl w:val="0"/>
              <w:spacing w:after="0" w:line="276" w:lineRule="auto"/>
              <w:ind w:left="0"/>
              <w:rPr>
                <w:sz w:val="20"/>
                <w:szCs w:val="20"/>
              </w:rPr>
            </w:pPr>
            <w:r>
              <w:rPr>
                <w:color w:val="111111"/>
              </w:rPr>
              <w:t>31/10/2023</w:t>
            </w:r>
          </w:p>
        </w:tc>
      </w:tr>
      <w:tr w:rsidR="00431614" w14:paraId="24E6F0DC"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0663DA00"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FAEF25D" w14:textId="77777777" w:rsidR="00431614" w:rsidRDefault="00000000">
            <w:pPr>
              <w:widowControl w:val="0"/>
              <w:spacing w:after="0" w:line="276" w:lineRule="auto"/>
              <w:ind w:left="0"/>
              <w:rPr>
                <w:color w:val="111111"/>
              </w:rPr>
            </w:pPr>
            <w:r>
              <w:rPr>
                <w:color w:val="111111"/>
              </w:rPr>
              <w:t>Lê Thị Lý</w:t>
            </w:r>
          </w:p>
          <w:p w14:paraId="3594B4C0" w14:textId="77777777" w:rsidR="00431614" w:rsidRDefault="00000000">
            <w:pPr>
              <w:widowControl w:val="0"/>
              <w:spacing w:after="0" w:line="276" w:lineRule="auto"/>
              <w:ind w:left="0"/>
              <w:rPr>
                <w:sz w:val="20"/>
                <w:szCs w:val="20"/>
              </w:rPr>
            </w:pPr>
            <w:r>
              <w:rPr>
                <w:color w:val="111111"/>
              </w:rPr>
              <w:t>Nguyễn Thị Hồng Nhung</w:t>
            </w:r>
          </w:p>
        </w:tc>
      </w:tr>
      <w:tr w:rsidR="00431614" w14:paraId="5A6CF2DB"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AB2E9DC"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CC270C4" w14:textId="77777777" w:rsidR="00431614" w:rsidRDefault="00000000">
            <w:pPr>
              <w:widowControl w:val="0"/>
              <w:spacing w:after="0" w:line="276" w:lineRule="auto"/>
              <w:ind w:left="0"/>
              <w:rPr>
                <w:sz w:val="20"/>
                <w:szCs w:val="20"/>
              </w:rPr>
            </w:pPr>
            <w:r>
              <w:rPr>
                <w:color w:val="111111"/>
              </w:rPr>
              <w:t>4.000.000 đ</w:t>
            </w:r>
          </w:p>
        </w:tc>
      </w:tr>
      <w:tr w:rsidR="00431614" w14:paraId="787C6B60"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0ADABBA"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1A1D530" w14:textId="77777777" w:rsidR="00431614" w:rsidRDefault="00000000">
            <w:pPr>
              <w:widowControl w:val="0"/>
              <w:spacing w:after="0" w:line="276" w:lineRule="auto"/>
              <w:ind w:left="0"/>
              <w:rPr>
                <w:sz w:val="20"/>
                <w:szCs w:val="20"/>
              </w:rPr>
            </w:pPr>
            <w:r>
              <w:rPr>
                <w:color w:val="111111"/>
              </w:rPr>
              <w:t>Từ ngày 30/10/2023 báo cáo về quá trình kiểm thử của dự án, bao gồm kết quả kiểm thử và các phát hiện liên quan.</w:t>
            </w:r>
          </w:p>
        </w:tc>
      </w:tr>
      <w:tr w:rsidR="00431614" w14:paraId="6EDC0103"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8303304"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C220515" w14:textId="77777777" w:rsidR="00431614" w:rsidRDefault="00000000">
            <w:pPr>
              <w:widowControl w:val="0"/>
              <w:spacing w:after="0" w:line="276" w:lineRule="auto"/>
              <w:ind w:left="0"/>
              <w:rPr>
                <w:color w:val="111111"/>
              </w:rPr>
            </w:pPr>
            <w:r>
              <w:rPr>
                <w:color w:val="111111"/>
              </w:rPr>
              <w:t>Tổng hợp kết quả kiểm thử và các phát hiện được ghi lại trong quá trình kiểm thử.</w:t>
            </w:r>
          </w:p>
          <w:p w14:paraId="5029CE4B" w14:textId="77777777" w:rsidR="00431614" w:rsidRDefault="00000000">
            <w:pPr>
              <w:widowControl w:val="0"/>
              <w:spacing w:after="0" w:line="276" w:lineRule="auto"/>
              <w:ind w:left="0"/>
              <w:rPr>
                <w:sz w:val="20"/>
                <w:szCs w:val="20"/>
              </w:rPr>
            </w:pPr>
            <w:r>
              <w:rPr>
                <w:color w:val="111111"/>
              </w:rPr>
              <w:t>Đảm bảo rằng báo cáo kiểm thử cung cấp thông tin về tình trạng chất lượng và tính ổn định của sản phẩm.</w:t>
            </w:r>
          </w:p>
        </w:tc>
      </w:tr>
      <w:tr w:rsidR="00431614" w14:paraId="47ECB87B"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91FD444"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51EF811" w14:textId="77777777" w:rsidR="00431614" w:rsidRDefault="00000000">
            <w:pPr>
              <w:widowControl w:val="0"/>
              <w:spacing w:after="0" w:line="276" w:lineRule="auto"/>
              <w:ind w:left="0"/>
              <w:rPr>
                <w:color w:val="111111"/>
              </w:rPr>
            </w:pPr>
            <w:r>
              <w:rPr>
                <w:color w:val="111111"/>
              </w:rPr>
              <w:t>Báo cáo kiểm thử phải được hoàn thành đúng thời gian đề ra</w:t>
            </w:r>
          </w:p>
          <w:p w14:paraId="301F62F8" w14:textId="77777777" w:rsidR="00431614" w:rsidRDefault="00000000">
            <w:pPr>
              <w:widowControl w:val="0"/>
              <w:spacing w:after="0" w:line="276" w:lineRule="auto"/>
              <w:ind w:left="0"/>
              <w:rPr>
                <w:color w:val="111111"/>
              </w:rPr>
            </w:pPr>
            <w:r>
              <w:rPr>
                <w:color w:val="111111"/>
              </w:rPr>
              <w:t>Báo cáo kiểm thử phải cung cấp thông tin chi tiết và chính xác về quá trình kiểm thử và kết quả đạt được.</w:t>
            </w:r>
          </w:p>
          <w:p w14:paraId="3F247FD0" w14:textId="77777777" w:rsidR="00431614" w:rsidRDefault="00000000">
            <w:pPr>
              <w:widowControl w:val="0"/>
              <w:spacing w:after="0" w:line="276" w:lineRule="auto"/>
              <w:ind w:left="0"/>
              <w:rPr>
                <w:color w:val="111111"/>
              </w:rPr>
            </w:pPr>
            <w:r>
              <w:rPr>
                <w:color w:val="111111"/>
              </w:rPr>
              <w:t>Các phát hiện và vấn đề đã được ghi lại và có kế hoạch xử lý.</w:t>
            </w:r>
          </w:p>
          <w:p w14:paraId="76481F7B" w14:textId="77777777" w:rsidR="00431614" w:rsidRDefault="00000000">
            <w:pPr>
              <w:widowControl w:val="0"/>
              <w:spacing w:after="0" w:line="276" w:lineRule="auto"/>
              <w:ind w:left="0"/>
              <w:rPr>
                <w:sz w:val="20"/>
                <w:szCs w:val="20"/>
              </w:rPr>
            </w:pPr>
            <w:r>
              <w:rPr>
                <w:color w:val="111111"/>
              </w:rPr>
              <w:t>Không vượt quá 10% chi phí đề ra</w:t>
            </w:r>
          </w:p>
        </w:tc>
      </w:tr>
    </w:tbl>
    <w:p w14:paraId="5F6E17D4" w14:textId="77777777" w:rsidR="00431614" w:rsidRDefault="00000000">
      <w:pPr>
        <w:pStyle w:val="Heading4"/>
        <w:spacing w:before="200"/>
        <w:ind w:left="1440" w:firstLine="0"/>
      </w:pPr>
      <w:bookmarkStart w:id="261" w:name="_ymew07bui6v7" w:colFirst="0" w:colLast="0"/>
      <w:bookmarkEnd w:id="261"/>
      <w:r>
        <w:t>2.2.5 Phạm vi công việc giai đoạn Triển khai và bàn giao</w:t>
      </w:r>
    </w:p>
    <w:p w14:paraId="1D95155B" w14:textId="77777777" w:rsidR="00431614" w:rsidRDefault="00000000">
      <w:pPr>
        <w:pStyle w:val="Heading5"/>
        <w:ind w:left="1440" w:firstLine="720"/>
      </w:pPr>
      <w:bookmarkStart w:id="262" w:name="_x889ml9ys5ev" w:colFirst="0" w:colLast="0"/>
      <w:bookmarkEnd w:id="262"/>
      <w:r>
        <w:t>2.2.5.1 Phạm vi công việc cài đặt sản phẩm</w:t>
      </w:r>
    </w:p>
    <w:tbl>
      <w:tblPr>
        <w:tblStyle w:val="af7"/>
        <w:tblW w:w="9360" w:type="dxa"/>
        <w:tblLayout w:type="fixed"/>
        <w:tblLook w:val="0600" w:firstRow="0" w:lastRow="0" w:firstColumn="0" w:lastColumn="0" w:noHBand="1" w:noVBand="1"/>
      </w:tblPr>
      <w:tblGrid>
        <w:gridCol w:w="2880"/>
        <w:gridCol w:w="6480"/>
      </w:tblGrid>
      <w:tr w:rsidR="00431614" w14:paraId="3B312F4B"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B6108C4"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49A36B2" w14:textId="77777777" w:rsidR="00431614" w:rsidRDefault="00000000">
            <w:pPr>
              <w:widowControl w:val="0"/>
              <w:spacing w:after="0" w:line="276" w:lineRule="auto"/>
              <w:ind w:left="0"/>
              <w:rPr>
                <w:sz w:val="20"/>
                <w:szCs w:val="20"/>
              </w:rPr>
            </w:pPr>
            <w:r>
              <w:rPr>
                <w:color w:val="111111"/>
              </w:rPr>
              <w:t>Cài đặt sản phẩm</w:t>
            </w:r>
          </w:p>
        </w:tc>
      </w:tr>
      <w:tr w:rsidR="00431614" w14:paraId="5FE7D751"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8F027E9"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038036A" w14:textId="77777777" w:rsidR="00431614" w:rsidRDefault="00000000">
            <w:pPr>
              <w:widowControl w:val="0"/>
              <w:spacing w:after="0" w:line="276" w:lineRule="auto"/>
              <w:ind w:left="0"/>
              <w:rPr>
                <w:sz w:val="20"/>
                <w:szCs w:val="20"/>
              </w:rPr>
            </w:pPr>
            <w:r>
              <w:rPr>
                <w:color w:val="111111"/>
              </w:rPr>
              <w:t>01/11/2023</w:t>
            </w:r>
          </w:p>
        </w:tc>
      </w:tr>
      <w:tr w:rsidR="00431614" w14:paraId="5FF97F15"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C3C2826"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0ADD1EF6" w14:textId="77777777" w:rsidR="00431614" w:rsidRDefault="00000000">
            <w:pPr>
              <w:widowControl w:val="0"/>
              <w:spacing w:after="0" w:line="276" w:lineRule="auto"/>
              <w:ind w:left="0"/>
              <w:rPr>
                <w:sz w:val="20"/>
                <w:szCs w:val="20"/>
              </w:rPr>
            </w:pPr>
            <w:r>
              <w:rPr>
                <w:color w:val="111111"/>
              </w:rPr>
              <w:t>02/11/2023</w:t>
            </w:r>
          </w:p>
        </w:tc>
      </w:tr>
      <w:tr w:rsidR="00431614" w14:paraId="39EBD322" w14:textId="77777777">
        <w:trPr>
          <w:cantSplit/>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018D3FEB"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2D9D471" w14:textId="77777777" w:rsidR="00431614" w:rsidRDefault="00000000">
            <w:pPr>
              <w:widowControl w:val="0"/>
              <w:spacing w:after="0" w:line="276" w:lineRule="auto"/>
              <w:ind w:left="0"/>
              <w:rPr>
                <w:color w:val="111111"/>
              </w:rPr>
            </w:pPr>
            <w:r>
              <w:rPr>
                <w:color w:val="111111"/>
              </w:rPr>
              <w:t>Lê Đình Tú</w:t>
            </w:r>
          </w:p>
          <w:p w14:paraId="19B7C421" w14:textId="77777777" w:rsidR="00431614" w:rsidRDefault="00000000">
            <w:pPr>
              <w:widowControl w:val="0"/>
              <w:spacing w:after="0" w:line="276" w:lineRule="auto"/>
              <w:ind w:left="0"/>
              <w:rPr>
                <w:sz w:val="20"/>
                <w:szCs w:val="20"/>
              </w:rPr>
            </w:pPr>
            <w:r>
              <w:rPr>
                <w:color w:val="111111"/>
              </w:rPr>
              <w:t>Hạ Quang Dũng</w:t>
            </w:r>
          </w:p>
        </w:tc>
      </w:tr>
      <w:tr w:rsidR="00431614" w14:paraId="341089DB"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70F96D5"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1C1A3283" w14:textId="77777777" w:rsidR="00431614" w:rsidRDefault="00000000">
            <w:pPr>
              <w:widowControl w:val="0"/>
              <w:spacing w:after="0" w:line="276" w:lineRule="auto"/>
              <w:ind w:left="0"/>
              <w:rPr>
                <w:sz w:val="20"/>
                <w:szCs w:val="20"/>
              </w:rPr>
            </w:pPr>
            <w:r>
              <w:rPr>
                <w:color w:val="111111"/>
              </w:rPr>
              <w:t>48.500.000 đ</w:t>
            </w:r>
          </w:p>
        </w:tc>
      </w:tr>
      <w:tr w:rsidR="00431614" w14:paraId="1FB51C35"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9856E39"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0EE26E7B" w14:textId="77777777" w:rsidR="00431614" w:rsidRDefault="00000000">
            <w:pPr>
              <w:widowControl w:val="0"/>
              <w:spacing w:after="0" w:line="276" w:lineRule="auto"/>
              <w:ind w:left="0"/>
              <w:rPr>
                <w:sz w:val="20"/>
                <w:szCs w:val="20"/>
              </w:rPr>
            </w:pPr>
            <w:r>
              <w:rPr>
                <w:color w:val="111111"/>
              </w:rPr>
              <w:t>Từ ngày 01/11/2023, công việc cài đặt sản phẩm sẽ được tiến hàng</w:t>
            </w:r>
          </w:p>
        </w:tc>
      </w:tr>
      <w:tr w:rsidR="00431614" w14:paraId="487E1794"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207E796"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044C202A" w14:textId="77777777" w:rsidR="00431614" w:rsidRDefault="00000000">
            <w:pPr>
              <w:widowControl w:val="0"/>
              <w:spacing w:after="0" w:line="276" w:lineRule="auto"/>
              <w:ind w:left="0"/>
              <w:rPr>
                <w:color w:val="111111"/>
              </w:rPr>
            </w:pPr>
            <w:r>
              <w:rPr>
                <w:color w:val="111111"/>
              </w:rPr>
              <w:t>Chuẩn bị môi trường cài đặt, bao gồm cài đặt các phần mềm cần thiết và cấu hình hệ thống.</w:t>
            </w:r>
          </w:p>
          <w:p w14:paraId="777AA759" w14:textId="77777777" w:rsidR="00431614" w:rsidRDefault="00000000">
            <w:pPr>
              <w:widowControl w:val="0"/>
              <w:spacing w:after="0" w:line="276" w:lineRule="auto"/>
              <w:ind w:left="0"/>
              <w:rPr>
                <w:color w:val="111111"/>
              </w:rPr>
            </w:pPr>
            <w:r>
              <w:rPr>
                <w:color w:val="111111"/>
              </w:rPr>
              <w:t>Tiến hành cài đặt sản phẩm theo hướng dẫn và tài liệu kỹ thuật.</w:t>
            </w:r>
          </w:p>
          <w:p w14:paraId="37730C17" w14:textId="77777777" w:rsidR="00431614" w:rsidRDefault="00000000">
            <w:pPr>
              <w:widowControl w:val="0"/>
              <w:spacing w:after="0" w:line="276" w:lineRule="auto"/>
              <w:ind w:left="0"/>
              <w:rPr>
                <w:color w:val="111111"/>
              </w:rPr>
            </w:pPr>
            <w:r>
              <w:rPr>
                <w:color w:val="111111"/>
              </w:rPr>
              <w:t>Kiểm tra sản phẩm sau khi cài đặt để đảm bảo tính ổn định và đáp ứng các yêu cầu cụ thể.</w:t>
            </w:r>
          </w:p>
          <w:p w14:paraId="53A3A858" w14:textId="77777777" w:rsidR="00431614" w:rsidRDefault="00000000">
            <w:pPr>
              <w:widowControl w:val="0"/>
              <w:spacing w:after="0" w:line="276" w:lineRule="auto"/>
              <w:ind w:left="0"/>
              <w:rPr>
                <w:sz w:val="20"/>
                <w:szCs w:val="20"/>
              </w:rPr>
            </w:pPr>
            <w:r>
              <w:rPr>
                <w:color w:val="111111"/>
              </w:rPr>
              <w:t>Không vượt quá 10% chi phí đề ra</w:t>
            </w:r>
          </w:p>
        </w:tc>
      </w:tr>
      <w:tr w:rsidR="00431614" w14:paraId="7F9A956F"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85B59EA"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539534FB" w14:textId="77777777" w:rsidR="00431614" w:rsidRDefault="00000000">
            <w:pPr>
              <w:widowControl w:val="0"/>
              <w:spacing w:after="0" w:line="276" w:lineRule="auto"/>
              <w:ind w:left="0"/>
              <w:rPr>
                <w:color w:val="111111"/>
              </w:rPr>
            </w:pPr>
            <w:r>
              <w:rPr>
                <w:color w:val="111111"/>
              </w:rPr>
              <w:t>Sản phẩm hoạt động một cách ổn định và không gặp lỗi nghiêm trọng.</w:t>
            </w:r>
          </w:p>
          <w:p w14:paraId="1E1E6C42" w14:textId="77777777" w:rsidR="00431614" w:rsidRDefault="00000000">
            <w:pPr>
              <w:widowControl w:val="0"/>
              <w:spacing w:after="0" w:line="276" w:lineRule="auto"/>
              <w:ind w:left="0"/>
              <w:rPr>
                <w:color w:val="111111"/>
              </w:rPr>
            </w:pPr>
            <w:r>
              <w:rPr>
                <w:color w:val="111111"/>
              </w:rPr>
              <w:t>Khách hàng hài lòng với quá trình cài đặt và hiệu suất của sản phẩm.</w:t>
            </w:r>
          </w:p>
          <w:p w14:paraId="102BE91C" w14:textId="77777777" w:rsidR="00431614" w:rsidRDefault="00000000">
            <w:pPr>
              <w:widowControl w:val="0"/>
              <w:spacing w:after="0" w:line="276" w:lineRule="auto"/>
              <w:ind w:left="0"/>
              <w:rPr>
                <w:sz w:val="20"/>
                <w:szCs w:val="20"/>
              </w:rPr>
            </w:pPr>
            <w:r>
              <w:rPr>
                <w:color w:val="111111"/>
              </w:rPr>
              <w:t>Công việc cài đặt được hoàn thành đúng thời gian và trong ngân sách dự án.</w:t>
            </w:r>
          </w:p>
        </w:tc>
      </w:tr>
    </w:tbl>
    <w:p w14:paraId="6863C15A" w14:textId="77777777" w:rsidR="00431614" w:rsidRDefault="00000000">
      <w:pPr>
        <w:pStyle w:val="Heading5"/>
        <w:spacing w:before="200"/>
        <w:ind w:left="1440" w:firstLine="720"/>
      </w:pPr>
      <w:bookmarkStart w:id="263" w:name="_ti4ny59adx3a" w:colFirst="0" w:colLast="0"/>
      <w:bookmarkEnd w:id="263"/>
      <w:r>
        <w:t>2.2.5.2 Phạm vi công việc hướng dẫn sử dụng</w:t>
      </w:r>
    </w:p>
    <w:tbl>
      <w:tblPr>
        <w:tblStyle w:val="af8"/>
        <w:tblW w:w="9360" w:type="dxa"/>
        <w:tblLayout w:type="fixed"/>
        <w:tblLook w:val="0600" w:firstRow="0" w:lastRow="0" w:firstColumn="0" w:lastColumn="0" w:noHBand="1" w:noVBand="1"/>
      </w:tblPr>
      <w:tblGrid>
        <w:gridCol w:w="2880"/>
        <w:gridCol w:w="6480"/>
      </w:tblGrid>
      <w:tr w:rsidR="00431614" w14:paraId="4A0E4323"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55FD879D"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A487DC7" w14:textId="77777777" w:rsidR="00431614" w:rsidRDefault="00000000">
            <w:pPr>
              <w:widowControl w:val="0"/>
              <w:spacing w:after="0" w:line="276" w:lineRule="auto"/>
              <w:ind w:left="0"/>
              <w:rPr>
                <w:sz w:val="20"/>
                <w:szCs w:val="20"/>
              </w:rPr>
            </w:pPr>
            <w:r>
              <w:rPr>
                <w:color w:val="111111"/>
              </w:rPr>
              <w:t>Hướng dẫn sử dụng</w:t>
            </w:r>
          </w:p>
        </w:tc>
      </w:tr>
      <w:tr w:rsidR="00431614" w14:paraId="234AFBA8"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20327BB2"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BC0174E" w14:textId="77777777" w:rsidR="00431614" w:rsidRDefault="00000000">
            <w:pPr>
              <w:widowControl w:val="0"/>
              <w:spacing w:after="0" w:line="276" w:lineRule="auto"/>
              <w:ind w:left="0"/>
              <w:rPr>
                <w:sz w:val="20"/>
                <w:szCs w:val="20"/>
              </w:rPr>
            </w:pPr>
            <w:r>
              <w:rPr>
                <w:color w:val="111111"/>
              </w:rPr>
              <w:t>03/11/2023</w:t>
            </w:r>
          </w:p>
        </w:tc>
      </w:tr>
      <w:tr w:rsidR="00431614" w14:paraId="6733DA4F"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EA51A3A"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EEBCD67" w14:textId="77777777" w:rsidR="00431614" w:rsidRDefault="00000000">
            <w:pPr>
              <w:widowControl w:val="0"/>
              <w:spacing w:after="0" w:line="276" w:lineRule="auto"/>
              <w:ind w:left="0"/>
              <w:rPr>
                <w:sz w:val="20"/>
                <w:szCs w:val="20"/>
              </w:rPr>
            </w:pPr>
            <w:r>
              <w:rPr>
                <w:color w:val="111111"/>
              </w:rPr>
              <w:t>03/11/2023</w:t>
            </w:r>
          </w:p>
        </w:tc>
      </w:tr>
      <w:tr w:rsidR="00431614" w14:paraId="210A27FB"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4B4AE622"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36B939A" w14:textId="77777777" w:rsidR="00431614" w:rsidRDefault="00000000">
            <w:pPr>
              <w:widowControl w:val="0"/>
              <w:spacing w:after="0" w:line="276" w:lineRule="auto"/>
              <w:ind w:left="0"/>
              <w:rPr>
                <w:sz w:val="20"/>
                <w:szCs w:val="20"/>
              </w:rPr>
            </w:pPr>
            <w:r>
              <w:rPr>
                <w:color w:val="111111"/>
              </w:rPr>
              <w:t>Nguyễn Thị Hồng Nhung</w:t>
            </w:r>
          </w:p>
        </w:tc>
      </w:tr>
      <w:tr w:rsidR="00431614" w14:paraId="2705924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DAC8208"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E052912" w14:textId="77777777" w:rsidR="00431614" w:rsidRDefault="00000000">
            <w:pPr>
              <w:widowControl w:val="0"/>
              <w:spacing w:after="0" w:line="276" w:lineRule="auto"/>
              <w:ind w:left="0"/>
              <w:rPr>
                <w:sz w:val="20"/>
                <w:szCs w:val="20"/>
              </w:rPr>
            </w:pPr>
            <w:r>
              <w:rPr>
                <w:color w:val="111111"/>
              </w:rPr>
              <w:t>4.000.000 đ</w:t>
            </w:r>
          </w:p>
        </w:tc>
      </w:tr>
      <w:tr w:rsidR="00431614" w14:paraId="5D39974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BC94F4A"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4F384C8" w14:textId="77777777" w:rsidR="00431614" w:rsidRDefault="00000000">
            <w:pPr>
              <w:widowControl w:val="0"/>
              <w:spacing w:after="0" w:line="276" w:lineRule="auto"/>
              <w:ind w:left="0"/>
              <w:rPr>
                <w:sz w:val="20"/>
                <w:szCs w:val="20"/>
              </w:rPr>
            </w:pPr>
            <w:r>
              <w:rPr>
                <w:color w:val="111111"/>
              </w:rPr>
              <w:t>Từ ngày 02/11/2023, công việc hướng dẫn sử dụng hệ thống cho khách hàng sẽ được tiến hành.</w:t>
            </w:r>
          </w:p>
        </w:tc>
      </w:tr>
      <w:tr w:rsidR="00431614" w14:paraId="26A8B958"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56DD94A"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2359278" w14:textId="77777777" w:rsidR="00431614" w:rsidRDefault="00000000">
            <w:pPr>
              <w:widowControl w:val="0"/>
              <w:spacing w:after="0" w:line="276" w:lineRule="auto"/>
              <w:ind w:left="0"/>
              <w:rPr>
                <w:color w:val="111111"/>
              </w:rPr>
            </w:pPr>
            <w:r>
              <w:rPr>
                <w:color w:val="111111"/>
              </w:rPr>
              <w:t>Chuẩn bị tài liệu hướng dẫn sử dụng sản phẩm.</w:t>
            </w:r>
          </w:p>
          <w:p w14:paraId="3C40F457" w14:textId="77777777" w:rsidR="00431614" w:rsidRDefault="00000000">
            <w:pPr>
              <w:widowControl w:val="0"/>
              <w:spacing w:after="0" w:line="276" w:lineRule="auto"/>
              <w:ind w:left="0"/>
              <w:rPr>
                <w:color w:val="111111"/>
              </w:rPr>
            </w:pPr>
            <w:r>
              <w:rPr>
                <w:color w:val="111111"/>
              </w:rPr>
              <w:t>Tiến hành buổi hướng dẫn cho người dùng cuối, giải đáp các câu hỏi và hỗ trợ họ trong quá trình sử dụng sản phẩm.</w:t>
            </w:r>
          </w:p>
          <w:p w14:paraId="22EA72EB" w14:textId="77777777" w:rsidR="00431614" w:rsidRDefault="00000000">
            <w:pPr>
              <w:widowControl w:val="0"/>
              <w:spacing w:after="0" w:line="276" w:lineRule="auto"/>
              <w:ind w:left="0"/>
              <w:rPr>
                <w:color w:val="111111"/>
              </w:rPr>
            </w:pPr>
            <w:r>
              <w:rPr>
                <w:color w:val="111111"/>
              </w:rPr>
              <w:t>Đảm bảo rằng người dùng đã hiểu và có khả năng sử dụng sản phẩm một cách đúng cách.</w:t>
            </w:r>
          </w:p>
          <w:p w14:paraId="17475586" w14:textId="77777777" w:rsidR="00431614" w:rsidRDefault="00000000">
            <w:pPr>
              <w:widowControl w:val="0"/>
              <w:spacing w:after="0" w:line="276" w:lineRule="auto"/>
              <w:ind w:left="0"/>
              <w:rPr>
                <w:sz w:val="20"/>
                <w:szCs w:val="20"/>
              </w:rPr>
            </w:pPr>
            <w:r>
              <w:rPr>
                <w:color w:val="111111"/>
              </w:rPr>
              <w:t>Không vượt quá 10% chi phí đề ra</w:t>
            </w:r>
          </w:p>
        </w:tc>
      </w:tr>
      <w:tr w:rsidR="00431614" w14:paraId="17090E63"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1DB1945"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D653DAA" w14:textId="77777777" w:rsidR="00431614" w:rsidRDefault="00000000">
            <w:pPr>
              <w:widowControl w:val="0"/>
              <w:spacing w:after="0" w:line="276" w:lineRule="auto"/>
              <w:ind w:left="0"/>
              <w:rPr>
                <w:color w:val="111111"/>
              </w:rPr>
            </w:pPr>
            <w:r>
              <w:rPr>
                <w:color w:val="111111"/>
              </w:rPr>
              <w:t>Công việc hướng dẫn sử dụng được hoàn thành đúng thời gian đề ra</w:t>
            </w:r>
          </w:p>
          <w:p w14:paraId="6FFB752D" w14:textId="77777777" w:rsidR="00431614" w:rsidRDefault="00000000">
            <w:pPr>
              <w:widowControl w:val="0"/>
              <w:spacing w:after="0" w:line="276" w:lineRule="auto"/>
              <w:ind w:left="0"/>
              <w:rPr>
                <w:color w:val="111111"/>
              </w:rPr>
            </w:pPr>
            <w:r>
              <w:rPr>
                <w:color w:val="111111"/>
              </w:rPr>
              <w:t>Người dùng cuối có khả năng sử dụng sản phẩm một cách tự tin và hiệu quả.</w:t>
            </w:r>
          </w:p>
          <w:p w14:paraId="1CCB380F" w14:textId="77777777" w:rsidR="00431614" w:rsidRDefault="00000000">
            <w:pPr>
              <w:widowControl w:val="0"/>
              <w:spacing w:after="0" w:line="276" w:lineRule="auto"/>
              <w:ind w:left="0"/>
              <w:rPr>
                <w:color w:val="111111"/>
              </w:rPr>
            </w:pPr>
            <w:r>
              <w:rPr>
                <w:color w:val="111111"/>
              </w:rPr>
              <w:t>Khách hàng hài lòng với buổi hướng dẫn sử dụng và tài liệu hướng dẫn.</w:t>
            </w:r>
          </w:p>
          <w:p w14:paraId="3B3262E7" w14:textId="77777777" w:rsidR="00431614" w:rsidRDefault="00000000">
            <w:pPr>
              <w:widowControl w:val="0"/>
              <w:spacing w:after="0" w:line="276" w:lineRule="auto"/>
              <w:ind w:left="0"/>
              <w:rPr>
                <w:color w:val="111111"/>
              </w:rPr>
            </w:pPr>
            <w:r>
              <w:rPr>
                <w:color w:val="111111"/>
              </w:rPr>
              <w:t>Không vượt quá 10% chi phí đề ra</w:t>
            </w:r>
          </w:p>
        </w:tc>
      </w:tr>
    </w:tbl>
    <w:p w14:paraId="456D1B1D" w14:textId="77777777" w:rsidR="00431614" w:rsidRDefault="00000000">
      <w:pPr>
        <w:pStyle w:val="Heading5"/>
        <w:ind w:left="1440" w:firstLine="720"/>
      </w:pPr>
      <w:bookmarkStart w:id="264" w:name="_1h5u9ykkjfne" w:colFirst="0" w:colLast="0"/>
      <w:bookmarkEnd w:id="264"/>
      <w:r>
        <w:t>2.2.5.3 Phạm vi công việc bàn giao</w:t>
      </w:r>
    </w:p>
    <w:tbl>
      <w:tblPr>
        <w:tblStyle w:val="af9"/>
        <w:tblW w:w="9360" w:type="dxa"/>
        <w:tblLayout w:type="fixed"/>
        <w:tblLook w:val="0600" w:firstRow="0" w:lastRow="0" w:firstColumn="0" w:lastColumn="0" w:noHBand="1" w:noVBand="1"/>
      </w:tblPr>
      <w:tblGrid>
        <w:gridCol w:w="2880"/>
        <w:gridCol w:w="6480"/>
      </w:tblGrid>
      <w:tr w:rsidR="00431614" w14:paraId="73AE1AD0"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5B60B45"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33DB007A" w14:textId="77777777" w:rsidR="00431614" w:rsidRDefault="00000000">
            <w:pPr>
              <w:widowControl w:val="0"/>
              <w:spacing w:after="0" w:line="276" w:lineRule="auto"/>
              <w:ind w:left="0"/>
              <w:rPr>
                <w:sz w:val="20"/>
                <w:szCs w:val="20"/>
              </w:rPr>
            </w:pPr>
            <w:r>
              <w:rPr>
                <w:color w:val="111111"/>
              </w:rPr>
              <w:t>Bàn giao sản phẩm</w:t>
            </w:r>
          </w:p>
        </w:tc>
      </w:tr>
      <w:tr w:rsidR="00431614" w14:paraId="73D83A9A"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79479D3D"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4B681AC8" w14:textId="77777777" w:rsidR="00431614" w:rsidRDefault="00000000">
            <w:pPr>
              <w:widowControl w:val="0"/>
              <w:spacing w:after="0" w:line="276" w:lineRule="auto"/>
              <w:ind w:left="0"/>
              <w:rPr>
                <w:sz w:val="20"/>
                <w:szCs w:val="20"/>
              </w:rPr>
            </w:pPr>
            <w:r>
              <w:rPr>
                <w:color w:val="111111"/>
              </w:rPr>
              <w:t>04/11/2023</w:t>
            </w:r>
          </w:p>
        </w:tc>
      </w:tr>
      <w:tr w:rsidR="00431614" w14:paraId="44432F0F"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94D1EE1"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2EA67E2C" w14:textId="77777777" w:rsidR="00431614" w:rsidRDefault="00000000">
            <w:pPr>
              <w:widowControl w:val="0"/>
              <w:spacing w:after="0" w:line="276" w:lineRule="auto"/>
              <w:ind w:left="0"/>
              <w:rPr>
                <w:sz w:val="20"/>
                <w:szCs w:val="20"/>
              </w:rPr>
            </w:pPr>
            <w:r>
              <w:rPr>
                <w:color w:val="111111"/>
              </w:rPr>
              <w:t>04/11/2023</w:t>
            </w:r>
          </w:p>
        </w:tc>
      </w:tr>
      <w:tr w:rsidR="00431614" w14:paraId="14228300"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60711A74"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E10C355" w14:textId="77777777" w:rsidR="00431614" w:rsidRDefault="00000000">
            <w:pPr>
              <w:widowControl w:val="0"/>
              <w:spacing w:after="0" w:line="276" w:lineRule="auto"/>
              <w:ind w:left="0"/>
              <w:rPr>
                <w:sz w:val="20"/>
                <w:szCs w:val="20"/>
              </w:rPr>
            </w:pPr>
            <w:r>
              <w:rPr>
                <w:color w:val="111111"/>
              </w:rPr>
              <w:t>Nguyễn Thị Hồng Nhung</w:t>
            </w:r>
          </w:p>
        </w:tc>
      </w:tr>
      <w:tr w:rsidR="00431614" w14:paraId="462883AC"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B0858DE"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5A45E329" w14:textId="77777777" w:rsidR="00431614" w:rsidRDefault="00000000">
            <w:pPr>
              <w:widowControl w:val="0"/>
              <w:spacing w:after="0" w:line="276" w:lineRule="auto"/>
              <w:ind w:left="0"/>
              <w:rPr>
                <w:sz w:val="20"/>
                <w:szCs w:val="20"/>
              </w:rPr>
            </w:pPr>
            <w:r>
              <w:rPr>
                <w:color w:val="111111"/>
              </w:rPr>
              <w:t>3.500.000 đ</w:t>
            </w:r>
          </w:p>
        </w:tc>
      </w:tr>
      <w:tr w:rsidR="00431614" w14:paraId="1058ADFD"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B5026EB"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CF1B925" w14:textId="77777777" w:rsidR="00431614" w:rsidRDefault="00000000">
            <w:pPr>
              <w:widowControl w:val="0"/>
              <w:spacing w:after="0" w:line="276" w:lineRule="auto"/>
              <w:ind w:left="0"/>
              <w:rPr>
                <w:sz w:val="20"/>
                <w:szCs w:val="20"/>
              </w:rPr>
            </w:pPr>
            <w:r>
              <w:rPr>
                <w:color w:val="111111"/>
              </w:rPr>
              <w:t>Từ ngày 05/11/2023, công việc Bàn giao sản phẩm sẽ được tiến hành.</w:t>
            </w:r>
          </w:p>
        </w:tc>
      </w:tr>
      <w:tr w:rsidR="00431614" w14:paraId="4C5A87B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5178BF7"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63616064" w14:textId="77777777" w:rsidR="00431614" w:rsidRDefault="00000000">
            <w:pPr>
              <w:widowControl w:val="0"/>
              <w:spacing w:after="0" w:line="276" w:lineRule="auto"/>
              <w:ind w:left="0"/>
              <w:rPr>
                <w:color w:val="111111"/>
              </w:rPr>
            </w:pPr>
            <w:r>
              <w:rPr>
                <w:color w:val="111111"/>
              </w:rPr>
              <w:t>Đảm bảo rằng sản phẩm đã được kiểm tra và đáp ứng tất cả yêu cầu của khách hàng hoặc dự án.</w:t>
            </w:r>
          </w:p>
          <w:p w14:paraId="29BBB81E" w14:textId="77777777" w:rsidR="00431614" w:rsidRDefault="00000000">
            <w:pPr>
              <w:widowControl w:val="0"/>
              <w:spacing w:after="0" w:line="276" w:lineRule="auto"/>
              <w:ind w:left="0"/>
              <w:rPr>
                <w:color w:val="111111"/>
              </w:rPr>
            </w:pPr>
            <w:r>
              <w:rPr>
                <w:color w:val="111111"/>
              </w:rPr>
              <w:t>Chuẩn bị tài liệu liên quan và thông tin cần thiết cho việc bàn giao sản phẩm.</w:t>
            </w:r>
          </w:p>
          <w:p w14:paraId="21931DEF" w14:textId="77777777" w:rsidR="00431614" w:rsidRDefault="00000000">
            <w:pPr>
              <w:widowControl w:val="0"/>
              <w:spacing w:after="0" w:line="276" w:lineRule="auto"/>
              <w:ind w:left="0"/>
              <w:rPr>
                <w:color w:val="111111"/>
              </w:rPr>
            </w:pPr>
            <w:r>
              <w:rPr>
                <w:color w:val="111111"/>
              </w:rPr>
              <w:t>Tiến hành buổi bàn giao sản phẩm với khách hàng hoặc bên sử dụng, giải đáp các câu hỏi và hỗ trợ họ trong quá trình tiếp nhận sản phẩm.</w:t>
            </w:r>
          </w:p>
          <w:p w14:paraId="23F014CB" w14:textId="77777777" w:rsidR="00431614" w:rsidRDefault="00000000">
            <w:pPr>
              <w:widowControl w:val="0"/>
              <w:spacing w:after="0" w:line="276" w:lineRule="auto"/>
              <w:ind w:left="0"/>
              <w:rPr>
                <w:sz w:val="20"/>
                <w:szCs w:val="20"/>
              </w:rPr>
            </w:pPr>
            <w:r>
              <w:rPr>
                <w:color w:val="111111"/>
              </w:rPr>
              <w:t>Không vượt quá 10% chi phí đề ra</w:t>
            </w:r>
          </w:p>
        </w:tc>
      </w:tr>
      <w:tr w:rsidR="00431614" w14:paraId="1231D41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48153466"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7087FA61" w14:textId="77777777" w:rsidR="00431614" w:rsidRDefault="00000000">
            <w:pPr>
              <w:widowControl w:val="0"/>
              <w:spacing w:after="0" w:line="276" w:lineRule="auto"/>
              <w:ind w:left="0"/>
              <w:rPr>
                <w:color w:val="111111"/>
              </w:rPr>
            </w:pPr>
            <w:r>
              <w:rPr>
                <w:color w:val="111111"/>
              </w:rPr>
              <w:t>Sản phẩm đã được bàn giao đúng thời gian đề ra</w:t>
            </w:r>
          </w:p>
          <w:p w14:paraId="2B9D4676" w14:textId="77777777" w:rsidR="00431614" w:rsidRDefault="00000000">
            <w:pPr>
              <w:widowControl w:val="0"/>
              <w:spacing w:after="0" w:line="276" w:lineRule="auto"/>
              <w:ind w:left="0"/>
              <w:rPr>
                <w:color w:val="111111"/>
              </w:rPr>
            </w:pPr>
            <w:r>
              <w:rPr>
                <w:color w:val="111111"/>
              </w:rPr>
              <w:t>Khách hàng hoặc bên sử dụng đã tiếp nhận sản phẩm và hài lòng với quá trình bàn giao.</w:t>
            </w:r>
          </w:p>
          <w:p w14:paraId="4BA4F402" w14:textId="77777777" w:rsidR="00431614" w:rsidRDefault="00000000">
            <w:pPr>
              <w:widowControl w:val="0"/>
              <w:spacing w:after="0" w:line="276" w:lineRule="auto"/>
              <w:ind w:left="0"/>
              <w:rPr>
                <w:color w:val="111111"/>
              </w:rPr>
            </w:pPr>
            <w:r>
              <w:rPr>
                <w:color w:val="111111"/>
              </w:rPr>
              <w:t>Không vượt quá 10% chi phí đề ra</w:t>
            </w:r>
          </w:p>
        </w:tc>
      </w:tr>
    </w:tbl>
    <w:p w14:paraId="1CA1FDED" w14:textId="77777777" w:rsidR="00431614" w:rsidRDefault="00000000">
      <w:pPr>
        <w:pStyle w:val="Heading5"/>
        <w:spacing w:before="200"/>
        <w:ind w:left="1440" w:firstLine="720"/>
      </w:pPr>
      <w:bookmarkStart w:id="265" w:name="_bhbm993uod84" w:colFirst="0" w:colLast="0"/>
      <w:bookmarkEnd w:id="265"/>
      <w:r>
        <w:t>2.2.5.4 Phạm vi công việc báo cáo</w:t>
      </w:r>
    </w:p>
    <w:tbl>
      <w:tblPr>
        <w:tblStyle w:val="afa"/>
        <w:tblW w:w="9360" w:type="dxa"/>
        <w:tblLayout w:type="fixed"/>
        <w:tblLook w:val="0600" w:firstRow="0" w:lastRow="0" w:firstColumn="0" w:lastColumn="0" w:noHBand="1" w:noVBand="1"/>
      </w:tblPr>
      <w:tblGrid>
        <w:gridCol w:w="2880"/>
        <w:gridCol w:w="6480"/>
      </w:tblGrid>
      <w:tr w:rsidR="00431614" w14:paraId="7FE5DDF0"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D972DD7" w14:textId="77777777" w:rsidR="00431614" w:rsidRDefault="00000000">
            <w:pPr>
              <w:widowControl w:val="0"/>
              <w:spacing w:after="0" w:line="276" w:lineRule="auto"/>
              <w:ind w:left="0"/>
              <w:rPr>
                <w:sz w:val="20"/>
                <w:szCs w:val="20"/>
              </w:rPr>
            </w:pPr>
            <w:r>
              <w:rPr>
                <w:b/>
              </w:rPr>
              <w:t>Tên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7BC6422E" w14:textId="77777777" w:rsidR="00431614" w:rsidRDefault="00000000">
            <w:pPr>
              <w:widowControl w:val="0"/>
              <w:spacing w:after="0" w:line="276" w:lineRule="auto"/>
              <w:ind w:left="0"/>
              <w:rPr>
                <w:sz w:val="20"/>
                <w:szCs w:val="20"/>
              </w:rPr>
            </w:pPr>
            <w:r>
              <w:rPr>
                <w:color w:val="111111"/>
              </w:rPr>
              <w:t>Báo cáo</w:t>
            </w:r>
          </w:p>
        </w:tc>
      </w:tr>
      <w:tr w:rsidR="00431614" w14:paraId="505F0730"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30802A83" w14:textId="77777777" w:rsidR="00431614" w:rsidRDefault="00000000">
            <w:pPr>
              <w:widowControl w:val="0"/>
              <w:spacing w:after="0" w:line="276" w:lineRule="auto"/>
              <w:ind w:left="0"/>
              <w:rPr>
                <w:sz w:val="20"/>
                <w:szCs w:val="20"/>
              </w:rPr>
            </w:pPr>
            <w:r>
              <w:rPr>
                <w:b/>
              </w:rPr>
              <w:t>Thời gian bắt đầu</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3FEBB3D7" w14:textId="77777777" w:rsidR="00431614" w:rsidRDefault="00000000">
            <w:pPr>
              <w:widowControl w:val="0"/>
              <w:spacing w:after="0" w:line="276" w:lineRule="auto"/>
              <w:ind w:left="0"/>
              <w:rPr>
                <w:sz w:val="20"/>
                <w:szCs w:val="20"/>
              </w:rPr>
            </w:pPr>
            <w:r>
              <w:rPr>
                <w:color w:val="111111"/>
              </w:rPr>
              <w:t>05/11/2023</w:t>
            </w:r>
          </w:p>
        </w:tc>
      </w:tr>
      <w:tr w:rsidR="00431614" w14:paraId="0D558846"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8A38C3C" w14:textId="77777777" w:rsidR="00431614" w:rsidRDefault="00000000">
            <w:pPr>
              <w:widowControl w:val="0"/>
              <w:spacing w:after="0" w:line="276" w:lineRule="auto"/>
              <w:ind w:left="0"/>
              <w:rPr>
                <w:sz w:val="20"/>
                <w:szCs w:val="20"/>
              </w:rPr>
            </w:pPr>
            <w:r>
              <w:rPr>
                <w:b/>
              </w:rPr>
              <w:t>Thời gian kết thúc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6547C4CB" w14:textId="77777777" w:rsidR="00431614" w:rsidRDefault="00000000">
            <w:pPr>
              <w:widowControl w:val="0"/>
              <w:spacing w:after="0" w:line="276" w:lineRule="auto"/>
              <w:ind w:left="0"/>
              <w:rPr>
                <w:sz w:val="20"/>
                <w:szCs w:val="20"/>
              </w:rPr>
            </w:pPr>
            <w:r>
              <w:rPr>
                <w:color w:val="111111"/>
              </w:rPr>
              <w:t>06/11/2023</w:t>
            </w:r>
          </w:p>
        </w:tc>
      </w:tr>
      <w:tr w:rsidR="00431614" w14:paraId="24E53346" w14:textId="77777777">
        <w:trPr>
          <w:trHeight w:val="431"/>
        </w:trPr>
        <w:tc>
          <w:tcPr>
            <w:tcW w:w="2880" w:type="dxa"/>
            <w:tcBorders>
              <w:top w:val="single" w:sz="5" w:space="0" w:color="000000"/>
              <w:left w:val="single" w:sz="5" w:space="0" w:color="000000"/>
              <w:bottom w:val="single" w:sz="5" w:space="0" w:color="000000"/>
              <w:right w:val="single" w:sz="5" w:space="0" w:color="000000"/>
            </w:tcBorders>
            <w:shd w:val="clear" w:color="auto" w:fill="auto"/>
            <w:tcMar>
              <w:top w:w="72" w:type="dxa"/>
              <w:left w:w="72" w:type="dxa"/>
              <w:bottom w:w="72" w:type="dxa"/>
              <w:right w:w="72" w:type="dxa"/>
            </w:tcMar>
            <w:vAlign w:val="center"/>
          </w:tcPr>
          <w:p w14:paraId="2559A7D1" w14:textId="77777777" w:rsidR="00431614" w:rsidRDefault="00000000">
            <w:pPr>
              <w:widowControl w:val="0"/>
              <w:spacing w:after="0" w:line="276" w:lineRule="auto"/>
              <w:ind w:left="0"/>
              <w:rPr>
                <w:sz w:val="20"/>
                <w:szCs w:val="20"/>
              </w:rPr>
            </w:pPr>
            <w:r>
              <w:rPr>
                <w:b/>
              </w:rPr>
              <w:t>Người chịu trách nhiệm</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7B87D437" w14:textId="77777777" w:rsidR="00431614" w:rsidRDefault="00000000">
            <w:pPr>
              <w:widowControl w:val="0"/>
              <w:spacing w:after="0" w:line="276" w:lineRule="auto"/>
              <w:ind w:left="0"/>
              <w:rPr>
                <w:sz w:val="20"/>
                <w:szCs w:val="20"/>
              </w:rPr>
            </w:pPr>
            <w:r>
              <w:rPr>
                <w:color w:val="111111"/>
              </w:rPr>
              <w:t>Lê Thị Lý</w:t>
            </w:r>
          </w:p>
        </w:tc>
      </w:tr>
      <w:tr w:rsidR="00431614" w14:paraId="5AC6E62B"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7ECD07C" w14:textId="77777777" w:rsidR="00431614" w:rsidRDefault="00000000">
            <w:pPr>
              <w:widowControl w:val="0"/>
              <w:spacing w:after="0" w:line="276" w:lineRule="auto"/>
              <w:ind w:left="0"/>
              <w:rPr>
                <w:sz w:val="20"/>
                <w:szCs w:val="20"/>
              </w:rPr>
            </w:pPr>
            <w:r>
              <w:rPr>
                <w:b/>
              </w:rPr>
              <w:t>Chi phí dự án</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2306E689" w14:textId="77777777" w:rsidR="00431614" w:rsidRDefault="00000000">
            <w:pPr>
              <w:widowControl w:val="0"/>
              <w:spacing w:after="0" w:line="276" w:lineRule="auto"/>
              <w:ind w:left="0"/>
              <w:rPr>
                <w:sz w:val="20"/>
                <w:szCs w:val="20"/>
              </w:rPr>
            </w:pPr>
            <w:r>
              <w:rPr>
                <w:color w:val="111111"/>
              </w:rPr>
              <w:t>6.500.000 đ</w:t>
            </w:r>
          </w:p>
        </w:tc>
      </w:tr>
      <w:tr w:rsidR="00431614" w14:paraId="35465019" w14:textId="77777777">
        <w:trPr>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1B78D5A4" w14:textId="77777777" w:rsidR="00431614" w:rsidRDefault="00000000">
            <w:pPr>
              <w:widowControl w:val="0"/>
              <w:spacing w:after="0" w:line="276" w:lineRule="auto"/>
              <w:ind w:left="0"/>
              <w:rPr>
                <w:sz w:val="20"/>
                <w:szCs w:val="20"/>
              </w:rPr>
            </w:pPr>
            <w:r>
              <w:rPr>
                <w:b/>
              </w:rPr>
              <w:t>Lý giải về công việc</w:t>
            </w:r>
          </w:p>
        </w:tc>
        <w:tc>
          <w:tcPr>
            <w:tcW w:w="648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center"/>
          </w:tcPr>
          <w:p w14:paraId="05A8BC23" w14:textId="77777777" w:rsidR="00431614" w:rsidRDefault="00000000">
            <w:pPr>
              <w:widowControl w:val="0"/>
              <w:spacing w:after="0" w:line="276" w:lineRule="auto"/>
              <w:ind w:left="0"/>
              <w:rPr>
                <w:sz w:val="20"/>
                <w:szCs w:val="20"/>
              </w:rPr>
            </w:pPr>
            <w:r>
              <w:rPr>
                <w:color w:val="111111"/>
              </w:rPr>
              <w:t>Từ ngày 05/11/2023 viết và trình bày báo cáo cuối cùng cho dự án, bao gồm mô tả chi tiết về quá trình thực hiện dự án và kết quả đạt được.</w:t>
            </w:r>
          </w:p>
        </w:tc>
      </w:tr>
      <w:tr w:rsidR="00431614" w14:paraId="6B06D70B"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657BB090" w14:textId="77777777" w:rsidR="00431614" w:rsidRDefault="00000000">
            <w:pPr>
              <w:widowControl w:val="0"/>
              <w:spacing w:after="0" w:line="276" w:lineRule="auto"/>
              <w:ind w:left="0"/>
              <w:rPr>
                <w:sz w:val="20"/>
                <w:szCs w:val="20"/>
              </w:rPr>
            </w:pPr>
            <w:r>
              <w:rPr>
                <w:b/>
              </w:rPr>
              <w:t>Các yêu cầu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55316A37" w14:textId="77777777" w:rsidR="00431614" w:rsidRDefault="00000000">
            <w:pPr>
              <w:widowControl w:val="0"/>
              <w:spacing w:after="0" w:line="276" w:lineRule="auto"/>
              <w:ind w:left="0"/>
              <w:rPr>
                <w:color w:val="111111"/>
              </w:rPr>
            </w:pPr>
            <w:r>
              <w:rPr>
                <w:color w:val="111111"/>
              </w:rPr>
              <w:t>Thu thập thông tin và dữ liệu liên quan đến quá trình thực hiện dự án.</w:t>
            </w:r>
          </w:p>
          <w:p w14:paraId="63C49B04" w14:textId="77777777" w:rsidR="00431614" w:rsidRDefault="00000000">
            <w:pPr>
              <w:widowControl w:val="0"/>
              <w:spacing w:after="0" w:line="276" w:lineRule="auto"/>
              <w:ind w:left="0"/>
              <w:rPr>
                <w:color w:val="111111"/>
              </w:rPr>
            </w:pPr>
            <w:r>
              <w:rPr>
                <w:color w:val="111111"/>
              </w:rPr>
              <w:t>Biên soạn báo cáo theo định dạng và cấu trúc quy định.</w:t>
            </w:r>
          </w:p>
          <w:p w14:paraId="087BDCE5" w14:textId="77777777" w:rsidR="00431614" w:rsidRDefault="00000000">
            <w:pPr>
              <w:widowControl w:val="0"/>
              <w:spacing w:after="0" w:line="276" w:lineRule="auto"/>
              <w:ind w:left="0"/>
              <w:rPr>
                <w:color w:val="111111"/>
              </w:rPr>
            </w:pPr>
            <w:r>
              <w:rPr>
                <w:color w:val="111111"/>
              </w:rPr>
              <w:t>Đảm bảo rằng báo cáo bao gồm mô tả về các công việc đã hoàn thành, các khó khăn gặp phải, và các kết quả đã đạt được.</w:t>
            </w:r>
          </w:p>
          <w:p w14:paraId="12D5FB03" w14:textId="77777777" w:rsidR="00431614" w:rsidRDefault="00000000">
            <w:pPr>
              <w:widowControl w:val="0"/>
              <w:spacing w:after="0" w:line="276" w:lineRule="auto"/>
              <w:ind w:left="0"/>
              <w:rPr>
                <w:color w:val="111111"/>
              </w:rPr>
            </w:pPr>
            <w:r>
              <w:rPr>
                <w:color w:val="111111"/>
              </w:rPr>
              <w:t>Kết hợp các thông tin về chi phí dự án và thời gian thực hiện.</w:t>
            </w:r>
          </w:p>
          <w:p w14:paraId="360B4FF2" w14:textId="77777777" w:rsidR="00431614" w:rsidRDefault="00000000">
            <w:pPr>
              <w:widowControl w:val="0"/>
              <w:spacing w:after="0" w:line="276" w:lineRule="auto"/>
              <w:ind w:left="0"/>
              <w:rPr>
                <w:sz w:val="20"/>
                <w:szCs w:val="20"/>
              </w:rPr>
            </w:pPr>
            <w:r>
              <w:rPr>
                <w:color w:val="111111"/>
              </w:rPr>
              <w:t>Không vượt quá 10% chi phí đề ra</w:t>
            </w:r>
          </w:p>
        </w:tc>
      </w:tr>
      <w:tr w:rsidR="00431614" w14:paraId="78ACC4D3" w14:textId="77777777">
        <w:trPr>
          <w:cantSplit/>
          <w:trHeight w:val="431"/>
        </w:trPr>
        <w:tc>
          <w:tcPr>
            <w:tcW w:w="2880" w:type="dxa"/>
            <w:tcBorders>
              <w:top w:val="single" w:sz="5" w:space="0" w:color="000000"/>
              <w:left w:val="single" w:sz="5" w:space="0" w:color="000000"/>
              <w:bottom w:val="single" w:sz="5" w:space="0" w:color="000000"/>
              <w:right w:val="single" w:sz="6" w:space="0" w:color="000000"/>
            </w:tcBorders>
            <w:shd w:val="clear" w:color="auto" w:fill="auto"/>
            <w:tcMar>
              <w:top w:w="72" w:type="dxa"/>
              <w:left w:w="72" w:type="dxa"/>
              <w:bottom w:w="72" w:type="dxa"/>
              <w:right w:w="72" w:type="dxa"/>
            </w:tcMar>
            <w:vAlign w:val="center"/>
          </w:tcPr>
          <w:p w14:paraId="0074C2ED" w14:textId="77777777" w:rsidR="00431614" w:rsidRDefault="00000000">
            <w:pPr>
              <w:widowControl w:val="0"/>
              <w:spacing w:after="0" w:line="276" w:lineRule="auto"/>
              <w:ind w:left="0"/>
              <w:rPr>
                <w:sz w:val="20"/>
                <w:szCs w:val="20"/>
              </w:rPr>
            </w:pPr>
            <w:r>
              <w:rPr>
                <w:b/>
              </w:rPr>
              <w:t>Yêu cầu đánh giá sự thành công của công việc</w:t>
            </w:r>
          </w:p>
        </w:tc>
        <w:tc>
          <w:tcPr>
            <w:tcW w:w="6480" w:type="dxa"/>
            <w:tcBorders>
              <w:top w:val="single" w:sz="6" w:space="0" w:color="000000"/>
              <w:left w:val="single" w:sz="6" w:space="0" w:color="000000"/>
              <w:bottom w:val="single" w:sz="6" w:space="0" w:color="000000"/>
              <w:right w:val="single" w:sz="6" w:space="0" w:color="000000"/>
            </w:tcBorders>
            <w:shd w:val="clear" w:color="auto" w:fill="auto"/>
            <w:tcMar>
              <w:top w:w="72" w:type="dxa"/>
              <w:left w:w="72" w:type="dxa"/>
              <w:bottom w:w="72" w:type="dxa"/>
              <w:right w:w="72" w:type="dxa"/>
            </w:tcMar>
            <w:vAlign w:val="center"/>
          </w:tcPr>
          <w:p w14:paraId="1A66B061" w14:textId="77777777" w:rsidR="00431614" w:rsidRDefault="00000000">
            <w:pPr>
              <w:widowControl w:val="0"/>
              <w:spacing w:after="0" w:line="276" w:lineRule="auto"/>
              <w:ind w:left="0"/>
              <w:rPr>
                <w:color w:val="111111"/>
              </w:rPr>
            </w:pPr>
            <w:r>
              <w:rPr>
                <w:color w:val="111111"/>
              </w:rPr>
              <w:t>Báo cáo phải được hoàn thành đúng thời gian đề ra</w:t>
            </w:r>
          </w:p>
          <w:p w14:paraId="70892824" w14:textId="77777777" w:rsidR="00431614" w:rsidRDefault="00000000">
            <w:pPr>
              <w:widowControl w:val="0"/>
              <w:spacing w:after="0" w:line="276" w:lineRule="auto"/>
              <w:ind w:left="0"/>
              <w:rPr>
                <w:color w:val="111111"/>
              </w:rPr>
            </w:pPr>
            <w:r>
              <w:rPr>
                <w:color w:val="111111"/>
              </w:rPr>
              <w:t>Báo cáo cuối cùng phải cung cấp thông tin chi tiết và chính xác về dự án.</w:t>
            </w:r>
          </w:p>
          <w:p w14:paraId="58D5ED8B" w14:textId="77777777" w:rsidR="00431614" w:rsidRDefault="00000000">
            <w:pPr>
              <w:widowControl w:val="0"/>
              <w:spacing w:after="0" w:line="276" w:lineRule="auto"/>
              <w:ind w:left="0"/>
              <w:rPr>
                <w:color w:val="111111"/>
              </w:rPr>
            </w:pPr>
            <w:r>
              <w:rPr>
                <w:color w:val="111111"/>
              </w:rPr>
              <w:t>Khách hàng hoặc bên quản lý dự án phải hài lòng với nội dung và chất lượng của báo cáo.</w:t>
            </w:r>
          </w:p>
          <w:p w14:paraId="2206C47D" w14:textId="77777777" w:rsidR="00431614" w:rsidRDefault="00000000">
            <w:pPr>
              <w:widowControl w:val="0"/>
              <w:spacing w:after="0" w:line="276" w:lineRule="auto"/>
              <w:ind w:left="0"/>
              <w:rPr>
                <w:sz w:val="20"/>
                <w:szCs w:val="20"/>
              </w:rPr>
            </w:pPr>
            <w:r>
              <w:rPr>
                <w:color w:val="111111"/>
              </w:rPr>
              <w:t>Không vượt quá 10% chi phí đề ra</w:t>
            </w:r>
          </w:p>
        </w:tc>
      </w:tr>
    </w:tbl>
    <w:p w14:paraId="1707D58E" w14:textId="77777777" w:rsidR="00431614" w:rsidRDefault="00000000">
      <w:pPr>
        <w:pStyle w:val="Heading3"/>
        <w:spacing w:before="200"/>
        <w:ind w:left="720"/>
      </w:pPr>
      <w:bookmarkStart w:id="266" w:name="_w4tproadoa8s" w:colFirst="0" w:colLast="0"/>
      <w:bookmarkEnd w:id="266"/>
      <w:r>
        <w:t>2.3.  Quản lý thời gian</w:t>
      </w:r>
    </w:p>
    <w:p w14:paraId="229868A7" w14:textId="77777777" w:rsidR="00431614" w:rsidRDefault="00000000">
      <w:pPr>
        <w:spacing w:after="387"/>
        <w:ind w:left="720" w:right="10" w:hanging="360"/>
      </w:pPr>
      <w:r>
        <w:t>-</w:t>
      </w:r>
      <w:r>
        <w:tab/>
        <w:t>Dự án hệ thống Website thiết kế nội thất do nhà đầu tư Công ty Nikken Sekkei Civil Engineering (Đại diện: ông Asami Hideki)  đầu tư với số vốn 180.000.000 VNĐ yêu cầu hoàn thành dự án trong khoảng 2 tháng từ ngày 10/09/2023 đến ngày 06/11/2023.</w:t>
      </w:r>
    </w:p>
    <w:p w14:paraId="4BF38DC2" w14:textId="77777777" w:rsidR="00431614" w:rsidRDefault="00000000">
      <w:pPr>
        <w:pStyle w:val="Heading4"/>
        <w:ind w:left="0"/>
      </w:pPr>
      <w:bookmarkStart w:id="267" w:name="_118xyzu4w20p" w:colFirst="0" w:colLast="0"/>
      <w:bookmarkEnd w:id="267"/>
      <w:r>
        <w:t>2.3.1. Các mốc thời gian quan trọng</w:t>
      </w:r>
    </w:p>
    <w:tbl>
      <w:tblPr>
        <w:tblStyle w:val="afb"/>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62"/>
        <w:gridCol w:w="1562"/>
        <w:gridCol w:w="1562"/>
        <w:gridCol w:w="1563"/>
        <w:gridCol w:w="1563"/>
        <w:gridCol w:w="1563"/>
      </w:tblGrid>
      <w:tr w:rsidR="00431614" w14:paraId="2C13D865" w14:textId="77777777">
        <w:tc>
          <w:tcPr>
            <w:tcW w:w="1562" w:type="dxa"/>
            <w:tcBorders>
              <w:top w:val="single" w:sz="4" w:space="0" w:color="000000"/>
              <w:left w:val="single" w:sz="4" w:space="0" w:color="000000"/>
              <w:bottom w:val="single" w:sz="4" w:space="0" w:color="000000"/>
              <w:right w:val="single" w:sz="4" w:space="0" w:color="000000"/>
            </w:tcBorders>
            <w:shd w:val="clear" w:color="auto" w:fill="B7B7B7"/>
            <w:tcMar>
              <w:top w:w="72" w:type="dxa"/>
              <w:left w:w="72" w:type="dxa"/>
              <w:bottom w:w="72" w:type="dxa"/>
              <w:right w:w="72" w:type="dxa"/>
            </w:tcMar>
            <w:vAlign w:val="center"/>
          </w:tcPr>
          <w:p w14:paraId="59922311" w14:textId="77777777" w:rsidR="00431614" w:rsidRDefault="00000000">
            <w:pPr>
              <w:widowControl w:val="0"/>
              <w:spacing w:after="0" w:line="276" w:lineRule="auto"/>
              <w:ind w:left="0"/>
              <w:jc w:val="center"/>
              <w:rPr>
                <w:sz w:val="20"/>
                <w:szCs w:val="20"/>
              </w:rPr>
            </w:pPr>
            <w:r>
              <w:rPr>
                <w:b/>
              </w:rPr>
              <w:t>Tên giai đoạn</w:t>
            </w:r>
          </w:p>
        </w:tc>
        <w:tc>
          <w:tcPr>
            <w:tcW w:w="1562" w:type="dxa"/>
            <w:tcBorders>
              <w:top w:val="single" w:sz="4" w:space="0" w:color="000000"/>
              <w:left w:val="single" w:sz="4" w:space="0" w:color="CCCCCC"/>
              <w:bottom w:val="single" w:sz="4" w:space="0" w:color="000000"/>
              <w:right w:val="single" w:sz="4" w:space="0" w:color="000000"/>
            </w:tcBorders>
            <w:shd w:val="clear" w:color="auto" w:fill="B7B7B7"/>
            <w:tcMar>
              <w:top w:w="72" w:type="dxa"/>
              <w:left w:w="72" w:type="dxa"/>
              <w:bottom w:w="72" w:type="dxa"/>
              <w:right w:w="72" w:type="dxa"/>
            </w:tcMar>
            <w:vAlign w:val="center"/>
          </w:tcPr>
          <w:p w14:paraId="565829FA" w14:textId="77777777" w:rsidR="00431614" w:rsidRDefault="00000000">
            <w:pPr>
              <w:widowControl w:val="0"/>
              <w:spacing w:after="0" w:line="276" w:lineRule="auto"/>
              <w:ind w:left="0"/>
              <w:jc w:val="center"/>
              <w:rPr>
                <w:sz w:val="20"/>
                <w:szCs w:val="20"/>
              </w:rPr>
            </w:pPr>
            <w:r>
              <w:rPr>
                <w:b/>
              </w:rPr>
              <w:t>Khảo sát và phân tích yêu cầu từ khách hàng</w:t>
            </w:r>
          </w:p>
        </w:tc>
        <w:tc>
          <w:tcPr>
            <w:tcW w:w="1562" w:type="dxa"/>
            <w:tcBorders>
              <w:top w:val="single" w:sz="4" w:space="0" w:color="000000"/>
              <w:left w:val="single" w:sz="4" w:space="0" w:color="CCCCCC"/>
              <w:bottom w:val="single" w:sz="4" w:space="0" w:color="000000"/>
              <w:right w:val="single" w:sz="4" w:space="0" w:color="000000"/>
            </w:tcBorders>
            <w:shd w:val="clear" w:color="auto" w:fill="B7B7B7"/>
            <w:tcMar>
              <w:top w:w="72" w:type="dxa"/>
              <w:left w:w="72" w:type="dxa"/>
              <w:bottom w:w="72" w:type="dxa"/>
              <w:right w:w="72" w:type="dxa"/>
            </w:tcMar>
            <w:vAlign w:val="center"/>
          </w:tcPr>
          <w:p w14:paraId="0F4F3DC1" w14:textId="77777777" w:rsidR="00431614" w:rsidRDefault="00000000">
            <w:pPr>
              <w:widowControl w:val="0"/>
              <w:spacing w:after="0" w:line="276" w:lineRule="auto"/>
              <w:ind w:left="0"/>
              <w:jc w:val="center"/>
              <w:rPr>
                <w:sz w:val="20"/>
                <w:szCs w:val="20"/>
              </w:rPr>
            </w:pPr>
            <w:r>
              <w:rPr>
                <w:b/>
              </w:rPr>
              <w:t>Phân tích và thiết kế hệ thống</w:t>
            </w:r>
          </w:p>
        </w:tc>
        <w:tc>
          <w:tcPr>
            <w:tcW w:w="1562" w:type="dxa"/>
            <w:tcBorders>
              <w:top w:val="single" w:sz="4" w:space="0" w:color="000000"/>
              <w:left w:val="single" w:sz="4" w:space="0" w:color="CCCCCC"/>
              <w:bottom w:val="single" w:sz="4" w:space="0" w:color="000000"/>
              <w:right w:val="single" w:sz="4" w:space="0" w:color="000000"/>
            </w:tcBorders>
            <w:shd w:val="clear" w:color="auto" w:fill="B7B7B7"/>
            <w:tcMar>
              <w:top w:w="72" w:type="dxa"/>
              <w:left w:w="72" w:type="dxa"/>
              <w:bottom w:w="72" w:type="dxa"/>
              <w:right w:w="72" w:type="dxa"/>
            </w:tcMar>
            <w:vAlign w:val="center"/>
          </w:tcPr>
          <w:p w14:paraId="6E00D819" w14:textId="77777777" w:rsidR="00431614" w:rsidRDefault="00000000">
            <w:pPr>
              <w:widowControl w:val="0"/>
              <w:spacing w:after="0" w:line="276" w:lineRule="auto"/>
              <w:ind w:left="0"/>
              <w:jc w:val="center"/>
              <w:rPr>
                <w:sz w:val="20"/>
                <w:szCs w:val="20"/>
              </w:rPr>
            </w:pPr>
            <w:r>
              <w:rPr>
                <w:b/>
              </w:rPr>
              <w:t>Thực hiện</w:t>
            </w:r>
          </w:p>
        </w:tc>
        <w:tc>
          <w:tcPr>
            <w:tcW w:w="1562" w:type="dxa"/>
            <w:tcBorders>
              <w:top w:val="single" w:sz="4" w:space="0" w:color="000000"/>
              <w:left w:val="single" w:sz="4" w:space="0" w:color="CCCCCC"/>
              <w:bottom w:val="single" w:sz="4" w:space="0" w:color="000000"/>
              <w:right w:val="single" w:sz="4" w:space="0" w:color="000000"/>
            </w:tcBorders>
            <w:shd w:val="clear" w:color="auto" w:fill="B7B7B7"/>
            <w:tcMar>
              <w:top w:w="72" w:type="dxa"/>
              <w:left w:w="72" w:type="dxa"/>
              <w:bottom w:w="72" w:type="dxa"/>
              <w:right w:w="72" w:type="dxa"/>
            </w:tcMar>
            <w:vAlign w:val="center"/>
          </w:tcPr>
          <w:p w14:paraId="316F1FC2" w14:textId="77777777" w:rsidR="00431614" w:rsidRDefault="00000000">
            <w:pPr>
              <w:widowControl w:val="0"/>
              <w:spacing w:after="0" w:line="276" w:lineRule="auto"/>
              <w:ind w:left="0"/>
              <w:jc w:val="center"/>
              <w:rPr>
                <w:sz w:val="20"/>
                <w:szCs w:val="20"/>
              </w:rPr>
            </w:pPr>
            <w:r>
              <w:rPr>
                <w:b/>
              </w:rPr>
              <w:t>Kiểm thử</w:t>
            </w:r>
          </w:p>
        </w:tc>
        <w:tc>
          <w:tcPr>
            <w:tcW w:w="1562" w:type="dxa"/>
            <w:tcBorders>
              <w:top w:val="single" w:sz="4" w:space="0" w:color="000000"/>
              <w:left w:val="single" w:sz="4" w:space="0" w:color="CCCCCC"/>
              <w:bottom w:val="single" w:sz="4" w:space="0" w:color="000000"/>
              <w:right w:val="single" w:sz="4" w:space="0" w:color="000000"/>
            </w:tcBorders>
            <w:shd w:val="clear" w:color="auto" w:fill="B7B7B7"/>
            <w:tcMar>
              <w:top w:w="72" w:type="dxa"/>
              <w:left w:w="72" w:type="dxa"/>
              <w:bottom w:w="72" w:type="dxa"/>
              <w:right w:w="72" w:type="dxa"/>
            </w:tcMar>
            <w:vAlign w:val="center"/>
          </w:tcPr>
          <w:p w14:paraId="0F2225E1" w14:textId="77777777" w:rsidR="00431614" w:rsidRDefault="00000000">
            <w:pPr>
              <w:widowControl w:val="0"/>
              <w:spacing w:after="0" w:line="276" w:lineRule="auto"/>
              <w:ind w:left="0"/>
              <w:jc w:val="center"/>
              <w:rPr>
                <w:sz w:val="20"/>
                <w:szCs w:val="20"/>
              </w:rPr>
            </w:pPr>
            <w:r>
              <w:rPr>
                <w:b/>
              </w:rPr>
              <w:t>Triển khai và bàn giao</w:t>
            </w:r>
          </w:p>
        </w:tc>
      </w:tr>
      <w:tr w:rsidR="00431614" w14:paraId="4D57C059" w14:textId="77777777">
        <w:tc>
          <w:tcPr>
            <w:tcW w:w="1562" w:type="dxa"/>
            <w:tcBorders>
              <w:top w:val="single" w:sz="4" w:space="0" w:color="CCCCCC"/>
              <w:left w:val="single" w:sz="4" w:space="0" w:color="000000"/>
              <w:bottom w:val="single" w:sz="4" w:space="0" w:color="000000"/>
              <w:right w:val="single" w:sz="4" w:space="0" w:color="000000"/>
            </w:tcBorders>
            <w:shd w:val="clear" w:color="auto" w:fill="B7B7B7"/>
            <w:tcMar>
              <w:top w:w="72" w:type="dxa"/>
              <w:left w:w="72" w:type="dxa"/>
              <w:bottom w:w="72" w:type="dxa"/>
              <w:right w:w="72" w:type="dxa"/>
            </w:tcMar>
            <w:vAlign w:val="center"/>
          </w:tcPr>
          <w:p w14:paraId="10616240" w14:textId="77777777" w:rsidR="00431614" w:rsidRDefault="00000000">
            <w:pPr>
              <w:widowControl w:val="0"/>
              <w:spacing w:after="0" w:line="276" w:lineRule="auto"/>
              <w:ind w:left="0"/>
              <w:jc w:val="center"/>
              <w:rPr>
                <w:sz w:val="20"/>
                <w:szCs w:val="20"/>
              </w:rPr>
            </w:pPr>
            <w:r>
              <w:rPr>
                <w:b/>
              </w:rPr>
              <w:t>Thời gian bắt đầu</w:t>
            </w:r>
          </w:p>
        </w:tc>
        <w:tc>
          <w:tcPr>
            <w:tcW w:w="1562" w:type="dxa"/>
            <w:tcBorders>
              <w:top w:val="single" w:sz="4" w:space="0" w:color="CCCCCC"/>
              <w:left w:val="single" w:sz="4" w:space="0" w:color="CCCCCC"/>
              <w:bottom w:val="single" w:sz="4" w:space="0" w:color="000000"/>
              <w:right w:val="single" w:sz="4" w:space="0" w:color="000000"/>
            </w:tcBorders>
            <w:shd w:val="clear" w:color="auto" w:fill="auto"/>
            <w:tcMar>
              <w:top w:w="72" w:type="dxa"/>
              <w:left w:w="72" w:type="dxa"/>
              <w:bottom w:w="72" w:type="dxa"/>
              <w:right w:w="72" w:type="dxa"/>
            </w:tcMar>
            <w:vAlign w:val="center"/>
          </w:tcPr>
          <w:p w14:paraId="0302F6A3" w14:textId="77777777" w:rsidR="00431614" w:rsidRDefault="00000000">
            <w:pPr>
              <w:widowControl w:val="0"/>
              <w:spacing w:after="0" w:line="276" w:lineRule="auto"/>
              <w:ind w:left="0"/>
              <w:jc w:val="center"/>
              <w:rPr>
                <w:sz w:val="20"/>
                <w:szCs w:val="20"/>
              </w:rPr>
            </w:pPr>
            <w:r>
              <w:t>10/09/2023</w:t>
            </w:r>
          </w:p>
        </w:tc>
        <w:tc>
          <w:tcPr>
            <w:tcW w:w="1562" w:type="dxa"/>
            <w:tcBorders>
              <w:top w:val="single" w:sz="4" w:space="0" w:color="CCCCCC"/>
              <w:left w:val="single" w:sz="4" w:space="0" w:color="CCCCCC"/>
              <w:bottom w:val="single" w:sz="4" w:space="0" w:color="000000"/>
              <w:right w:val="single" w:sz="4" w:space="0" w:color="000000"/>
            </w:tcBorders>
            <w:shd w:val="clear" w:color="auto" w:fill="auto"/>
            <w:tcMar>
              <w:top w:w="72" w:type="dxa"/>
              <w:left w:w="72" w:type="dxa"/>
              <w:bottom w:w="72" w:type="dxa"/>
              <w:right w:w="72" w:type="dxa"/>
            </w:tcMar>
            <w:vAlign w:val="center"/>
          </w:tcPr>
          <w:p w14:paraId="23BC8656" w14:textId="77777777" w:rsidR="00431614" w:rsidRDefault="00000000">
            <w:pPr>
              <w:widowControl w:val="0"/>
              <w:spacing w:after="0" w:line="276" w:lineRule="auto"/>
              <w:ind w:left="0"/>
              <w:jc w:val="center"/>
              <w:rPr>
                <w:sz w:val="20"/>
                <w:szCs w:val="20"/>
              </w:rPr>
            </w:pPr>
            <w:r>
              <w:t>18/09/2023</w:t>
            </w:r>
          </w:p>
        </w:tc>
        <w:tc>
          <w:tcPr>
            <w:tcW w:w="1562" w:type="dxa"/>
            <w:tcBorders>
              <w:top w:val="single" w:sz="4" w:space="0" w:color="CCCCCC"/>
              <w:left w:val="single" w:sz="4" w:space="0" w:color="CCCCCC"/>
              <w:bottom w:val="single" w:sz="4" w:space="0" w:color="000000"/>
              <w:right w:val="single" w:sz="4" w:space="0" w:color="000000"/>
            </w:tcBorders>
            <w:shd w:val="clear" w:color="auto" w:fill="auto"/>
            <w:tcMar>
              <w:top w:w="72" w:type="dxa"/>
              <w:left w:w="72" w:type="dxa"/>
              <w:bottom w:w="72" w:type="dxa"/>
              <w:right w:w="72" w:type="dxa"/>
            </w:tcMar>
            <w:vAlign w:val="center"/>
          </w:tcPr>
          <w:p w14:paraId="127A50C9" w14:textId="77777777" w:rsidR="00431614" w:rsidRDefault="00000000">
            <w:pPr>
              <w:widowControl w:val="0"/>
              <w:spacing w:after="0" w:line="276" w:lineRule="auto"/>
              <w:ind w:left="0"/>
              <w:jc w:val="center"/>
              <w:rPr>
                <w:sz w:val="20"/>
                <w:szCs w:val="20"/>
              </w:rPr>
            </w:pPr>
            <w:r>
              <w:t>03/10/2023</w:t>
            </w:r>
          </w:p>
        </w:tc>
        <w:tc>
          <w:tcPr>
            <w:tcW w:w="1562" w:type="dxa"/>
            <w:tcBorders>
              <w:top w:val="single" w:sz="4" w:space="0" w:color="CCCCCC"/>
              <w:left w:val="single" w:sz="4" w:space="0" w:color="CCCCCC"/>
              <w:bottom w:val="single" w:sz="4" w:space="0" w:color="000000"/>
              <w:right w:val="single" w:sz="4" w:space="0" w:color="000000"/>
            </w:tcBorders>
            <w:shd w:val="clear" w:color="auto" w:fill="auto"/>
            <w:tcMar>
              <w:top w:w="72" w:type="dxa"/>
              <w:left w:w="72" w:type="dxa"/>
              <w:bottom w:w="72" w:type="dxa"/>
              <w:right w:w="72" w:type="dxa"/>
            </w:tcMar>
            <w:vAlign w:val="center"/>
          </w:tcPr>
          <w:p w14:paraId="7979FAB2" w14:textId="77777777" w:rsidR="00431614" w:rsidRDefault="00000000">
            <w:pPr>
              <w:widowControl w:val="0"/>
              <w:spacing w:after="0" w:line="276" w:lineRule="auto"/>
              <w:ind w:left="0"/>
              <w:jc w:val="center"/>
              <w:rPr>
                <w:sz w:val="20"/>
                <w:szCs w:val="20"/>
              </w:rPr>
            </w:pPr>
            <w:r>
              <w:t>18/10/2023</w:t>
            </w:r>
          </w:p>
        </w:tc>
        <w:tc>
          <w:tcPr>
            <w:tcW w:w="1562" w:type="dxa"/>
            <w:tcBorders>
              <w:top w:val="single" w:sz="4" w:space="0" w:color="CCCCCC"/>
              <w:left w:val="single" w:sz="4" w:space="0" w:color="CCCCCC"/>
              <w:bottom w:val="single" w:sz="4" w:space="0" w:color="000000"/>
              <w:right w:val="single" w:sz="4" w:space="0" w:color="000000"/>
            </w:tcBorders>
            <w:shd w:val="clear" w:color="auto" w:fill="auto"/>
            <w:tcMar>
              <w:top w:w="72" w:type="dxa"/>
              <w:left w:w="72" w:type="dxa"/>
              <w:bottom w:w="72" w:type="dxa"/>
              <w:right w:w="72" w:type="dxa"/>
            </w:tcMar>
            <w:vAlign w:val="center"/>
          </w:tcPr>
          <w:p w14:paraId="57936A09" w14:textId="77777777" w:rsidR="00431614" w:rsidRDefault="00000000">
            <w:pPr>
              <w:widowControl w:val="0"/>
              <w:spacing w:after="0" w:line="276" w:lineRule="auto"/>
              <w:ind w:left="0"/>
              <w:jc w:val="center"/>
              <w:rPr>
                <w:sz w:val="20"/>
                <w:szCs w:val="20"/>
              </w:rPr>
            </w:pPr>
            <w:r>
              <w:t>01/11/2023</w:t>
            </w:r>
          </w:p>
        </w:tc>
      </w:tr>
      <w:tr w:rsidR="00431614" w14:paraId="4834FF2B" w14:textId="77777777">
        <w:tc>
          <w:tcPr>
            <w:tcW w:w="1562" w:type="dxa"/>
            <w:tcBorders>
              <w:top w:val="single" w:sz="4" w:space="0" w:color="CCCCCC"/>
              <w:left w:val="single" w:sz="4" w:space="0" w:color="000000"/>
              <w:bottom w:val="single" w:sz="4" w:space="0" w:color="000000"/>
              <w:right w:val="single" w:sz="4" w:space="0" w:color="000000"/>
            </w:tcBorders>
            <w:shd w:val="clear" w:color="auto" w:fill="B7B7B7"/>
            <w:tcMar>
              <w:top w:w="72" w:type="dxa"/>
              <w:left w:w="72" w:type="dxa"/>
              <w:bottom w:w="72" w:type="dxa"/>
              <w:right w:w="72" w:type="dxa"/>
            </w:tcMar>
            <w:vAlign w:val="center"/>
          </w:tcPr>
          <w:p w14:paraId="3A7AF172" w14:textId="77777777" w:rsidR="00431614" w:rsidRDefault="00000000">
            <w:pPr>
              <w:widowControl w:val="0"/>
              <w:spacing w:after="0" w:line="276" w:lineRule="auto"/>
              <w:ind w:left="0"/>
              <w:jc w:val="center"/>
              <w:rPr>
                <w:sz w:val="20"/>
                <w:szCs w:val="20"/>
              </w:rPr>
            </w:pPr>
            <w:r>
              <w:rPr>
                <w:b/>
              </w:rPr>
              <w:t>Thời gian kết thúc</w:t>
            </w:r>
          </w:p>
        </w:tc>
        <w:tc>
          <w:tcPr>
            <w:tcW w:w="1562" w:type="dxa"/>
            <w:tcBorders>
              <w:top w:val="single" w:sz="4" w:space="0" w:color="CCCCCC"/>
              <w:left w:val="single" w:sz="4" w:space="0" w:color="CCCCCC"/>
              <w:bottom w:val="single" w:sz="4" w:space="0" w:color="000000"/>
              <w:right w:val="single" w:sz="4" w:space="0" w:color="000000"/>
            </w:tcBorders>
            <w:shd w:val="clear" w:color="auto" w:fill="FFFFFF"/>
            <w:tcMar>
              <w:top w:w="72" w:type="dxa"/>
              <w:left w:w="72" w:type="dxa"/>
              <w:bottom w:w="72" w:type="dxa"/>
              <w:right w:w="72" w:type="dxa"/>
            </w:tcMar>
            <w:vAlign w:val="center"/>
          </w:tcPr>
          <w:p w14:paraId="198D7776" w14:textId="77777777" w:rsidR="00431614" w:rsidRDefault="00000000">
            <w:pPr>
              <w:widowControl w:val="0"/>
              <w:spacing w:after="0" w:line="276" w:lineRule="auto"/>
              <w:ind w:left="0"/>
              <w:jc w:val="center"/>
              <w:rPr>
                <w:sz w:val="20"/>
                <w:szCs w:val="20"/>
              </w:rPr>
            </w:pPr>
            <w:r>
              <w:t>17/09/2023</w:t>
            </w:r>
          </w:p>
        </w:tc>
        <w:tc>
          <w:tcPr>
            <w:tcW w:w="1562" w:type="dxa"/>
            <w:tcBorders>
              <w:top w:val="single" w:sz="4" w:space="0" w:color="CCCCCC"/>
              <w:left w:val="single" w:sz="4" w:space="0" w:color="CCCCCC"/>
              <w:bottom w:val="single" w:sz="4" w:space="0" w:color="000000"/>
              <w:right w:val="single" w:sz="4" w:space="0" w:color="000000"/>
            </w:tcBorders>
            <w:shd w:val="clear" w:color="auto" w:fill="FFFFFF"/>
            <w:tcMar>
              <w:top w:w="72" w:type="dxa"/>
              <w:left w:w="72" w:type="dxa"/>
              <w:bottom w:w="72" w:type="dxa"/>
              <w:right w:w="72" w:type="dxa"/>
            </w:tcMar>
            <w:vAlign w:val="center"/>
          </w:tcPr>
          <w:p w14:paraId="632CA38F" w14:textId="77777777" w:rsidR="00431614" w:rsidRDefault="00000000">
            <w:pPr>
              <w:widowControl w:val="0"/>
              <w:spacing w:after="0" w:line="276" w:lineRule="auto"/>
              <w:ind w:left="0"/>
              <w:jc w:val="center"/>
              <w:rPr>
                <w:sz w:val="20"/>
                <w:szCs w:val="20"/>
              </w:rPr>
            </w:pPr>
            <w:r>
              <w:t>02/10/2023</w:t>
            </w:r>
          </w:p>
        </w:tc>
        <w:tc>
          <w:tcPr>
            <w:tcW w:w="1562" w:type="dxa"/>
            <w:tcBorders>
              <w:top w:val="single" w:sz="4" w:space="0" w:color="CCCCCC"/>
              <w:left w:val="single" w:sz="4" w:space="0" w:color="CCCCCC"/>
              <w:bottom w:val="single" w:sz="4" w:space="0" w:color="000000"/>
              <w:right w:val="single" w:sz="4" w:space="0" w:color="000000"/>
            </w:tcBorders>
            <w:shd w:val="clear" w:color="auto" w:fill="FFFFFF"/>
            <w:tcMar>
              <w:top w:w="72" w:type="dxa"/>
              <w:left w:w="72" w:type="dxa"/>
              <w:bottom w:w="72" w:type="dxa"/>
              <w:right w:w="72" w:type="dxa"/>
            </w:tcMar>
            <w:vAlign w:val="center"/>
          </w:tcPr>
          <w:p w14:paraId="428B9FE8" w14:textId="77777777" w:rsidR="00431614" w:rsidRDefault="00000000">
            <w:pPr>
              <w:widowControl w:val="0"/>
              <w:spacing w:after="0" w:line="276" w:lineRule="auto"/>
              <w:ind w:left="0"/>
              <w:jc w:val="center"/>
              <w:rPr>
                <w:sz w:val="20"/>
                <w:szCs w:val="20"/>
              </w:rPr>
            </w:pPr>
            <w:r>
              <w:t>22/10/2023</w:t>
            </w:r>
          </w:p>
        </w:tc>
        <w:tc>
          <w:tcPr>
            <w:tcW w:w="1562" w:type="dxa"/>
            <w:tcBorders>
              <w:top w:val="single" w:sz="4" w:space="0" w:color="CCCCCC"/>
              <w:left w:val="single" w:sz="4" w:space="0" w:color="CCCCCC"/>
              <w:bottom w:val="single" w:sz="4" w:space="0" w:color="000000"/>
              <w:right w:val="single" w:sz="4" w:space="0" w:color="000000"/>
            </w:tcBorders>
            <w:shd w:val="clear" w:color="auto" w:fill="auto"/>
            <w:tcMar>
              <w:top w:w="72" w:type="dxa"/>
              <w:left w:w="72" w:type="dxa"/>
              <w:bottom w:w="72" w:type="dxa"/>
              <w:right w:w="72" w:type="dxa"/>
            </w:tcMar>
            <w:vAlign w:val="center"/>
          </w:tcPr>
          <w:p w14:paraId="018263E6" w14:textId="77777777" w:rsidR="00431614" w:rsidRDefault="00000000">
            <w:pPr>
              <w:widowControl w:val="0"/>
              <w:spacing w:after="0" w:line="276" w:lineRule="auto"/>
              <w:ind w:left="0"/>
              <w:jc w:val="center"/>
              <w:rPr>
                <w:sz w:val="20"/>
                <w:szCs w:val="20"/>
              </w:rPr>
            </w:pPr>
            <w:r>
              <w:t>31/10/2023</w:t>
            </w:r>
          </w:p>
        </w:tc>
        <w:tc>
          <w:tcPr>
            <w:tcW w:w="1562" w:type="dxa"/>
            <w:tcBorders>
              <w:top w:val="single" w:sz="4" w:space="0" w:color="CCCCCC"/>
              <w:left w:val="single" w:sz="4" w:space="0" w:color="CCCCCC"/>
              <w:bottom w:val="single" w:sz="4" w:space="0" w:color="000000"/>
              <w:right w:val="single" w:sz="4" w:space="0" w:color="000000"/>
            </w:tcBorders>
            <w:shd w:val="clear" w:color="auto" w:fill="auto"/>
            <w:tcMar>
              <w:top w:w="72" w:type="dxa"/>
              <w:left w:w="72" w:type="dxa"/>
              <w:bottom w:w="72" w:type="dxa"/>
              <w:right w:w="72" w:type="dxa"/>
            </w:tcMar>
            <w:vAlign w:val="center"/>
          </w:tcPr>
          <w:p w14:paraId="023F0F27" w14:textId="77777777" w:rsidR="00431614" w:rsidRDefault="00000000">
            <w:pPr>
              <w:widowControl w:val="0"/>
              <w:spacing w:after="0" w:line="276" w:lineRule="auto"/>
              <w:ind w:left="0"/>
              <w:jc w:val="center"/>
              <w:rPr>
                <w:sz w:val="20"/>
                <w:szCs w:val="20"/>
              </w:rPr>
            </w:pPr>
            <w:r>
              <w:t>06/11/2023</w:t>
            </w:r>
          </w:p>
        </w:tc>
      </w:tr>
    </w:tbl>
    <w:p w14:paraId="342DFC35" w14:textId="77777777" w:rsidR="00431614" w:rsidRDefault="00000000">
      <w:pPr>
        <w:pStyle w:val="Heading4"/>
        <w:spacing w:before="200"/>
        <w:ind w:left="0"/>
      </w:pPr>
      <w:bookmarkStart w:id="268" w:name="_q5zpzr8hllts" w:colFirst="0" w:colLast="0"/>
      <w:bookmarkEnd w:id="268"/>
      <w:r>
        <w:t>2.3.2. Ước lượng thời gian</w:t>
      </w:r>
    </w:p>
    <w:p w14:paraId="633157D7" w14:textId="77777777" w:rsidR="00431614" w:rsidRDefault="00000000">
      <w:pPr>
        <w:numPr>
          <w:ilvl w:val="0"/>
          <w:numId w:val="62"/>
        </w:numPr>
      </w:pPr>
      <w:r>
        <w:t>Được tính dựa trên 3 giá trị thời gian ước lượng với công thức:</w:t>
      </w:r>
    </w:p>
    <w:p w14:paraId="7703C418" w14:textId="77777777" w:rsidR="00431614" w:rsidRDefault="00000000">
      <w:pPr>
        <w:jc w:val="center"/>
        <w:rPr>
          <w:b/>
        </w:rPr>
      </w:pPr>
      <w:r>
        <w:rPr>
          <w:b/>
        </w:rPr>
        <w:t>ET = (MO + 4ML + MP)/6.</w:t>
      </w:r>
    </w:p>
    <w:p w14:paraId="6686C99F" w14:textId="77777777" w:rsidR="00431614" w:rsidRDefault="00000000">
      <w:pPr>
        <w:numPr>
          <w:ilvl w:val="0"/>
          <w:numId w:val="34"/>
        </w:numPr>
        <w:spacing w:after="0" w:line="341" w:lineRule="auto"/>
        <w:ind w:right="10"/>
      </w:pPr>
      <w:r>
        <w:t>Ước lượng khả dĩ nhất (ML – Most likely): Thời gian cần để hoàn thành công việc trong điều kiện bình thường hay hợp lý.</w:t>
      </w:r>
    </w:p>
    <w:p w14:paraId="5BF1D12C" w14:textId="77777777" w:rsidR="00431614" w:rsidRDefault="00000000">
      <w:pPr>
        <w:numPr>
          <w:ilvl w:val="0"/>
          <w:numId w:val="34"/>
        </w:numPr>
        <w:spacing w:after="0" w:line="341" w:lineRule="auto"/>
        <w:ind w:right="10"/>
      </w:pPr>
      <w:r>
        <w:t>Ước lượng lạc quan nhất (MO – Most Optimistic): Thời gian cần để hoàn thành công việc trong điều kiện “tốt nhất” hay “lý tưởng” (không có trở ngại nào)</w:t>
      </w:r>
    </w:p>
    <w:p w14:paraId="66F25ADA" w14:textId="77777777" w:rsidR="00431614" w:rsidRDefault="00000000">
      <w:pPr>
        <w:numPr>
          <w:ilvl w:val="0"/>
          <w:numId w:val="34"/>
        </w:numPr>
        <w:spacing w:after="0" w:line="341" w:lineRule="auto"/>
        <w:ind w:right="10"/>
      </w:pPr>
      <w:r>
        <w:t>Ước lượng bi quan nhất (MP - Most Pessimistic): Thời gian cần để hoàn thành công việc một cách “tồi nhất” (nhiều trở ngại).</w:t>
      </w:r>
    </w:p>
    <w:p w14:paraId="7A943D2D" w14:textId="77777777" w:rsidR="00431614" w:rsidRDefault="00000000">
      <w:pPr>
        <w:numPr>
          <w:ilvl w:val="0"/>
          <w:numId w:val="34"/>
        </w:numPr>
      </w:pPr>
      <w:r>
        <w:t>Thời gian lãng phí cho mỗi công việc thông thường từ (7% -10%)</w:t>
      </w:r>
    </w:p>
    <w:p w14:paraId="23FBDB57" w14:textId="77777777" w:rsidR="00431614" w:rsidRDefault="00000000">
      <w:pPr>
        <w:ind w:left="0"/>
        <w:jc w:val="center"/>
        <w:rPr>
          <w:b/>
        </w:rPr>
      </w:pPr>
      <w:r>
        <w:rPr>
          <w:b/>
        </w:rPr>
        <w:t>ET cuối cùng = ET + ET * 8%</w:t>
      </w:r>
    </w:p>
    <w:p w14:paraId="101A52FA" w14:textId="77777777" w:rsidR="00431614" w:rsidRDefault="00000000">
      <w:pPr>
        <w:spacing w:after="335"/>
        <w:ind w:left="730" w:right="10"/>
      </w:pPr>
      <w:r>
        <w:t>Đơn vị tính: Ngày</w:t>
      </w:r>
    </w:p>
    <w:p w14:paraId="5CEE0767" w14:textId="77777777" w:rsidR="00431614" w:rsidRDefault="00000000">
      <w:pPr>
        <w:spacing w:after="0" w:line="259" w:lineRule="auto"/>
        <w:ind w:right="1741"/>
        <w:jc w:val="right"/>
        <w:rPr>
          <w:b/>
        </w:rPr>
      </w:pPr>
      <w:r>
        <w:rPr>
          <w:b/>
        </w:rPr>
        <w:t>Giai đoạn 1: Khảo sát và phân tích yêu cầu</w:t>
      </w:r>
    </w:p>
    <w:tbl>
      <w:tblPr>
        <w:tblStyle w:val="afc"/>
        <w:tblW w:w="10656" w:type="dxa"/>
        <w:jc w:val="center"/>
        <w:tblBorders>
          <w:top w:val="nil"/>
          <w:left w:val="nil"/>
          <w:bottom w:val="nil"/>
          <w:right w:val="nil"/>
          <w:insideH w:val="nil"/>
          <w:insideV w:val="nil"/>
        </w:tblBorders>
        <w:tblLayout w:type="fixed"/>
        <w:tblLook w:val="0600" w:firstRow="0" w:lastRow="0" w:firstColumn="0" w:lastColumn="0" w:noHBand="1" w:noVBand="1"/>
      </w:tblPr>
      <w:tblGrid>
        <w:gridCol w:w="1009"/>
        <w:gridCol w:w="2882"/>
        <w:gridCol w:w="1224"/>
        <w:gridCol w:w="1224"/>
        <w:gridCol w:w="633"/>
        <w:gridCol w:w="633"/>
        <w:gridCol w:w="633"/>
        <w:gridCol w:w="633"/>
        <w:gridCol w:w="633"/>
        <w:gridCol w:w="1152"/>
      </w:tblGrid>
      <w:tr w:rsidR="00431614" w14:paraId="39D49A05" w14:textId="77777777">
        <w:trPr>
          <w:trHeight w:val="375"/>
          <w:jc w:val="center"/>
        </w:trPr>
        <w:tc>
          <w:tcPr>
            <w:tcW w:w="1008" w:type="dxa"/>
            <w:tcBorders>
              <w:top w:val="single" w:sz="6" w:space="0" w:color="000000"/>
              <w:left w:val="single" w:sz="6" w:space="0" w:color="000000"/>
              <w:bottom w:val="single" w:sz="6" w:space="0" w:color="000000"/>
              <w:right w:val="single" w:sz="6" w:space="0" w:color="000000"/>
            </w:tcBorders>
            <w:shd w:val="clear" w:color="auto" w:fill="B7B7B7"/>
            <w:tcMar>
              <w:top w:w="0" w:type="dxa"/>
              <w:left w:w="0" w:type="dxa"/>
              <w:bottom w:w="0" w:type="dxa"/>
              <w:right w:w="0" w:type="dxa"/>
            </w:tcMar>
            <w:vAlign w:val="center"/>
          </w:tcPr>
          <w:p w14:paraId="329ED84E" w14:textId="77777777" w:rsidR="00431614" w:rsidRDefault="00000000">
            <w:pPr>
              <w:widowControl w:val="0"/>
              <w:spacing w:after="0" w:line="276" w:lineRule="auto"/>
              <w:ind w:left="0"/>
              <w:jc w:val="center"/>
            </w:pPr>
            <w:r>
              <w:rPr>
                <w:b/>
              </w:rPr>
              <w:t>Mã WBS</w:t>
            </w:r>
          </w:p>
        </w:tc>
        <w:tc>
          <w:tcPr>
            <w:tcW w:w="2880"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12DCF2AB" w14:textId="77777777" w:rsidR="00431614" w:rsidRDefault="00000000">
            <w:pPr>
              <w:widowControl w:val="0"/>
              <w:spacing w:after="0" w:line="276" w:lineRule="auto"/>
              <w:ind w:left="0"/>
              <w:jc w:val="center"/>
            </w:pPr>
            <w:r>
              <w:rPr>
                <w:b/>
              </w:rPr>
              <w:t>TIÊU ĐỀ CÔNG VIỆC</w:t>
            </w:r>
          </w:p>
        </w:tc>
        <w:tc>
          <w:tcPr>
            <w:tcW w:w="1224"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415644CA" w14:textId="77777777" w:rsidR="00431614" w:rsidRDefault="00000000">
            <w:pPr>
              <w:widowControl w:val="0"/>
              <w:spacing w:after="0" w:line="276" w:lineRule="auto"/>
              <w:ind w:left="0"/>
              <w:jc w:val="center"/>
            </w:pPr>
            <w:r>
              <w:rPr>
                <w:b/>
              </w:rPr>
              <w:t>Kết quả</w:t>
            </w:r>
          </w:p>
        </w:tc>
        <w:tc>
          <w:tcPr>
            <w:tcW w:w="1224"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599DBD7" w14:textId="77777777" w:rsidR="00431614" w:rsidRDefault="00000000">
            <w:pPr>
              <w:widowControl w:val="0"/>
              <w:spacing w:after="0" w:line="276" w:lineRule="auto"/>
              <w:ind w:left="0"/>
              <w:jc w:val="center"/>
            </w:pPr>
            <w:r>
              <w:rPr>
                <w:b/>
              </w:rPr>
              <w:t>Phụ thuộc</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1A939482" w14:textId="77777777" w:rsidR="00431614" w:rsidRDefault="00000000">
            <w:pPr>
              <w:widowControl w:val="0"/>
              <w:spacing w:after="0" w:line="276" w:lineRule="auto"/>
              <w:ind w:left="0"/>
              <w:jc w:val="center"/>
            </w:pPr>
            <w:r>
              <w:rPr>
                <w:b/>
              </w:rPr>
              <w:t>MO</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AB50B0E" w14:textId="77777777" w:rsidR="00431614" w:rsidRDefault="00000000">
            <w:pPr>
              <w:widowControl w:val="0"/>
              <w:spacing w:after="0" w:line="276" w:lineRule="auto"/>
              <w:ind w:left="0"/>
              <w:jc w:val="center"/>
            </w:pPr>
            <w:r>
              <w:rPr>
                <w:b/>
              </w:rPr>
              <w:t>ML</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7E75EB07" w14:textId="77777777" w:rsidR="00431614" w:rsidRDefault="00000000">
            <w:pPr>
              <w:widowControl w:val="0"/>
              <w:spacing w:after="0" w:line="276" w:lineRule="auto"/>
              <w:ind w:left="0"/>
              <w:jc w:val="center"/>
            </w:pPr>
            <w:r>
              <w:rPr>
                <w:b/>
              </w:rPr>
              <w:t>MP</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0CC66EAC" w14:textId="77777777" w:rsidR="00431614" w:rsidRDefault="00000000">
            <w:pPr>
              <w:widowControl w:val="0"/>
              <w:spacing w:after="0" w:line="276" w:lineRule="auto"/>
              <w:ind w:left="0"/>
              <w:jc w:val="center"/>
            </w:pPr>
            <w:r>
              <w:rPr>
                <w:b/>
              </w:rPr>
              <w:t>ET</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33906B2A" w14:textId="77777777" w:rsidR="00431614" w:rsidRDefault="00000000">
            <w:pPr>
              <w:widowControl w:val="0"/>
              <w:spacing w:after="0" w:line="276" w:lineRule="auto"/>
              <w:ind w:left="0"/>
              <w:jc w:val="center"/>
            </w:pPr>
            <w:r>
              <w:rPr>
                <w:b/>
              </w:rPr>
              <w:t>%</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466C0A51" w14:textId="77777777" w:rsidR="00431614" w:rsidRDefault="00000000">
            <w:pPr>
              <w:widowControl w:val="0"/>
              <w:spacing w:after="0" w:line="276" w:lineRule="auto"/>
              <w:ind w:left="0"/>
              <w:jc w:val="center"/>
            </w:pPr>
            <w:r>
              <w:rPr>
                <w:b/>
              </w:rPr>
              <w:t>ET</w:t>
            </w:r>
            <w:r>
              <w:rPr>
                <w:b/>
              </w:rPr>
              <w:br/>
              <w:t>cuối cùng</w:t>
            </w:r>
          </w:p>
        </w:tc>
      </w:tr>
      <w:tr w:rsidR="00431614" w14:paraId="49C5E7F8" w14:textId="77777777">
        <w:trPr>
          <w:trHeight w:val="675"/>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2C258E6E" w14:textId="77777777" w:rsidR="00431614" w:rsidRDefault="00000000">
            <w:pPr>
              <w:widowControl w:val="0"/>
              <w:spacing w:after="0" w:line="276" w:lineRule="auto"/>
              <w:ind w:left="0"/>
              <w:jc w:val="center"/>
            </w:pPr>
            <w:r>
              <w:t>1.1</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37D5D8EB" w14:textId="77777777" w:rsidR="00431614" w:rsidRDefault="00000000">
            <w:pPr>
              <w:widowControl w:val="0"/>
              <w:spacing w:after="0" w:line="276" w:lineRule="auto"/>
              <w:ind w:left="0"/>
            </w:pPr>
            <w:r>
              <w:t>Gặp gỡ, trao đổi với khách hàng</w:t>
            </w:r>
          </w:p>
        </w:tc>
        <w:tc>
          <w:tcPr>
            <w:tcW w:w="1224" w:type="dxa"/>
            <w:vMerge w:val="restart"/>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21EF89BD" w14:textId="77777777" w:rsidR="00431614" w:rsidRDefault="00000000">
            <w:pPr>
              <w:widowControl w:val="0"/>
              <w:spacing w:after="0" w:line="276" w:lineRule="auto"/>
              <w:ind w:left="0"/>
              <w:jc w:val="center"/>
            </w:pPr>
            <w:r>
              <w:t>URD</w:t>
            </w:r>
          </w:p>
        </w:tc>
        <w:tc>
          <w:tcPr>
            <w:tcW w:w="122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7D83CD61" w14:textId="77777777" w:rsidR="00431614" w:rsidRDefault="00000000">
            <w:pPr>
              <w:widowControl w:val="0"/>
              <w:spacing w:after="0" w:line="276" w:lineRule="auto"/>
              <w:ind w:left="0"/>
              <w:jc w:val="center"/>
            </w:pPr>
            <w:r>
              <w:t>--</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46B0B82"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59A54B13" w14:textId="77777777" w:rsidR="00431614" w:rsidRDefault="00000000">
            <w:pPr>
              <w:widowControl w:val="0"/>
              <w:spacing w:after="0" w:line="276" w:lineRule="auto"/>
              <w:ind w:left="0"/>
              <w:jc w:val="center"/>
            </w:pPr>
            <w:r>
              <w:t>3</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353DF15E" w14:textId="77777777" w:rsidR="00431614" w:rsidRDefault="00000000">
            <w:pPr>
              <w:widowControl w:val="0"/>
              <w:spacing w:after="0" w:line="276" w:lineRule="auto"/>
              <w:ind w:left="0"/>
              <w:jc w:val="center"/>
            </w:pPr>
            <w:r>
              <w:t>3,5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24617858" w14:textId="77777777" w:rsidR="00431614" w:rsidRDefault="00000000">
            <w:pPr>
              <w:widowControl w:val="0"/>
              <w:spacing w:after="0" w:line="276" w:lineRule="auto"/>
              <w:ind w:left="0"/>
              <w:jc w:val="center"/>
            </w:pPr>
            <w:r>
              <w:t>2,92</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A528F9A"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5C5BD34C" w14:textId="77777777" w:rsidR="00431614" w:rsidRDefault="00000000">
            <w:pPr>
              <w:widowControl w:val="0"/>
              <w:spacing w:after="0" w:line="276" w:lineRule="auto"/>
              <w:ind w:left="0"/>
              <w:jc w:val="center"/>
            </w:pPr>
            <w:r>
              <w:rPr>
                <w:b/>
              </w:rPr>
              <w:t>3,15</w:t>
            </w:r>
          </w:p>
        </w:tc>
      </w:tr>
      <w:tr w:rsidR="00431614" w14:paraId="3165DEE2" w14:textId="77777777">
        <w:trPr>
          <w:trHeight w:val="675"/>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4860FB5F" w14:textId="77777777" w:rsidR="00431614" w:rsidRDefault="00000000">
            <w:pPr>
              <w:widowControl w:val="0"/>
              <w:spacing w:after="0" w:line="276" w:lineRule="auto"/>
              <w:ind w:left="0"/>
              <w:jc w:val="center"/>
            </w:pPr>
            <w:r>
              <w:t>1.2</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B984307" w14:textId="77777777" w:rsidR="00431614" w:rsidRDefault="00000000">
            <w:pPr>
              <w:widowControl w:val="0"/>
              <w:spacing w:after="0" w:line="276" w:lineRule="auto"/>
              <w:ind w:left="0"/>
            </w:pPr>
            <w:r>
              <w:t>Xác định yêu cầu khách hàng</w:t>
            </w:r>
          </w:p>
        </w:tc>
        <w:tc>
          <w:tcPr>
            <w:tcW w:w="1224"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2B504361" w14:textId="77777777" w:rsidR="00431614" w:rsidRDefault="00431614">
            <w:pPr>
              <w:widowControl w:val="0"/>
              <w:spacing w:after="0" w:line="276" w:lineRule="auto"/>
              <w:ind w:left="0"/>
              <w:rPr>
                <w:sz w:val="20"/>
                <w:szCs w:val="20"/>
              </w:rPr>
            </w:pP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1359FED" w14:textId="77777777" w:rsidR="00431614" w:rsidRDefault="00000000">
            <w:pPr>
              <w:widowControl w:val="0"/>
              <w:spacing w:after="0" w:line="276" w:lineRule="auto"/>
              <w:ind w:left="0"/>
              <w:jc w:val="center"/>
            </w:pPr>
            <w:r>
              <w:t>1.1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1453013"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6520EBD" w14:textId="77777777" w:rsidR="00431614" w:rsidRDefault="00000000">
            <w:pPr>
              <w:widowControl w:val="0"/>
              <w:spacing w:after="0" w:line="276" w:lineRule="auto"/>
              <w:ind w:left="0"/>
              <w:jc w:val="center"/>
            </w:pPr>
            <w:r>
              <w:t>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50C2739" w14:textId="77777777" w:rsidR="00431614" w:rsidRDefault="00000000">
            <w:pPr>
              <w:widowControl w:val="0"/>
              <w:spacing w:after="0" w:line="276" w:lineRule="auto"/>
              <w:ind w:left="0"/>
              <w:jc w:val="center"/>
            </w:pPr>
            <w:r>
              <w:t>3,5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E49A940" w14:textId="77777777" w:rsidR="00431614" w:rsidRDefault="00000000">
            <w:pPr>
              <w:widowControl w:val="0"/>
              <w:spacing w:after="0" w:line="276" w:lineRule="auto"/>
              <w:ind w:left="0"/>
              <w:jc w:val="center"/>
            </w:pPr>
            <w:r>
              <w:t>2,92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AEEB32D"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25C7E4C" w14:textId="77777777" w:rsidR="00431614" w:rsidRDefault="00000000">
            <w:pPr>
              <w:widowControl w:val="0"/>
              <w:spacing w:after="0" w:line="276" w:lineRule="auto"/>
              <w:ind w:left="0"/>
              <w:jc w:val="center"/>
            </w:pPr>
            <w:r>
              <w:rPr>
                <w:b/>
              </w:rPr>
              <w:t>3,15</w:t>
            </w:r>
          </w:p>
        </w:tc>
      </w:tr>
      <w:tr w:rsidR="00431614" w14:paraId="55DD644F" w14:textId="77777777">
        <w:trPr>
          <w:trHeight w:val="675"/>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C246390" w14:textId="77777777" w:rsidR="00431614" w:rsidRDefault="00000000">
            <w:pPr>
              <w:widowControl w:val="0"/>
              <w:spacing w:after="0" w:line="276" w:lineRule="auto"/>
              <w:ind w:left="0"/>
              <w:jc w:val="center"/>
            </w:pPr>
            <w:r>
              <w:t>1.3</w:t>
            </w:r>
          </w:p>
        </w:tc>
        <w:tc>
          <w:tcPr>
            <w:tcW w:w="2880"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B0C6588" w14:textId="77777777" w:rsidR="00431614" w:rsidRDefault="00000000">
            <w:pPr>
              <w:widowControl w:val="0"/>
              <w:spacing w:after="0" w:line="276" w:lineRule="auto"/>
              <w:ind w:left="0"/>
            </w:pPr>
            <w:r>
              <w:t>Viết tài liệu báo cáo</w:t>
            </w:r>
          </w:p>
        </w:tc>
        <w:tc>
          <w:tcPr>
            <w:tcW w:w="1224"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759FBA31" w14:textId="77777777" w:rsidR="00431614" w:rsidRDefault="00431614">
            <w:pPr>
              <w:widowControl w:val="0"/>
              <w:spacing w:after="0" w:line="276" w:lineRule="auto"/>
              <w:ind w:left="0"/>
              <w:rPr>
                <w:sz w:val="20"/>
                <w:szCs w:val="20"/>
              </w:rPr>
            </w:pP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BB6D4F4" w14:textId="77777777" w:rsidR="00431614" w:rsidRDefault="00000000">
            <w:pPr>
              <w:widowControl w:val="0"/>
              <w:spacing w:after="0" w:line="276" w:lineRule="auto"/>
              <w:ind w:left="0"/>
              <w:jc w:val="center"/>
            </w:pPr>
            <w:r>
              <w:t>1.2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0143E88" w14:textId="77777777" w:rsidR="00431614" w:rsidRDefault="00000000">
            <w:pPr>
              <w:widowControl w:val="0"/>
              <w:spacing w:after="0" w:line="276" w:lineRule="auto"/>
              <w:ind w:left="0"/>
              <w:jc w:val="center"/>
            </w:pPr>
            <w:r>
              <w:t>1,5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3AF8920"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02C606D"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17C07DE" w14:textId="77777777" w:rsidR="00431614" w:rsidRDefault="00000000">
            <w:pPr>
              <w:widowControl w:val="0"/>
              <w:spacing w:after="0" w:line="276" w:lineRule="auto"/>
              <w:ind w:left="0"/>
              <w:jc w:val="center"/>
            </w:pPr>
            <w:r>
              <w:t>1,92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E46BA6B"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A6A94DB" w14:textId="77777777" w:rsidR="00431614" w:rsidRDefault="00000000">
            <w:pPr>
              <w:widowControl w:val="0"/>
              <w:spacing w:after="0" w:line="276" w:lineRule="auto"/>
              <w:ind w:left="0"/>
              <w:jc w:val="center"/>
            </w:pPr>
            <w:r>
              <w:rPr>
                <w:b/>
              </w:rPr>
              <w:t>2,07</w:t>
            </w:r>
          </w:p>
        </w:tc>
      </w:tr>
      <w:tr w:rsidR="00431614" w14:paraId="6632131E" w14:textId="77777777">
        <w:trPr>
          <w:trHeight w:val="675"/>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95E00DE" w14:textId="77777777" w:rsidR="00431614" w:rsidRDefault="00431614">
            <w:pPr>
              <w:widowControl w:val="0"/>
              <w:spacing w:after="0" w:line="276" w:lineRule="auto"/>
              <w:ind w:left="0"/>
            </w:pPr>
          </w:p>
        </w:tc>
        <w:tc>
          <w:tcPr>
            <w:tcW w:w="5328" w:type="dxa"/>
            <w:gridSpan w:val="3"/>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6541A25" w14:textId="77777777" w:rsidR="00431614" w:rsidRDefault="00000000">
            <w:pPr>
              <w:widowControl w:val="0"/>
              <w:spacing w:after="0" w:line="276" w:lineRule="auto"/>
              <w:ind w:left="0"/>
              <w:jc w:val="center"/>
            </w:pPr>
            <w:r>
              <w:t>Tổng thời gian</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37BBA96" w14:textId="77777777" w:rsidR="00431614" w:rsidRDefault="00000000">
            <w:pPr>
              <w:widowControl w:val="0"/>
              <w:spacing w:after="0" w:line="276" w:lineRule="auto"/>
              <w:ind w:left="0"/>
              <w:jc w:val="center"/>
            </w:pPr>
            <w:r>
              <w:t>6</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CB1C85D" w14:textId="77777777" w:rsidR="00431614" w:rsidRDefault="00000000">
            <w:pPr>
              <w:widowControl w:val="0"/>
              <w:spacing w:after="0" w:line="276" w:lineRule="auto"/>
              <w:ind w:left="0"/>
              <w:jc w:val="center"/>
            </w:pPr>
            <w:r>
              <w:t>8</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B605048" w14:textId="77777777" w:rsidR="00431614" w:rsidRDefault="00000000">
            <w:pPr>
              <w:widowControl w:val="0"/>
              <w:spacing w:after="0" w:line="276" w:lineRule="auto"/>
              <w:ind w:left="0"/>
              <w:jc w:val="center"/>
            </w:pPr>
            <w:r>
              <w:t>9</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8F4B258" w14:textId="77777777" w:rsidR="00431614" w:rsidRDefault="00000000">
            <w:pPr>
              <w:widowControl w:val="0"/>
              <w:spacing w:after="0" w:line="276" w:lineRule="auto"/>
              <w:ind w:left="0"/>
              <w:jc w:val="center"/>
            </w:pPr>
            <w:r>
              <w:t>7,83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E6AD227"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30D097F" w14:textId="77777777" w:rsidR="00431614" w:rsidRDefault="00000000">
            <w:pPr>
              <w:widowControl w:val="0"/>
              <w:spacing w:after="0" w:line="276" w:lineRule="auto"/>
              <w:ind w:left="0"/>
              <w:jc w:val="center"/>
            </w:pPr>
            <w:r>
              <w:rPr>
                <w:b/>
              </w:rPr>
              <w:t>8,46</w:t>
            </w:r>
          </w:p>
        </w:tc>
      </w:tr>
    </w:tbl>
    <w:p w14:paraId="2A1458C4" w14:textId="77777777" w:rsidR="00431614" w:rsidRDefault="00000000">
      <w:pPr>
        <w:spacing w:before="200" w:after="34" w:line="259" w:lineRule="auto"/>
        <w:ind w:left="0" w:right="1741"/>
        <w:jc w:val="right"/>
        <w:rPr>
          <w:b/>
        </w:rPr>
      </w:pPr>
      <w:r>
        <w:rPr>
          <w:b/>
        </w:rPr>
        <w:t>PERT-AON Thời gian hoàn thành sớm nhất</w:t>
      </w:r>
    </w:p>
    <w:p w14:paraId="699E1C23" w14:textId="77777777" w:rsidR="00431614" w:rsidRDefault="00000000">
      <w:pPr>
        <w:spacing w:after="0" w:line="259" w:lineRule="auto"/>
        <w:ind w:left="30" w:right="-34"/>
        <w:jc w:val="center"/>
      </w:pPr>
      <w:r>
        <w:rPr>
          <w:noProof/>
        </w:rPr>
        <w:drawing>
          <wp:inline distT="114300" distB="114300" distL="114300" distR="114300" wp14:anchorId="69CFF03A" wp14:editId="693FDC2D">
            <wp:extent cx="5722310" cy="16256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722310" cy="1625600"/>
                    </a:xfrm>
                    <a:prstGeom prst="rect">
                      <a:avLst/>
                    </a:prstGeom>
                    <a:ln/>
                  </pic:spPr>
                </pic:pic>
              </a:graphicData>
            </a:graphic>
          </wp:inline>
        </w:drawing>
      </w:r>
      <w:r>
        <w:rPr>
          <w:b/>
        </w:rPr>
        <w:t>PERT-AON Thời gian hoàn thành trễ nhất</w:t>
      </w:r>
    </w:p>
    <w:p w14:paraId="71AA48BF" w14:textId="77777777" w:rsidR="00431614" w:rsidRDefault="00000000">
      <w:pPr>
        <w:spacing w:after="1081" w:line="259" w:lineRule="auto"/>
        <w:ind w:left="30" w:right="-34"/>
      </w:pPr>
      <w:r>
        <w:rPr>
          <w:noProof/>
        </w:rPr>
        <w:drawing>
          <wp:inline distT="114300" distB="114300" distL="114300" distR="114300" wp14:anchorId="51EE94E5" wp14:editId="48D2FA45">
            <wp:extent cx="5595938" cy="1750476"/>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95938" cy="1750476"/>
                    </a:xfrm>
                    <a:prstGeom prst="rect">
                      <a:avLst/>
                    </a:prstGeom>
                    <a:ln/>
                  </pic:spPr>
                </pic:pic>
              </a:graphicData>
            </a:graphic>
          </wp:inline>
        </w:drawing>
      </w:r>
    </w:p>
    <w:p w14:paraId="2CB5C604" w14:textId="77777777" w:rsidR="00431614" w:rsidRDefault="00000000">
      <w:pPr>
        <w:spacing w:after="0"/>
        <w:ind w:left="0"/>
        <w:jc w:val="center"/>
        <w:rPr>
          <w:b/>
        </w:rPr>
      </w:pPr>
      <w:r>
        <w:rPr>
          <w:b/>
        </w:rPr>
        <w:t>Giai đoạn 2: Phân tích và thiết kế hệ thống</w:t>
      </w:r>
    </w:p>
    <w:tbl>
      <w:tblPr>
        <w:tblStyle w:val="afd"/>
        <w:tblW w:w="10656" w:type="dxa"/>
        <w:jc w:val="center"/>
        <w:tblBorders>
          <w:top w:val="nil"/>
          <w:left w:val="nil"/>
          <w:bottom w:val="nil"/>
          <w:right w:val="nil"/>
          <w:insideH w:val="nil"/>
          <w:insideV w:val="nil"/>
        </w:tblBorders>
        <w:tblLayout w:type="fixed"/>
        <w:tblLook w:val="0600" w:firstRow="0" w:lastRow="0" w:firstColumn="0" w:lastColumn="0" w:noHBand="1" w:noVBand="1"/>
      </w:tblPr>
      <w:tblGrid>
        <w:gridCol w:w="1009"/>
        <w:gridCol w:w="2882"/>
        <w:gridCol w:w="1224"/>
        <w:gridCol w:w="1224"/>
        <w:gridCol w:w="633"/>
        <w:gridCol w:w="633"/>
        <w:gridCol w:w="633"/>
        <w:gridCol w:w="633"/>
        <w:gridCol w:w="633"/>
        <w:gridCol w:w="1152"/>
      </w:tblGrid>
      <w:tr w:rsidR="00431614" w14:paraId="035EE474" w14:textId="77777777">
        <w:trPr>
          <w:trHeight w:val="576"/>
          <w:jc w:val="center"/>
        </w:trPr>
        <w:tc>
          <w:tcPr>
            <w:tcW w:w="1008" w:type="dxa"/>
            <w:tcBorders>
              <w:top w:val="single" w:sz="6" w:space="0" w:color="000000"/>
              <w:left w:val="single" w:sz="6" w:space="0" w:color="000000"/>
              <w:bottom w:val="single" w:sz="6" w:space="0" w:color="000000"/>
              <w:right w:val="single" w:sz="6" w:space="0" w:color="000000"/>
            </w:tcBorders>
            <w:shd w:val="clear" w:color="auto" w:fill="B7B7B7"/>
            <w:tcMar>
              <w:top w:w="0" w:type="dxa"/>
              <w:left w:w="0" w:type="dxa"/>
              <w:bottom w:w="0" w:type="dxa"/>
              <w:right w:w="0" w:type="dxa"/>
            </w:tcMar>
            <w:vAlign w:val="center"/>
          </w:tcPr>
          <w:p w14:paraId="547A6064" w14:textId="77777777" w:rsidR="00431614" w:rsidRDefault="00000000">
            <w:pPr>
              <w:widowControl w:val="0"/>
              <w:spacing w:after="0" w:line="276" w:lineRule="auto"/>
              <w:ind w:left="0"/>
              <w:jc w:val="center"/>
              <w:rPr>
                <w:sz w:val="20"/>
                <w:szCs w:val="20"/>
              </w:rPr>
            </w:pPr>
            <w:r>
              <w:rPr>
                <w:b/>
              </w:rPr>
              <w:t>Mã WBS</w:t>
            </w:r>
          </w:p>
        </w:tc>
        <w:tc>
          <w:tcPr>
            <w:tcW w:w="2880"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75D0CD78" w14:textId="77777777" w:rsidR="00431614" w:rsidRDefault="00000000">
            <w:pPr>
              <w:widowControl w:val="0"/>
              <w:spacing w:after="0" w:line="276" w:lineRule="auto"/>
              <w:ind w:left="0"/>
              <w:jc w:val="center"/>
              <w:rPr>
                <w:sz w:val="20"/>
                <w:szCs w:val="20"/>
              </w:rPr>
            </w:pPr>
            <w:r>
              <w:rPr>
                <w:b/>
              </w:rPr>
              <w:t>TIÊU ĐỀ CÔNG VIỆC</w:t>
            </w:r>
          </w:p>
        </w:tc>
        <w:tc>
          <w:tcPr>
            <w:tcW w:w="1224"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66675912" w14:textId="77777777" w:rsidR="00431614" w:rsidRDefault="00000000">
            <w:pPr>
              <w:widowControl w:val="0"/>
              <w:spacing w:after="0" w:line="276" w:lineRule="auto"/>
              <w:ind w:left="0"/>
              <w:jc w:val="center"/>
              <w:rPr>
                <w:sz w:val="20"/>
                <w:szCs w:val="20"/>
              </w:rPr>
            </w:pPr>
            <w:r>
              <w:rPr>
                <w:b/>
              </w:rPr>
              <w:t>Kết quả</w:t>
            </w:r>
          </w:p>
        </w:tc>
        <w:tc>
          <w:tcPr>
            <w:tcW w:w="1224"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5D0F7B5" w14:textId="77777777" w:rsidR="00431614" w:rsidRDefault="00000000">
            <w:pPr>
              <w:widowControl w:val="0"/>
              <w:spacing w:after="0" w:line="276" w:lineRule="auto"/>
              <w:ind w:left="0"/>
              <w:jc w:val="center"/>
              <w:rPr>
                <w:sz w:val="20"/>
                <w:szCs w:val="20"/>
              </w:rPr>
            </w:pPr>
            <w:r>
              <w:rPr>
                <w:b/>
              </w:rPr>
              <w:t>Phụ thuộc</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5CBBB15F" w14:textId="77777777" w:rsidR="00431614" w:rsidRDefault="00000000">
            <w:pPr>
              <w:widowControl w:val="0"/>
              <w:spacing w:after="0" w:line="276" w:lineRule="auto"/>
              <w:ind w:left="0"/>
              <w:jc w:val="center"/>
              <w:rPr>
                <w:sz w:val="20"/>
                <w:szCs w:val="20"/>
              </w:rPr>
            </w:pPr>
            <w:r>
              <w:rPr>
                <w:b/>
              </w:rPr>
              <w:t>MO</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7906274" w14:textId="77777777" w:rsidR="00431614" w:rsidRDefault="00000000">
            <w:pPr>
              <w:widowControl w:val="0"/>
              <w:spacing w:after="0" w:line="276" w:lineRule="auto"/>
              <w:ind w:left="0"/>
              <w:jc w:val="center"/>
              <w:rPr>
                <w:sz w:val="20"/>
                <w:szCs w:val="20"/>
              </w:rPr>
            </w:pPr>
            <w:r>
              <w:rPr>
                <w:b/>
              </w:rPr>
              <w:t>ML</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691DC6EB" w14:textId="77777777" w:rsidR="00431614" w:rsidRDefault="00000000">
            <w:pPr>
              <w:widowControl w:val="0"/>
              <w:spacing w:after="0" w:line="276" w:lineRule="auto"/>
              <w:ind w:left="0"/>
              <w:jc w:val="center"/>
              <w:rPr>
                <w:sz w:val="20"/>
                <w:szCs w:val="20"/>
              </w:rPr>
            </w:pPr>
            <w:r>
              <w:rPr>
                <w:b/>
              </w:rPr>
              <w:t>MP</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366509DA" w14:textId="77777777" w:rsidR="00431614" w:rsidRDefault="00000000">
            <w:pPr>
              <w:widowControl w:val="0"/>
              <w:spacing w:after="0" w:line="276" w:lineRule="auto"/>
              <w:ind w:left="0"/>
              <w:jc w:val="center"/>
              <w:rPr>
                <w:sz w:val="20"/>
                <w:szCs w:val="20"/>
              </w:rPr>
            </w:pPr>
            <w:r>
              <w:rPr>
                <w:b/>
              </w:rPr>
              <w:t>ET</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5D37B9EC" w14:textId="77777777" w:rsidR="00431614" w:rsidRDefault="00000000">
            <w:pPr>
              <w:widowControl w:val="0"/>
              <w:spacing w:after="0" w:line="276" w:lineRule="auto"/>
              <w:ind w:left="0"/>
              <w:jc w:val="center"/>
              <w:rPr>
                <w:sz w:val="20"/>
                <w:szCs w:val="20"/>
              </w:rPr>
            </w:pPr>
            <w:r>
              <w:rPr>
                <w:b/>
              </w:rPr>
              <w:t>%</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3DE488BF" w14:textId="77777777" w:rsidR="00431614" w:rsidRDefault="00000000">
            <w:pPr>
              <w:widowControl w:val="0"/>
              <w:spacing w:after="0" w:line="276" w:lineRule="auto"/>
              <w:ind w:left="0"/>
              <w:jc w:val="center"/>
              <w:rPr>
                <w:sz w:val="20"/>
                <w:szCs w:val="20"/>
              </w:rPr>
            </w:pPr>
            <w:r>
              <w:rPr>
                <w:b/>
              </w:rPr>
              <w:t xml:space="preserve">ET </w:t>
            </w:r>
            <w:r>
              <w:rPr>
                <w:b/>
              </w:rPr>
              <w:br/>
              <w:t>cuối cùng</w:t>
            </w:r>
          </w:p>
        </w:tc>
      </w:tr>
      <w:tr w:rsidR="00431614" w14:paraId="7490B30B"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6A6EDA2E" w14:textId="77777777" w:rsidR="00431614" w:rsidRDefault="00000000">
            <w:pPr>
              <w:widowControl w:val="0"/>
              <w:spacing w:after="0" w:line="276" w:lineRule="auto"/>
              <w:ind w:left="0"/>
              <w:jc w:val="center"/>
              <w:rPr>
                <w:sz w:val="20"/>
                <w:szCs w:val="20"/>
              </w:rPr>
            </w:pPr>
            <w:r>
              <w:t>2.1</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39B4FEB6" w14:textId="77777777" w:rsidR="00431614" w:rsidRDefault="00000000">
            <w:pPr>
              <w:widowControl w:val="0"/>
              <w:spacing w:after="0" w:line="276" w:lineRule="auto"/>
              <w:ind w:left="0"/>
              <w:rPr>
                <w:sz w:val="20"/>
                <w:szCs w:val="20"/>
              </w:rPr>
            </w:pPr>
            <w:r>
              <w:t>Đặc tả yêu cầu</w:t>
            </w:r>
          </w:p>
        </w:tc>
        <w:tc>
          <w:tcPr>
            <w:tcW w:w="1224" w:type="dxa"/>
            <w:vMerge w:val="restart"/>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6F9C6A73" w14:textId="77777777" w:rsidR="00431614" w:rsidRDefault="00000000">
            <w:pPr>
              <w:widowControl w:val="0"/>
              <w:spacing w:after="0" w:line="276" w:lineRule="auto"/>
              <w:ind w:left="0"/>
              <w:jc w:val="center"/>
            </w:pPr>
            <w:r>
              <w:t>Giao diện,</w:t>
            </w:r>
          </w:p>
          <w:p w14:paraId="5EACB1EA" w14:textId="77777777" w:rsidR="00431614" w:rsidRDefault="00000000">
            <w:pPr>
              <w:widowControl w:val="0"/>
              <w:spacing w:after="0" w:line="276" w:lineRule="auto"/>
              <w:ind w:left="0"/>
              <w:jc w:val="center"/>
            </w:pPr>
            <w:r>
              <w:t>CSDL, tài liệu đặc tả</w:t>
            </w:r>
          </w:p>
        </w:tc>
        <w:tc>
          <w:tcPr>
            <w:tcW w:w="122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22324CD4" w14:textId="77777777" w:rsidR="00431614" w:rsidRDefault="00000000">
            <w:pPr>
              <w:widowControl w:val="0"/>
              <w:spacing w:after="0" w:line="276" w:lineRule="auto"/>
              <w:ind w:left="0"/>
              <w:jc w:val="center"/>
              <w:rPr>
                <w:sz w:val="20"/>
                <w:szCs w:val="20"/>
              </w:rPr>
            </w:pPr>
            <w:r>
              <w:t>--</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7EBA2D4A" w14:textId="77777777" w:rsidR="00431614" w:rsidRDefault="00000000">
            <w:pPr>
              <w:widowControl w:val="0"/>
              <w:spacing w:after="0" w:line="276" w:lineRule="auto"/>
              <w:ind w:left="0"/>
              <w:jc w:val="center"/>
              <w:rPr>
                <w:sz w:val="20"/>
                <w:szCs w:val="20"/>
              </w:rPr>
            </w:pPr>
            <w:r>
              <w:t>2</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7686CA3" w14:textId="77777777" w:rsidR="00431614" w:rsidRDefault="00000000">
            <w:pPr>
              <w:widowControl w:val="0"/>
              <w:spacing w:after="0" w:line="276" w:lineRule="auto"/>
              <w:ind w:left="0"/>
              <w:jc w:val="center"/>
              <w:rPr>
                <w:sz w:val="20"/>
                <w:szCs w:val="20"/>
              </w:rPr>
            </w:pPr>
            <w:r>
              <w:t>3</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0C1C93B1" w14:textId="77777777" w:rsidR="00431614" w:rsidRDefault="00000000">
            <w:pPr>
              <w:widowControl w:val="0"/>
              <w:spacing w:after="0" w:line="276" w:lineRule="auto"/>
              <w:ind w:left="0"/>
              <w:jc w:val="center"/>
              <w:rPr>
                <w:sz w:val="20"/>
                <w:szCs w:val="20"/>
              </w:rPr>
            </w:pPr>
            <w:r>
              <w:t>3,5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3F5AA50C" w14:textId="77777777" w:rsidR="00431614" w:rsidRDefault="00000000">
            <w:pPr>
              <w:widowControl w:val="0"/>
              <w:spacing w:after="0" w:line="276" w:lineRule="auto"/>
              <w:ind w:left="0"/>
              <w:jc w:val="center"/>
              <w:rPr>
                <w:sz w:val="20"/>
                <w:szCs w:val="20"/>
              </w:rPr>
            </w:pPr>
            <w:r>
              <w:t>2,92</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137A9C99" w14:textId="77777777" w:rsidR="00431614" w:rsidRDefault="00000000">
            <w:pPr>
              <w:widowControl w:val="0"/>
              <w:spacing w:after="0" w:line="276" w:lineRule="auto"/>
              <w:ind w:left="0"/>
              <w:jc w:val="center"/>
              <w:rPr>
                <w:sz w:val="20"/>
                <w:szCs w:val="20"/>
              </w:rPr>
            </w:pPr>
            <w:r>
              <w:t>8%</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61D647E3" w14:textId="77777777" w:rsidR="00431614" w:rsidRDefault="00000000">
            <w:pPr>
              <w:widowControl w:val="0"/>
              <w:spacing w:after="0" w:line="276" w:lineRule="auto"/>
              <w:ind w:left="0"/>
              <w:jc w:val="center"/>
              <w:rPr>
                <w:sz w:val="20"/>
                <w:szCs w:val="20"/>
              </w:rPr>
            </w:pPr>
            <w:r>
              <w:rPr>
                <w:b/>
              </w:rPr>
              <w:t>3,15</w:t>
            </w:r>
          </w:p>
        </w:tc>
      </w:tr>
      <w:tr w:rsidR="00431614" w14:paraId="700FD32E"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6E319631" w14:textId="77777777" w:rsidR="00431614" w:rsidRDefault="00000000">
            <w:pPr>
              <w:widowControl w:val="0"/>
              <w:spacing w:after="0" w:line="276" w:lineRule="auto"/>
              <w:ind w:left="0"/>
              <w:jc w:val="center"/>
              <w:rPr>
                <w:sz w:val="20"/>
                <w:szCs w:val="20"/>
              </w:rPr>
            </w:pPr>
            <w:r>
              <w:t>2.2</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7F5BD6E6" w14:textId="77777777" w:rsidR="00431614" w:rsidRDefault="00000000">
            <w:pPr>
              <w:widowControl w:val="0"/>
              <w:spacing w:after="0" w:line="276" w:lineRule="auto"/>
              <w:ind w:left="0"/>
              <w:rPr>
                <w:sz w:val="20"/>
                <w:szCs w:val="20"/>
              </w:rPr>
            </w:pPr>
            <w:r>
              <w:t>Xây dựng CSDL</w:t>
            </w:r>
          </w:p>
        </w:tc>
        <w:tc>
          <w:tcPr>
            <w:tcW w:w="1224"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01503490" w14:textId="77777777" w:rsidR="00431614" w:rsidRDefault="00431614">
            <w:pPr>
              <w:widowControl w:val="0"/>
              <w:spacing w:after="0" w:line="276" w:lineRule="auto"/>
              <w:ind w:left="0"/>
              <w:rPr>
                <w:sz w:val="20"/>
                <w:szCs w:val="20"/>
              </w:rPr>
            </w:pP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CFD274A" w14:textId="77777777" w:rsidR="00431614" w:rsidRDefault="00000000">
            <w:pPr>
              <w:widowControl w:val="0"/>
              <w:spacing w:after="0" w:line="276" w:lineRule="auto"/>
              <w:ind w:left="0"/>
              <w:jc w:val="center"/>
              <w:rPr>
                <w:sz w:val="20"/>
                <w:szCs w:val="20"/>
              </w:rPr>
            </w:pPr>
            <w:r>
              <w:t>2.1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6D93DD1" w14:textId="77777777" w:rsidR="00431614" w:rsidRDefault="00000000">
            <w:pPr>
              <w:widowControl w:val="0"/>
              <w:spacing w:after="0" w:line="276" w:lineRule="auto"/>
              <w:ind w:left="0"/>
              <w:jc w:val="center"/>
              <w:rPr>
                <w:sz w:val="20"/>
                <w:szCs w:val="20"/>
              </w:rPr>
            </w:pPr>
            <w:r>
              <w:t>3,5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7254A94" w14:textId="77777777" w:rsidR="00431614" w:rsidRDefault="00000000">
            <w:pPr>
              <w:widowControl w:val="0"/>
              <w:spacing w:after="0" w:line="276" w:lineRule="auto"/>
              <w:ind w:left="0"/>
              <w:jc w:val="center"/>
              <w:rPr>
                <w:sz w:val="20"/>
                <w:szCs w:val="20"/>
              </w:rPr>
            </w:pPr>
            <w:r>
              <w:t>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CAAC676" w14:textId="77777777" w:rsidR="00431614" w:rsidRDefault="00000000">
            <w:pPr>
              <w:widowControl w:val="0"/>
              <w:spacing w:after="0" w:line="276" w:lineRule="auto"/>
              <w:ind w:left="0"/>
              <w:jc w:val="center"/>
              <w:rPr>
                <w:sz w:val="20"/>
                <w:szCs w:val="20"/>
              </w:rPr>
            </w:pPr>
            <w:r>
              <w:t>5,5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E8C8DA3" w14:textId="77777777" w:rsidR="00431614" w:rsidRDefault="00000000">
            <w:pPr>
              <w:widowControl w:val="0"/>
              <w:spacing w:after="0" w:line="276" w:lineRule="auto"/>
              <w:ind w:left="0"/>
              <w:jc w:val="center"/>
              <w:rPr>
                <w:sz w:val="20"/>
                <w:szCs w:val="20"/>
              </w:rPr>
            </w:pPr>
            <w:r>
              <w:t>4,83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12267DB" w14:textId="77777777" w:rsidR="00431614" w:rsidRDefault="00000000">
            <w:pPr>
              <w:widowControl w:val="0"/>
              <w:spacing w:after="0" w:line="276" w:lineRule="auto"/>
              <w:ind w:left="0"/>
              <w:jc w:val="center"/>
              <w:rPr>
                <w:sz w:val="20"/>
                <w:szCs w:val="20"/>
              </w:rP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FF6F487" w14:textId="77777777" w:rsidR="00431614" w:rsidRDefault="00000000">
            <w:pPr>
              <w:widowControl w:val="0"/>
              <w:spacing w:after="0" w:line="276" w:lineRule="auto"/>
              <w:ind w:left="0"/>
              <w:jc w:val="center"/>
              <w:rPr>
                <w:sz w:val="20"/>
                <w:szCs w:val="20"/>
              </w:rPr>
            </w:pPr>
            <w:r>
              <w:rPr>
                <w:b/>
              </w:rPr>
              <w:t>5,22</w:t>
            </w:r>
          </w:p>
        </w:tc>
      </w:tr>
      <w:tr w:rsidR="00431614" w14:paraId="563B48B5"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A257A88" w14:textId="77777777" w:rsidR="00431614" w:rsidRDefault="00000000">
            <w:pPr>
              <w:widowControl w:val="0"/>
              <w:spacing w:after="0" w:line="276" w:lineRule="auto"/>
              <w:ind w:left="0"/>
              <w:jc w:val="center"/>
              <w:rPr>
                <w:sz w:val="20"/>
                <w:szCs w:val="20"/>
              </w:rPr>
            </w:pPr>
            <w:r>
              <w:t>2.3</w:t>
            </w:r>
          </w:p>
        </w:tc>
        <w:tc>
          <w:tcPr>
            <w:tcW w:w="2880"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ADA7FC1" w14:textId="77777777" w:rsidR="00431614" w:rsidRDefault="00000000">
            <w:pPr>
              <w:widowControl w:val="0"/>
              <w:spacing w:after="0" w:line="276" w:lineRule="auto"/>
              <w:ind w:left="0"/>
              <w:rPr>
                <w:sz w:val="20"/>
                <w:szCs w:val="20"/>
              </w:rPr>
            </w:pPr>
            <w:r>
              <w:t>Thiết kế giao diện</w:t>
            </w:r>
          </w:p>
        </w:tc>
        <w:tc>
          <w:tcPr>
            <w:tcW w:w="1224"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2B6412D7" w14:textId="77777777" w:rsidR="00431614" w:rsidRDefault="00431614">
            <w:pPr>
              <w:widowControl w:val="0"/>
              <w:spacing w:after="0" w:line="276" w:lineRule="auto"/>
              <w:ind w:left="0"/>
              <w:rPr>
                <w:sz w:val="20"/>
                <w:szCs w:val="20"/>
              </w:rPr>
            </w:pP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933822B" w14:textId="77777777" w:rsidR="00431614" w:rsidRDefault="00000000">
            <w:pPr>
              <w:widowControl w:val="0"/>
              <w:spacing w:after="0" w:line="276" w:lineRule="auto"/>
              <w:ind w:left="0"/>
              <w:jc w:val="center"/>
              <w:rPr>
                <w:sz w:val="20"/>
                <w:szCs w:val="20"/>
              </w:rPr>
            </w:pPr>
            <w:r>
              <w:t>2.2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8159114" w14:textId="77777777" w:rsidR="00431614" w:rsidRDefault="00000000">
            <w:pPr>
              <w:widowControl w:val="0"/>
              <w:spacing w:after="0" w:line="276" w:lineRule="auto"/>
              <w:ind w:left="0"/>
              <w:jc w:val="center"/>
              <w:rPr>
                <w:sz w:val="20"/>
                <w:szCs w:val="20"/>
              </w:rPr>
            </w:pPr>
            <w:r>
              <w:t>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E6B5D7E" w14:textId="77777777" w:rsidR="00431614" w:rsidRDefault="00000000">
            <w:pPr>
              <w:widowControl w:val="0"/>
              <w:spacing w:after="0" w:line="276" w:lineRule="auto"/>
              <w:ind w:left="0"/>
              <w:jc w:val="center"/>
              <w:rPr>
                <w:sz w:val="20"/>
                <w:szCs w:val="20"/>
              </w:rPr>
            </w:pPr>
            <w:r>
              <w:t>6</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7EE9193" w14:textId="77777777" w:rsidR="00431614" w:rsidRDefault="00000000">
            <w:pPr>
              <w:widowControl w:val="0"/>
              <w:spacing w:after="0" w:line="276" w:lineRule="auto"/>
              <w:ind w:left="0"/>
              <w:jc w:val="center"/>
              <w:rPr>
                <w:sz w:val="20"/>
                <w:szCs w:val="20"/>
              </w:rPr>
            </w:pPr>
            <w:r>
              <w:t>6</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6539655" w14:textId="77777777" w:rsidR="00431614" w:rsidRDefault="00000000">
            <w:pPr>
              <w:widowControl w:val="0"/>
              <w:spacing w:after="0" w:line="276" w:lineRule="auto"/>
              <w:ind w:left="0"/>
              <w:jc w:val="center"/>
              <w:rPr>
                <w:sz w:val="20"/>
                <w:szCs w:val="20"/>
              </w:rPr>
            </w:pPr>
            <w:r>
              <w:t>5,83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FBB243A" w14:textId="77777777" w:rsidR="00431614" w:rsidRDefault="00000000">
            <w:pPr>
              <w:widowControl w:val="0"/>
              <w:spacing w:after="0" w:line="276" w:lineRule="auto"/>
              <w:ind w:left="0"/>
              <w:jc w:val="center"/>
              <w:rPr>
                <w:sz w:val="20"/>
                <w:szCs w:val="20"/>
              </w:rP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969ADBF" w14:textId="77777777" w:rsidR="00431614" w:rsidRDefault="00000000">
            <w:pPr>
              <w:widowControl w:val="0"/>
              <w:spacing w:after="0" w:line="276" w:lineRule="auto"/>
              <w:ind w:left="0"/>
              <w:jc w:val="center"/>
              <w:rPr>
                <w:sz w:val="20"/>
                <w:szCs w:val="20"/>
              </w:rPr>
            </w:pPr>
            <w:r>
              <w:rPr>
                <w:b/>
              </w:rPr>
              <w:t>6,3</w:t>
            </w:r>
          </w:p>
        </w:tc>
      </w:tr>
      <w:tr w:rsidR="00431614" w14:paraId="2D7466B8"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3B613D2B" w14:textId="77777777" w:rsidR="00431614" w:rsidRDefault="00000000">
            <w:pPr>
              <w:widowControl w:val="0"/>
              <w:spacing w:after="0" w:line="276" w:lineRule="auto"/>
              <w:ind w:left="0"/>
              <w:jc w:val="center"/>
              <w:rPr>
                <w:sz w:val="20"/>
                <w:szCs w:val="20"/>
              </w:rPr>
            </w:pPr>
            <w:r>
              <w:t>2.4</w:t>
            </w:r>
          </w:p>
        </w:tc>
        <w:tc>
          <w:tcPr>
            <w:tcW w:w="2880"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C74664D" w14:textId="77777777" w:rsidR="00431614" w:rsidRDefault="00000000">
            <w:pPr>
              <w:widowControl w:val="0"/>
              <w:spacing w:after="0" w:line="276" w:lineRule="auto"/>
              <w:ind w:left="0"/>
              <w:rPr>
                <w:sz w:val="20"/>
                <w:szCs w:val="20"/>
              </w:rPr>
            </w:pPr>
            <w:r>
              <w:t>Lập báo cáo</w:t>
            </w:r>
          </w:p>
        </w:tc>
        <w:tc>
          <w:tcPr>
            <w:tcW w:w="1224"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38855CFB" w14:textId="77777777" w:rsidR="00431614" w:rsidRDefault="00431614">
            <w:pPr>
              <w:widowControl w:val="0"/>
              <w:spacing w:after="0" w:line="276" w:lineRule="auto"/>
              <w:ind w:left="0"/>
              <w:rPr>
                <w:sz w:val="20"/>
                <w:szCs w:val="20"/>
              </w:rPr>
            </w:pP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F4CEE2F" w14:textId="77777777" w:rsidR="00431614" w:rsidRDefault="00000000">
            <w:pPr>
              <w:widowControl w:val="0"/>
              <w:spacing w:after="0" w:line="276" w:lineRule="auto"/>
              <w:ind w:left="0"/>
              <w:jc w:val="center"/>
              <w:rPr>
                <w:sz w:val="20"/>
                <w:szCs w:val="20"/>
              </w:rPr>
            </w:pPr>
            <w:r>
              <w:t>2.3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55A7B94" w14:textId="77777777" w:rsidR="00431614" w:rsidRDefault="00000000">
            <w:pPr>
              <w:widowControl w:val="0"/>
              <w:spacing w:after="0" w:line="276" w:lineRule="auto"/>
              <w:ind w:left="0"/>
              <w:jc w:val="center"/>
              <w:rPr>
                <w:sz w:val="20"/>
                <w:szCs w:val="20"/>
              </w:rPr>
            </w:pPr>
            <w:r>
              <w:t>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B43DC5F" w14:textId="77777777" w:rsidR="00431614" w:rsidRDefault="00000000">
            <w:pPr>
              <w:widowControl w:val="0"/>
              <w:spacing w:after="0" w:line="276" w:lineRule="auto"/>
              <w:ind w:left="0"/>
              <w:jc w:val="center"/>
              <w:rPr>
                <w:sz w:val="20"/>
                <w:szCs w:val="20"/>
              </w:rPr>
            </w:pPr>
            <w:r>
              <w:t>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569E8E0" w14:textId="77777777" w:rsidR="00431614" w:rsidRDefault="00000000">
            <w:pPr>
              <w:widowControl w:val="0"/>
              <w:spacing w:after="0" w:line="276" w:lineRule="auto"/>
              <w:ind w:left="0"/>
              <w:jc w:val="center"/>
              <w:rPr>
                <w:sz w:val="20"/>
                <w:szCs w:val="20"/>
              </w:rPr>
            </w:pPr>
            <w:r>
              <w:t>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B17B457" w14:textId="77777777" w:rsidR="00431614" w:rsidRDefault="00000000">
            <w:pPr>
              <w:widowControl w:val="0"/>
              <w:spacing w:after="0" w:line="276" w:lineRule="auto"/>
              <w:ind w:left="0"/>
              <w:jc w:val="center"/>
              <w:rPr>
                <w:sz w:val="20"/>
                <w:szCs w:val="20"/>
              </w:rPr>
            </w:pPr>
            <w:r>
              <w:t>2,83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76E34B6" w14:textId="77777777" w:rsidR="00431614" w:rsidRDefault="00000000">
            <w:pPr>
              <w:widowControl w:val="0"/>
              <w:spacing w:after="0" w:line="276" w:lineRule="auto"/>
              <w:ind w:left="0"/>
              <w:jc w:val="center"/>
              <w:rPr>
                <w:sz w:val="20"/>
                <w:szCs w:val="20"/>
              </w:rP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9E9126A" w14:textId="77777777" w:rsidR="00431614" w:rsidRDefault="00000000">
            <w:pPr>
              <w:widowControl w:val="0"/>
              <w:spacing w:after="0" w:line="276" w:lineRule="auto"/>
              <w:ind w:left="0"/>
              <w:jc w:val="center"/>
              <w:rPr>
                <w:sz w:val="20"/>
                <w:szCs w:val="20"/>
              </w:rPr>
            </w:pPr>
            <w:r>
              <w:rPr>
                <w:b/>
              </w:rPr>
              <w:t>3,06</w:t>
            </w:r>
          </w:p>
        </w:tc>
      </w:tr>
      <w:tr w:rsidR="00431614" w14:paraId="746BFD66"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65955E22" w14:textId="77777777" w:rsidR="00431614" w:rsidRDefault="00431614">
            <w:pPr>
              <w:widowControl w:val="0"/>
              <w:spacing w:after="0" w:line="276" w:lineRule="auto"/>
              <w:ind w:left="0"/>
              <w:rPr>
                <w:sz w:val="20"/>
                <w:szCs w:val="20"/>
              </w:rPr>
            </w:pPr>
          </w:p>
        </w:tc>
        <w:tc>
          <w:tcPr>
            <w:tcW w:w="5328" w:type="dxa"/>
            <w:gridSpan w:val="3"/>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E492E85" w14:textId="77777777" w:rsidR="00431614" w:rsidRDefault="00000000">
            <w:pPr>
              <w:widowControl w:val="0"/>
              <w:spacing w:after="0" w:line="276" w:lineRule="auto"/>
              <w:ind w:left="0"/>
              <w:jc w:val="center"/>
              <w:rPr>
                <w:sz w:val="20"/>
                <w:szCs w:val="20"/>
              </w:rPr>
            </w:pPr>
            <w:r>
              <w:t>Tổng thời gian</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88A7AEF" w14:textId="77777777" w:rsidR="00431614" w:rsidRDefault="00000000">
            <w:pPr>
              <w:widowControl w:val="0"/>
              <w:spacing w:after="0" w:line="276" w:lineRule="auto"/>
              <w:ind w:left="0"/>
              <w:jc w:val="center"/>
              <w:rPr>
                <w:sz w:val="20"/>
                <w:szCs w:val="20"/>
              </w:rPr>
            </w:pPr>
            <w:r>
              <w:t>13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39AFBC5" w14:textId="77777777" w:rsidR="00431614" w:rsidRDefault="00000000">
            <w:pPr>
              <w:widowControl w:val="0"/>
              <w:spacing w:after="0" w:line="276" w:lineRule="auto"/>
              <w:ind w:left="0"/>
              <w:jc w:val="center"/>
              <w:rPr>
                <w:sz w:val="20"/>
                <w:szCs w:val="20"/>
              </w:rPr>
            </w:pPr>
            <w:r>
              <w:t>15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BB958FB" w14:textId="77777777" w:rsidR="00431614" w:rsidRDefault="00000000">
            <w:pPr>
              <w:widowControl w:val="0"/>
              <w:spacing w:after="0" w:line="276" w:lineRule="auto"/>
              <w:ind w:left="0"/>
              <w:jc w:val="center"/>
              <w:rPr>
                <w:sz w:val="20"/>
                <w:szCs w:val="20"/>
              </w:rPr>
            </w:pPr>
            <w:r>
              <w:t>16</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09779AA" w14:textId="77777777" w:rsidR="00431614" w:rsidRDefault="00000000">
            <w:pPr>
              <w:widowControl w:val="0"/>
              <w:spacing w:after="0" w:line="276" w:lineRule="auto"/>
              <w:ind w:left="0"/>
              <w:jc w:val="center"/>
              <w:rPr>
                <w:sz w:val="20"/>
                <w:szCs w:val="20"/>
              </w:rPr>
            </w:pPr>
            <w:r>
              <w:t>14,83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E233891" w14:textId="77777777" w:rsidR="00431614" w:rsidRDefault="00000000">
            <w:pPr>
              <w:widowControl w:val="0"/>
              <w:spacing w:after="0" w:line="276" w:lineRule="auto"/>
              <w:ind w:left="0"/>
              <w:jc w:val="center"/>
              <w:rPr>
                <w:sz w:val="20"/>
                <w:szCs w:val="20"/>
              </w:rP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83DC2ED" w14:textId="77777777" w:rsidR="00431614" w:rsidRDefault="00000000">
            <w:pPr>
              <w:widowControl w:val="0"/>
              <w:spacing w:after="0" w:line="276" w:lineRule="auto"/>
              <w:ind w:left="0"/>
              <w:jc w:val="center"/>
              <w:rPr>
                <w:sz w:val="20"/>
                <w:szCs w:val="20"/>
              </w:rPr>
            </w:pPr>
            <w:r>
              <w:rPr>
                <w:b/>
              </w:rPr>
              <w:t>16,02</w:t>
            </w:r>
          </w:p>
        </w:tc>
      </w:tr>
    </w:tbl>
    <w:p w14:paraId="6DE52345" w14:textId="77777777" w:rsidR="00431614" w:rsidRDefault="00000000">
      <w:pPr>
        <w:spacing w:before="200"/>
        <w:ind w:left="0"/>
        <w:jc w:val="center"/>
        <w:rPr>
          <w:b/>
        </w:rPr>
      </w:pPr>
      <w:r>
        <w:rPr>
          <w:b/>
        </w:rPr>
        <w:t>PERT-AON Thời gian hoàn thành sớm nhất</w:t>
      </w:r>
    </w:p>
    <w:p w14:paraId="0A86F998" w14:textId="77777777" w:rsidR="00431614" w:rsidRDefault="00000000">
      <w:pPr>
        <w:ind w:left="0"/>
        <w:rPr>
          <w:b/>
        </w:rPr>
      </w:pPr>
      <w:r>
        <w:rPr>
          <w:noProof/>
        </w:rPr>
        <w:drawing>
          <wp:inline distT="114300" distB="114300" distL="114300" distR="114300" wp14:anchorId="60D8042D" wp14:editId="5A252DC1">
            <wp:extent cx="5722310" cy="12192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22310" cy="1219200"/>
                    </a:xfrm>
                    <a:prstGeom prst="rect">
                      <a:avLst/>
                    </a:prstGeom>
                    <a:ln/>
                  </pic:spPr>
                </pic:pic>
              </a:graphicData>
            </a:graphic>
          </wp:inline>
        </w:drawing>
      </w:r>
    </w:p>
    <w:p w14:paraId="7721E281" w14:textId="77777777" w:rsidR="00431614" w:rsidRDefault="00000000">
      <w:pPr>
        <w:spacing w:before="200"/>
        <w:ind w:left="0"/>
        <w:jc w:val="center"/>
        <w:rPr>
          <w:b/>
        </w:rPr>
      </w:pPr>
      <w:r>
        <w:rPr>
          <w:b/>
        </w:rPr>
        <w:t>PERT-AON Thời gian hoàn thành trễ nhất</w:t>
      </w:r>
    </w:p>
    <w:p w14:paraId="69FB6818" w14:textId="77777777" w:rsidR="00431614" w:rsidRDefault="00000000">
      <w:pPr>
        <w:spacing w:after="0" w:line="259" w:lineRule="auto"/>
        <w:ind w:left="0" w:right="1037"/>
      </w:pPr>
      <w:r>
        <w:rPr>
          <w:noProof/>
        </w:rPr>
        <w:drawing>
          <wp:inline distT="114300" distB="114300" distL="114300" distR="114300" wp14:anchorId="5F59252B" wp14:editId="79F3DD93">
            <wp:extent cx="5722310" cy="15875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22310" cy="1587500"/>
                    </a:xfrm>
                    <a:prstGeom prst="rect">
                      <a:avLst/>
                    </a:prstGeom>
                    <a:ln/>
                  </pic:spPr>
                </pic:pic>
              </a:graphicData>
            </a:graphic>
          </wp:inline>
        </w:drawing>
      </w:r>
    </w:p>
    <w:p w14:paraId="6CD55D06" w14:textId="77777777" w:rsidR="00431614" w:rsidRDefault="00000000">
      <w:pPr>
        <w:spacing w:after="0" w:line="259" w:lineRule="auto"/>
        <w:ind w:left="0" w:right="1037"/>
        <w:jc w:val="center"/>
        <w:rPr>
          <w:b/>
        </w:rPr>
      </w:pPr>
      <w:r>
        <w:rPr>
          <w:b/>
        </w:rPr>
        <w:t>Giai đoạn 3: Thực hiện</w:t>
      </w:r>
    </w:p>
    <w:tbl>
      <w:tblPr>
        <w:tblStyle w:val="afe"/>
        <w:tblW w:w="10512" w:type="dxa"/>
        <w:jc w:val="center"/>
        <w:tblBorders>
          <w:top w:val="nil"/>
          <w:left w:val="nil"/>
          <w:bottom w:val="nil"/>
          <w:right w:val="nil"/>
          <w:insideH w:val="nil"/>
          <w:insideV w:val="nil"/>
        </w:tblBorders>
        <w:tblLayout w:type="fixed"/>
        <w:tblLook w:val="0600" w:firstRow="0" w:lastRow="0" w:firstColumn="0" w:lastColumn="0" w:noHBand="1" w:noVBand="1"/>
      </w:tblPr>
      <w:tblGrid>
        <w:gridCol w:w="1009"/>
        <w:gridCol w:w="2882"/>
        <w:gridCol w:w="1152"/>
        <w:gridCol w:w="1152"/>
        <w:gridCol w:w="633"/>
        <w:gridCol w:w="633"/>
        <w:gridCol w:w="633"/>
        <w:gridCol w:w="633"/>
        <w:gridCol w:w="633"/>
        <w:gridCol w:w="1152"/>
      </w:tblGrid>
      <w:tr w:rsidR="00431614" w14:paraId="0C576E12" w14:textId="77777777">
        <w:trPr>
          <w:trHeight w:val="576"/>
          <w:jc w:val="center"/>
        </w:trPr>
        <w:tc>
          <w:tcPr>
            <w:tcW w:w="1008" w:type="dxa"/>
            <w:tcBorders>
              <w:top w:val="single" w:sz="6" w:space="0" w:color="000000"/>
              <w:left w:val="single" w:sz="6" w:space="0" w:color="000000"/>
              <w:bottom w:val="single" w:sz="6" w:space="0" w:color="000000"/>
              <w:right w:val="single" w:sz="6" w:space="0" w:color="000000"/>
            </w:tcBorders>
            <w:shd w:val="clear" w:color="auto" w:fill="B7B7B7"/>
            <w:tcMar>
              <w:top w:w="0" w:type="dxa"/>
              <w:left w:w="0" w:type="dxa"/>
              <w:bottom w:w="0" w:type="dxa"/>
              <w:right w:w="0" w:type="dxa"/>
            </w:tcMar>
            <w:vAlign w:val="center"/>
          </w:tcPr>
          <w:p w14:paraId="505E9621" w14:textId="77777777" w:rsidR="00431614" w:rsidRDefault="00000000">
            <w:pPr>
              <w:widowControl w:val="0"/>
              <w:spacing w:after="0" w:line="276" w:lineRule="auto"/>
              <w:ind w:left="0"/>
              <w:jc w:val="center"/>
            </w:pPr>
            <w:r>
              <w:rPr>
                <w:b/>
              </w:rPr>
              <w:t>Mã WBS</w:t>
            </w:r>
          </w:p>
        </w:tc>
        <w:tc>
          <w:tcPr>
            <w:tcW w:w="2880"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57B26001" w14:textId="77777777" w:rsidR="00431614" w:rsidRDefault="00000000">
            <w:pPr>
              <w:widowControl w:val="0"/>
              <w:spacing w:after="0" w:line="276" w:lineRule="auto"/>
              <w:ind w:left="0"/>
              <w:jc w:val="center"/>
            </w:pPr>
            <w:r>
              <w:rPr>
                <w:b/>
              </w:rPr>
              <w:t>TIÊU ĐỀ CÔNG VIỆC</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7119F568" w14:textId="77777777" w:rsidR="00431614" w:rsidRDefault="00000000">
            <w:pPr>
              <w:widowControl w:val="0"/>
              <w:spacing w:after="0" w:line="276" w:lineRule="auto"/>
              <w:ind w:left="0"/>
              <w:jc w:val="center"/>
            </w:pPr>
            <w:r>
              <w:rPr>
                <w:b/>
              </w:rPr>
              <w:t>Kết quả</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0BE877F7" w14:textId="77777777" w:rsidR="00431614" w:rsidRDefault="00000000">
            <w:pPr>
              <w:widowControl w:val="0"/>
              <w:spacing w:after="0" w:line="276" w:lineRule="auto"/>
              <w:ind w:left="0"/>
              <w:jc w:val="center"/>
            </w:pPr>
            <w:r>
              <w:rPr>
                <w:b/>
              </w:rPr>
              <w:t>Phụ thuộc</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704F08D5" w14:textId="77777777" w:rsidR="00431614" w:rsidRDefault="00000000">
            <w:pPr>
              <w:widowControl w:val="0"/>
              <w:spacing w:after="0" w:line="276" w:lineRule="auto"/>
              <w:ind w:left="0"/>
              <w:jc w:val="center"/>
            </w:pPr>
            <w:r>
              <w:rPr>
                <w:b/>
              </w:rPr>
              <w:t>MO</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312C5DF" w14:textId="77777777" w:rsidR="00431614" w:rsidRDefault="00000000">
            <w:pPr>
              <w:widowControl w:val="0"/>
              <w:spacing w:after="0" w:line="276" w:lineRule="auto"/>
              <w:ind w:left="0"/>
              <w:jc w:val="center"/>
            </w:pPr>
            <w:r>
              <w:rPr>
                <w:b/>
              </w:rPr>
              <w:t>ML</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23DC478" w14:textId="77777777" w:rsidR="00431614" w:rsidRDefault="00000000">
            <w:pPr>
              <w:widowControl w:val="0"/>
              <w:spacing w:after="0" w:line="276" w:lineRule="auto"/>
              <w:ind w:left="0"/>
              <w:jc w:val="center"/>
            </w:pPr>
            <w:r>
              <w:rPr>
                <w:b/>
              </w:rPr>
              <w:t>MP</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36A6FBDF" w14:textId="77777777" w:rsidR="00431614" w:rsidRDefault="00000000">
            <w:pPr>
              <w:widowControl w:val="0"/>
              <w:spacing w:after="0" w:line="276" w:lineRule="auto"/>
              <w:ind w:left="0"/>
              <w:jc w:val="center"/>
            </w:pPr>
            <w:r>
              <w:rPr>
                <w:b/>
              </w:rPr>
              <w:t>ET</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3F197068" w14:textId="77777777" w:rsidR="00431614" w:rsidRDefault="00000000">
            <w:pPr>
              <w:widowControl w:val="0"/>
              <w:spacing w:after="0" w:line="276" w:lineRule="auto"/>
              <w:ind w:left="0"/>
              <w:jc w:val="center"/>
            </w:pPr>
            <w:r>
              <w:rPr>
                <w:b/>
              </w:rPr>
              <w:t>%</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4DFA09D1" w14:textId="77777777" w:rsidR="00431614" w:rsidRDefault="00000000">
            <w:pPr>
              <w:widowControl w:val="0"/>
              <w:spacing w:after="0" w:line="276" w:lineRule="auto"/>
              <w:ind w:left="0"/>
              <w:jc w:val="center"/>
            </w:pPr>
            <w:r>
              <w:rPr>
                <w:b/>
              </w:rPr>
              <w:t xml:space="preserve">ET </w:t>
            </w:r>
            <w:r>
              <w:rPr>
                <w:b/>
              </w:rPr>
              <w:br/>
              <w:t>cuối cùng</w:t>
            </w:r>
          </w:p>
        </w:tc>
      </w:tr>
      <w:tr w:rsidR="00431614" w14:paraId="3F95BC00"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11266589" w14:textId="77777777" w:rsidR="00431614" w:rsidRDefault="00000000">
            <w:pPr>
              <w:widowControl w:val="0"/>
              <w:spacing w:after="0" w:line="276" w:lineRule="auto"/>
              <w:ind w:left="0"/>
              <w:jc w:val="center"/>
            </w:pPr>
            <w:r>
              <w:t>3.1</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0911E6B4" w14:textId="77777777" w:rsidR="00431614" w:rsidRDefault="00000000">
            <w:pPr>
              <w:widowControl w:val="0"/>
              <w:spacing w:after="0" w:line="276" w:lineRule="auto"/>
              <w:ind w:left="0"/>
            </w:pPr>
            <w:r>
              <w:t>Lập trình CSDL</w:t>
            </w:r>
          </w:p>
        </w:tc>
        <w:tc>
          <w:tcPr>
            <w:tcW w:w="1152" w:type="dxa"/>
            <w:vMerge w:val="restart"/>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0ECC4822" w14:textId="77777777" w:rsidR="00431614" w:rsidRDefault="00000000">
            <w:pPr>
              <w:widowControl w:val="0"/>
              <w:spacing w:after="0" w:line="276" w:lineRule="auto"/>
              <w:ind w:left="0"/>
              <w:jc w:val="center"/>
            </w:pPr>
            <w:r>
              <w:t>Phần mềm</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DF7F16E" w14:textId="77777777" w:rsidR="00431614" w:rsidRDefault="00000000">
            <w:pPr>
              <w:widowControl w:val="0"/>
              <w:spacing w:after="0" w:line="276" w:lineRule="auto"/>
              <w:ind w:left="0"/>
              <w:jc w:val="center"/>
            </w:pPr>
            <w:r>
              <w:t>--</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3BF5E1D4" w14:textId="77777777" w:rsidR="00431614" w:rsidRDefault="00000000">
            <w:pPr>
              <w:widowControl w:val="0"/>
              <w:spacing w:after="0" w:line="276" w:lineRule="auto"/>
              <w:ind w:left="0"/>
              <w:jc w:val="center"/>
            </w:pPr>
            <w:r>
              <w:t>4</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62E545D3" w14:textId="77777777" w:rsidR="00431614" w:rsidRDefault="00000000">
            <w:pPr>
              <w:widowControl w:val="0"/>
              <w:spacing w:after="0" w:line="276" w:lineRule="auto"/>
              <w:ind w:left="0"/>
              <w:jc w:val="center"/>
            </w:pPr>
            <w:r>
              <w:t>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10B49841" w14:textId="77777777" w:rsidR="00431614" w:rsidRDefault="00000000">
            <w:pPr>
              <w:widowControl w:val="0"/>
              <w:spacing w:after="0" w:line="276" w:lineRule="auto"/>
              <w:ind w:left="0"/>
              <w:jc w:val="center"/>
            </w:pPr>
            <w:r>
              <w:t>5,5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7B41BEF7" w14:textId="77777777" w:rsidR="00431614" w:rsidRDefault="00000000">
            <w:pPr>
              <w:widowControl w:val="0"/>
              <w:spacing w:after="0" w:line="276" w:lineRule="auto"/>
              <w:ind w:left="0"/>
              <w:jc w:val="center"/>
            </w:pPr>
            <w:r>
              <w:t>4,92</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24480344"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79B21327" w14:textId="77777777" w:rsidR="00431614" w:rsidRDefault="00000000">
            <w:pPr>
              <w:widowControl w:val="0"/>
              <w:spacing w:after="0" w:line="276" w:lineRule="auto"/>
              <w:ind w:left="0"/>
              <w:jc w:val="center"/>
            </w:pPr>
            <w:r>
              <w:rPr>
                <w:b/>
              </w:rPr>
              <w:t>5,31</w:t>
            </w:r>
          </w:p>
        </w:tc>
      </w:tr>
      <w:tr w:rsidR="00431614" w14:paraId="64265F31"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6E5A1727" w14:textId="77777777" w:rsidR="00431614" w:rsidRDefault="00000000">
            <w:pPr>
              <w:widowControl w:val="0"/>
              <w:spacing w:after="0" w:line="276" w:lineRule="auto"/>
              <w:ind w:left="0"/>
              <w:jc w:val="center"/>
            </w:pPr>
            <w:r>
              <w:t>3.2</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11371421" w14:textId="77777777" w:rsidR="00431614" w:rsidRDefault="00000000">
            <w:pPr>
              <w:widowControl w:val="0"/>
              <w:spacing w:after="0" w:line="276" w:lineRule="auto"/>
              <w:ind w:left="0"/>
            </w:pPr>
            <w:r>
              <w:t>Lập trình giao diện</w:t>
            </w:r>
          </w:p>
        </w:tc>
        <w:tc>
          <w:tcPr>
            <w:tcW w:w="1152"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090BEB44" w14:textId="77777777" w:rsidR="00431614" w:rsidRDefault="00431614">
            <w:pPr>
              <w:widowControl w:val="0"/>
              <w:spacing w:after="0" w:line="276" w:lineRule="auto"/>
              <w:ind w:left="0"/>
              <w:rPr>
                <w:sz w:val="20"/>
                <w:szCs w:val="20"/>
              </w:rPr>
            </w:pP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94D48CD" w14:textId="77777777" w:rsidR="00431614" w:rsidRDefault="00000000">
            <w:pPr>
              <w:widowControl w:val="0"/>
              <w:spacing w:after="0" w:line="276" w:lineRule="auto"/>
              <w:ind w:left="0"/>
              <w:jc w:val="center"/>
            </w:pPr>
            <w:r>
              <w:t>--</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4EEA3B0" w14:textId="77777777" w:rsidR="00431614" w:rsidRDefault="00000000">
            <w:pPr>
              <w:widowControl w:val="0"/>
              <w:spacing w:after="0" w:line="276" w:lineRule="auto"/>
              <w:ind w:left="0"/>
              <w:jc w:val="center"/>
            </w:pPr>
            <w:r>
              <w:t>8</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20A47CB" w14:textId="77777777" w:rsidR="00431614" w:rsidRDefault="00000000">
            <w:pPr>
              <w:widowControl w:val="0"/>
              <w:spacing w:after="0" w:line="276" w:lineRule="auto"/>
              <w:ind w:left="0"/>
              <w:jc w:val="center"/>
            </w:pPr>
            <w:r>
              <w:t>10</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F70FAB4" w14:textId="77777777" w:rsidR="00431614" w:rsidRDefault="00000000">
            <w:pPr>
              <w:widowControl w:val="0"/>
              <w:spacing w:after="0" w:line="276" w:lineRule="auto"/>
              <w:ind w:left="0"/>
              <w:jc w:val="center"/>
            </w:pPr>
            <w:r>
              <w:t>11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C4EC1EE" w14:textId="77777777" w:rsidR="00431614" w:rsidRDefault="00000000">
            <w:pPr>
              <w:widowControl w:val="0"/>
              <w:spacing w:after="0" w:line="276" w:lineRule="auto"/>
              <w:ind w:left="0"/>
              <w:jc w:val="center"/>
            </w:pPr>
            <w:r>
              <w:t>9,83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47288B9"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8F40311" w14:textId="77777777" w:rsidR="00431614" w:rsidRDefault="00000000">
            <w:pPr>
              <w:widowControl w:val="0"/>
              <w:spacing w:after="0" w:line="276" w:lineRule="auto"/>
              <w:ind w:left="0"/>
              <w:jc w:val="center"/>
            </w:pPr>
            <w:r>
              <w:rPr>
                <w:b/>
              </w:rPr>
              <w:t>10,62</w:t>
            </w:r>
          </w:p>
        </w:tc>
      </w:tr>
      <w:tr w:rsidR="00431614" w14:paraId="239D537F"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F1EC799" w14:textId="77777777" w:rsidR="00431614" w:rsidRDefault="00000000">
            <w:pPr>
              <w:widowControl w:val="0"/>
              <w:spacing w:after="0" w:line="276" w:lineRule="auto"/>
              <w:ind w:left="0"/>
              <w:jc w:val="center"/>
            </w:pPr>
            <w:r>
              <w:t>3.2</w:t>
            </w:r>
          </w:p>
        </w:tc>
        <w:tc>
          <w:tcPr>
            <w:tcW w:w="2880"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ADC0888" w14:textId="77777777" w:rsidR="00431614" w:rsidRDefault="00000000">
            <w:pPr>
              <w:widowControl w:val="0"/>
              <w:spacing w:after="0" w:line="276" w:lineRule="auto"/>
              <w:ind w:left="0"/>
            </w:pPr>
            <w:r>
              <w:t>Lập trình chức năng</w:t>
            </w:r>
          </w:p>
        </w:tc>
        <w:tc>
          <w:tcPr>
            <w:tcW w:w="1152"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76401BF9" w14:textId="77777777" w:rsidR="00431614" w:rsidRDefault="00431614">
            <w:pPr>
              <w:widowControl w:val="0"/>
              <w:spacing w:after="0" w:line="276" w:lineRule="auto"/>
              <w:ind w:left="0"/>
              <w:rPr>
                <w:sz w:val="20"/>
                <w:szCs w:val="20"/>
              </w:rPr>
            </w:pP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47E261B" w14:textId="77777777" w:rsidR="00431614" w:rsidRDefault="00000000">
            <w:pPr>
              <w:widowControl w:val="0"/>
              <w:spacing w:after="0" w:line="276" w:lineRule="auto"/>
              <w:ind w:left="0"/>
              <w:jc w:val="center"/>
            </w:pPr>
            <w:r>
              <w:t>3.1,</w:t>
            </w:r>
          </w:p>
          <w:p w14:paraId="46889D05" w14:textId="77777777" w:rsidR="00431614" w:rsidRDefault="00000000">
            <w:pPr>
              <w:widowControl w:val="0"/>
              <w:spacing w:after="0" w:line="276" w:lineRule="auto"/>
              <w:ind w:left="0"/>
              <w:jc w:val="center"/>
            </w:pPr>
            <w:r>
              <w:t>3.2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1FCA009" w14:textId="77777777" w:rsidR="00431614" w:rsidRDefault="00000000">
            <w:pPr>
              <w:widowControl w:val="0"/>
              <w:spacing w:after="0" w:line="276" w:lineRule="auto"/>
              <w:ind w:left="0"/>
              <w:jc w:val="center"/>
            </w:pPr>
            <w:r>
              <w:t>12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3943D3B" w14:textId="77777777" w:rsidR="00431614" w:rsidRDefault="00000000">
            <w:pPr>
              <w:widowControl w:val="0"/>
              <w:spacing w:after="0" w:line="276" w:lineRule="auto"/>
              <w:ind w:left="0"/>
              <w:jc w:val="center"/>
            </w:pPr>
            <w:r>
              <w:t>15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8FDD09B" w14:textId="77777777" w:rsidR="00431614" w:rsidRDefault="00000000">
            <w:pPr>
              <w:widowControl w:val="0"/>
              <w:spacing w:after="0" w:line="276" w:lineRule="auto"/>
              <w:ind w:left="0"/>
              <w:jc w:val="center"/>
            </w:pPr>
            <w:r>
              <w:t>16</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C38C8CA" w14:textId="77777777" w:rsidR="00431614" w:rsidRDefault="00000000">
            <w:pPr>
              <w:widowControl w:val="0"/>
              <w:spacing w:after="0" w:line="276" w:lineRule="auto"/>
              <w:ind w:left="0"/>
              <w:jc w:val="center"/>
            </w:pPr>
            <w:r>
              <w:t>14,67</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97BB83C"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A57C13E" w14:textId="77777777" w:rsidR="00431614" w:rsidRDefault="00000000">
            <w:pPr>
              <w:widowControl w:val="0"/>
              <w:spacing w:after="0" w:line="276" w:lineRule="auto"/>
              <w:ind w:left="0"/>
              <w:jc w:val="center"/>
            </w:pPr>
            <w:r>
              <w:rPr>
                <w:b/>
              </w:rPr>
              <w:t>15,84</w:t>
            </w:r>
          </w:p>
        </w:tc>
      </w:tr>
      <w:tr w:rsidR="00431614" w14:paraId="603CC222"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6598FF28" w14:textId="77777777" w:rsidR="00431614" w:rsidRDefault="00431614">
            <w:pPr>
              <w:widowControl w:val="0"/>
              <w:spacing w:after="0" w:line="276" w:lineRule="auto"/>
              <w:ind w:left="0"/>
            </w:pPr>
          </w:p>
        </w:tc>
        <w:tc>
          <w:tcPr>
            <w:tcW w:w="5184" w:type="dxa"/>
            <w:gridSpan w:val="3"/>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981A16F" w14:textId="77777777" w:rsidR="00431614" w:rsidRDefault="00000000">
            <w:pPr>
              <w:widowControl w:val="0"/>
              <w:spacing w:after="0" w:line="276" w:lineRule="auto"/>
              <w:ind w:left="0"/>
              <w:jc w:val="center"/>
            </w:pPr>
            <w:r>
              <w:t>Tổng thời gian</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D1AFB7D" w14:textId="77777777" w:rsidR="00431614" w:rsidRDefault="00000000">
            <w:pPr>
              <w:widowControl w:val="0"/>
              <w:spacing w:after="0" w:line="276" w:lineRule="auto"/>
              <w:ind w:left="0"/>
              <w:jc w:val="center"/>
            </w:pPr>
            <w:r>
              <w:t>17</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F2EADEC" w14:textId="77777777" w:rsidR="00431614" w:rsidRDefault="00000000">
            <w:pPr>
              <w:widowControl w:val="0"/>
              <w:spacing w:after="0" w:line="276" w:lineRule="auto"/>
              <w:ind w:left="0"/>
              <w:jc w:val="center"/>
            </w:pPr>
            <w:r>
              <w:t>20</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CD30376" w14:textId="77777777" w:rsidR="00431614" w:rsidRDefault="00000000">
            <w:pPr>
              <w:widowControl w:val="0"/>
              <w:spacing w:after="0" w:line="276" w:lineRule="auto"/>
              <w:ind w:left="0"/>
              <w:jc w:val="center"/>
            </w:pPr>
            <w:r>
              <w:t>21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6389FB5" w14:textId="77777777" w:rsidR="00431614" w:rsidRDefault="00000000">
            <w:pPr>
              <w:widowControl w:val="0"/>
              <w:spacing w:after="0" w:line="276" w:lineRule="auto"/>
              <w:ind w:left="0"/>
              <w:jc w:val="center"/>
            </w:pPr>
            <w:r>
              <w:t>19,67</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553B46D"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73D92FE" w14:textId="77777777" w:rsidR="00431614" w:rsidRDefault="00000000">
            <w:pPr>
              <w:widowControl w:val="0"/>
              <w:spacing w:after="0" w:line="276" w:lineRule="auto"/>
              <w:ind w:left="0"/>
              <w:jc w:val="center"/>
            </w:pPr>
            <w:r>
              <w:rPr>
                <w:b/>
              </w:rPr>
              <w:t>21,24</w:t>
            </w:r>
          </w:p>
        </w:tc>
      </w:tr>
    </w:tbl>
    <w:p w14:paraId="15F08478" w14:textId="77777777" w:rsidR="00431614" w:rsidRDefault="00000000">
      <w:pPr>
        <w:spacing w:after="0" w:line="259" w:lineRule="auto"/>
        <w:ind w:left="720" w:right="1037"/>
        <w:jc w:val="center"/>
        <w:rPr>
          <w:b/>
        </w:rPr>
      </w:pPr>
      <w:r>
        <w:br w:type="page"/>
      </w:r>
    </w:p>
    <w:p w14:paraId="4716BB92" w14:textId="77777777" w:rsidR="00431614" w:rsidRDefault="00000000">
      <w:pPr>
        <w:spacing w:after="0" w:line="259" w:lineRule="auto"/>
        <w:ind w:left="720" w:right="1037"/>
        <w:jc w:val="center"/>
        <w:rPr>
          <w:b/>
        </w:rPr>
      </w:pPr>
      <w:r>
        <w:rPr>
          <w:b/>
        </w:rPr>
        <w:t>PERT-AON Thời gian hoàn thành sớm nhất</w:t>
      </w:r>
    </w:p>
    <w:p w14:paraId="4E26B0EC" w14:textId="77777777" w:rsidR="00431614" w:rsidRDefault="00000000">
      <w:pPr>
        <w:spacing w:after="0" w:line="259" w:lineRule="auto"/>
        <w:ind w:left="720" w:right="1037"/>
        <w:jc w:val="center"/>
        <w:rPr>
          <w:b/>
        </w:rPr>
      </w:pPr>
      <w:r>
        <w:rPr>
          <w:noProof/>
        </w:rPr>
        <w:drawing>
          <wp:inline distT="114300" distB="114300" distL="114300" distR="114300" wp14:anchorId="1B885361" wp14:editId="57F37732">
            <wp:extent cx="5722310" cy="2832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22310" cy="2832100"/>
                    </a:xfrm>
                    <a:prstGeom prst="rect">
                      <a:avLst/>
                    </a:prstGeom>
                    <a:ln/>
                  </pic:spPr>
                </pic:pic>
              </a:graphicData>
            </a:graphic>
          </wp:inline>
        </w:drawing>
      </w:r>
      <w:r>
        <w:rPr>
          <w:b/>
        </w:rPr>
        <w:t>PERT-AON Thời gian hoàn thành trễ nhất</w:t>
      </w:r>
    </w:p>
    <w:p w14:paraId="5F54ED41" w14:textId="2584512B" w:rsidR="00431614" w:rsidRPr="00C22101" w:rsidRDefault="00000000" w:rsidP="00C22101">
      <w:pPr>
        <w:spacing w:after="57" w:line="259" w:lineRule="auto"/>
        <w:ind w:left="0" w:right="1037"/>
      </w:pPr>
      <w:r>
        <w:rPr>
          <w:noProof/>
        </w:rPr>
        <w:drawing>
          <wp:inline distT="114300" distB="114300" distL="114300" distR="114300" wp14:anchorId="32309387" wp14:editId="2EAAC4CD">
            <wp:extent cx="5086985" cy="2628726"/>
            <wp:effectExtent l="0" t="0" r="0" b="635"/>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091582" cy="2631101"/>
                    </a:xfrm>
                    <a:prstGeom prst="rect">
                      <a:avLst/>
                    </a:prstGeom>
                    <a:ln/>
                  </pic:spPr>
                </pic:pic>
              </a:graphicData>
            </a:graphic>
          </wp:inline>
        </w:drawing>
      </w:r>
    </w:p>
    <w:p w14:paraId="581EC80E" w14:textId="77777777" w:rsidR="00431614" w:rsidRDefault="00000000">
      <w:pPr>
        <w:spacing w:after="57" w:line="259" w:lineRule="auto"/>
        <w:ind w:left="0" w:right="1037"/>
        <w:jc w:val="center"/>
        <w:rPr>
          <w:b/>
        </w:rPr>
      </w:pPr>
      <w:r>
        <w:rPr>
          <w:b/>
        </w:rPr>
        <w:t>Giai đoạn 4: Kiểm thử</w:t>
      </w:r>
    </w:p>
    <w:tbl>
      <w:tblPr>
        <w:tblStyle w:val="aff"/>
        <w:tblW w:w="10512" w:type="dxa"/>
        <w:jc w:val="center"/>
        <w:tblBorders>
          <w:top w:val="nil"/>
          <w:left w:val="nil"/>
          <w:bottom w:val="nil"/>
          <w:right w:val="nil"/>
          <w:insideH w:val="nil"/>
          <w:insideV w:val="nil"/>
        </w:tblBorders>
        <w:tblLayout w:type="fixed"/>
        <w:tblLook w:val="0600" w:firstRow="0" w:lastRow="0" w:firstColumn="0" w:lastColumn="0" w:noHBand="1" w:noVBand="1"/>
      </w:tblPr>
      <w:tblGrid>
        <w:gridCol w:w="1009"/>
        <w:gridCol w:w="2882"/>
        <w:gridCol w:w="1152"/>
        <w:gridCol w:w="1152"/>
        <w:gridCol w:w="633"/>
        <w:gridCol w:w="633"/>
        <w:gridCol w:w="633"/>
        <w:gridCol w:w="633"/>
        <w:gridCol w:w="633"/>
        <w:gridCol w:w="1152"/>
      </w:tblGrid>
      <w:tr w:rsidR="00431614" w14:paraId="48B0AE1A" w14:textId="77777777">
        <w:trPr>
          <w:cantSplit/>
          <w:trHeight w:val="576"/>
          <w:jc w:val="center"/>
        </w:trPr>
        <w:tc>
          <w:tcPr>
            <w:tcW w:w="1008" w:type="dxa"/>
            <w:tcBorders>
              <w:top w:val="single" w:sz="6" w:space="0" w:color="000000"/>
              <w:left w:val="single" w:sz="6" w:space="0" w:color="000000"/>
              <w:bottom w:val="single" w:sz="6" w:space="0" w:color="000000"/>
              <w:right w:val="single" w:sz="6" w:space="0" w:color="000000"/>
            </w:tcBorders>
            <w:shd w:val="clear" w:color="auto" w:fill="B7B7B7"/>
            <w:tcMar>
              <w:top w:w="0" w:type="dxa"/>
              <w:left w:w="0" w:type="dxa"/>
              <w:bottom w:w="0" w:type="dxa"/>
              <w:right w:w="0" w:type="dxa"/>
            </w:tcMar>
            <w:vAlign w:val="center"/>
          </w:tcPr>
          <w:p w14:paraId="2FED9B13" w14:textId="77777777" w:rsidR="00431614" w:rsidRDefault="00000000">
            <w:pPr>
              <w:widowControl w:val="0"/>
              <w:spacing w:after="0" w:line="276" w:lineRule="auto"/>
              <w:ind w:left="0"/>
              <w:jc w:val="center"/>
            </w:pPr>
            <w:r>
              <w:rPr>
                <w:b/>
              </w:rPr>
              <w:t>Mã WBS</w:t>
            </w:r>
          </w:p>
        </w:tc>
        <w:tc>
          <w:tcPr>
            <w:tcW w:w="2880"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49630783" w14:textId="77777777" w:rsidR="00431614" w:rsidRDefault="00000000">
            <w:pPr>
              <w:widowControl w:val="0"/>
              <w:spacing w:after="0" w:line="276" w:lineRule="auto"/>
              <w:ind w:left="0"/>
              <w:jc w:val="center"/>
            </w:pPr>
            <w:r>
              <w:rPr>
                <w:b/>
              </w:rPr>
              <w:t>Chi tiết công việc</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7723FDBC" w14:textId="77777777" w:rsidR="00431614" w:rsidRDefault="00000000">
            <w:pPr>
              <w:widowControl w:val="0"/>
              <w:spacing w:after="0" w:line="276" w:lineRule="auto"/>
              <w:ind w:left="0"/>
              <w:jc w:val="center"/>
            </w:pPr>
            <w:r>
              <w:rPr>
                <w:b/>
              </w:rPr>
              <w:t>Kết quả</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3ACA0AA3" w14:textId="77777777" w:rsidR="00431614" w:rsidRDefault="00000000">
            <w:pPr>
              <w:widowControl w:val="0"/>
              <w:spacing w:after="0" w:line="276" w:lineRule="auto"/>
              <w:ind w:left="0"/>
              <w:jc w:val="center"/>
            </w:pPr>
            <w:r>
              <w:rPr>
                <w:b/>
              </w:rPr>
              <w:t>Phụ thuộc</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7406D412" w14:textId="77777777" w:rsidR="00431614" w:rsidRDefault="00000000">
            <w:pPr>
              <w:widowControl w:val="0"/>
              <w:spacing w:after="0" w:line="276" w:lineRule="auto"/>
              <w:ind w:left="0"/>
              <w:jc w:val="center"/>
            </w:pPr>
            <w:r>
              <w:rPr>
                <w:b/>
              </w:rPr>
              <w:t>MO</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4502B3F8" w14:textId="77777777" w:rsidR="00431614" w:rsidRDefault="00000000">
            <w:pPr>
              <w:widowControl w:val="0"/>
              <w:spacing w:after="0" w:line="276" w:lineRule="auto"/>
              <w:ind w:left="0"/>
              <w:jc w:val="center"/>
            </w:pPr>
            <w:r>
              <w:rPr>
                <w:b/>
              </w:rPr>
              <w:t>ML</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13BF0DA2" w14:textId="77777777" w:rsidR="00431614" w:rsidRDefault="00000000">
            <w:pPr>
              <w:widowControl w:val="0"/>
              <w:spacing w:after="0" w:line="276" w:lineRule="auto"/>
              <w:ind w:left="0"/>
              <w:jc w:val="center"/>
            </w:pPr>
            <w:r>
              <w:rPr>
                <w:b/>
              </w:rPr>
              <w:t>MP</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37ABFD8" w14:textId="77777777" w:rsidR="00431614" w:rsidRDefault="00000000">
            <w:pPr>
              <w:widowControl w:val="0"/>
              <w:spacing w:after="0" w:line="276" w:lineRule="auto"/>
              <w:ind w:left="0"/>
              <w:jc w:val="center"/>
            </w:pPr>
            <w:r>
              <w:rPr>
                <w:b/>
              </w:rPr>
              <w:t>ET</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371E7997" w14:textId="77777777" w:rsidR="00431614" w:rsidRDefault="00000000">
            <w:pPr>
              <w:widowControl w:val="0"/>
              <w:spacing w:after="0" w:line="276" w:lineRule="auto"/>
              <w:ind w:left="0"/>
              <w:jc w:val="center"/>
            </w:pPr>
            <w:r>
              <w:rPr>
                <w:b/>
              </w:rPr>
              <w:t>%</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72B7192" w14:textId="77777777" w:rsidR="00431614" w:rsidRDefault="00000000">
            <w:pPr>
              <w:widowControl w:val="0"/>
              <w:spacing w:after="0" w:line="276" w:lineRule="auto"/>
              <w:ind w:left="0"/>
              <w:jc w:val="center"/>
            </w:pPr>
            <w:r>
              <w:rPr>
                <w:b/>
              </w:rPr>
              <w:t>ET</w:t>
            </w:r>
            <w:r>
              <w:rPr>
                <w:b/>
              </w:rPr>
              <w:br/>
              <w:t>cuối cùng</w:t>
            </w:r>
          </w:p>
        </w:tc>
      </w:tr>
      <w:tr w:rsidR="00431614" w14:paraId="585C7E9F" w14:textId="77777777">
        <w:trPr>
          <w:cantSplit/>
          <w:trHeight w:val="576"/>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3D1400E6" w14:textId="77777777" w:rsidR="00431614" w:rsidRDefault="00000000">
            <w:pPr>
              <w:widowControl w:val="0"/>
              <w:spacing w:after="0" w:line="276" w:lineRule="auto"/>
              <w:ind w:left="0"/>
              <w:jc w:val="center"/>
            </w:pPr>
            <w:r>
              <w:t>4.1</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3734F25" w14:textId="77777777" w:rsidR="00431614" w:rsidRDefault="00000000">
            <w:pPr>
              <w:widowControl w:val="0"/>
              <w:spacing w:after="0" w:line="276" w:lineRule="auto"/>
              <w:ind w:left="0"/>
            </w:pPr>
            <w:r>
              <w:t>Xây dựng tài liệu kiểm thử</w:t>
            </w:r>
          </w:p>
        </w:tc>
        <w:tc>
          <w:tcPr>
            <w:tcW w:w="1152" w:type="dxa"/>
            <w:vMerge w:val="restart"/>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39B0253E" w14:textId="77777777" w:rsidR="00431614" w:rsidRDefault="00000000">
            <w:pPr>
              <w:widowControl w:val="0"/>
              <w:spacing w:after="0" w:line="276" w:lineRule="auto"/>
              <w:ind w:left="0"/>
              <w:jc w:val="center"/>
            </w:pPr>
            <w:r>
              <w:t>Hồ sơ kiểm thử</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35919D75" w14:textId="77777777" w:rsidR="00431614" w:rsidRDefault="00000000">
            <w:pPr>
              <w:widowControl w:val="0"/>
              <w:spacing w:after="0" w:line="276" w:lineRule="auto"/>
              <w:ind w:left="0"/>
              <w:jc w:val="center"/>
            </w:pPr>
            <w:r>
              <w:t>--</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2E52547E" w14:textId="77777777" w:rsidR="00431614" w:rsidRDefault="00000000">
            <w:pPr>
              <w:widowControl w:val="0"/>
              <w:spacing w:after="0" w:line="276" w:lineRule="auto"/>
              <w:ind w:left="0"/>
              <w:jc w:val="center"/>
            </w:pPr>
            <w:r>
              <w:t>4</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27802816" w14:textId="77777777" w:rsidR="00431614" w:rsidRDefault="00000000">
            <w:pPr>
              <w:widowControl w:val="0"/>
              <w:spacing w:after="0" w:line="276" w:lineRule="auto"/>
              <w:ind w:left="0"/>
              <w:jc w:val="center"/>
            </w:pPr>
            <w:r>
              <w:t>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7A8EA450" w14:textId="77777777" w:rsidR="00431614" w:rsidRDefault="00000000">
            <w:pPr>
              <w:widowControl w:val="0"/>
              <w:spacing w:after="0" w:line="276" w:lineRule="auto"/>
              <w:ind w:left="0"/>
              <w:jc w:val="center"/>
            </w:pPr>
            <w:r>
              <w:t>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D42867A" w14:textId="77777777" w:rsidR="00431614" w:rsidRDefault="00000000">
            <w:pPr>
              <w:widowControl w:val="0"/>
              <w:spacing w:after="0" w:line="276" w:lineRule="auto"/>
              <w:ind w:left="0"/>
              <w:jc w:val="center"/>
            </w:pPr>
            <w:r>
              <w:t>4,83</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0C2DC214"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527B1EE1" w14:textId="77777777" w:rsidR="00431614" w:rsidRDefault="00000000">
            <w:pPr>
              <w:widowControl w:val="0"/>
              <w:spacing w:after="0" w:line="276" w:lineRule="auto"/>
              <w:ind w:left="0"/>
              <w:jc w:val="center"/>
            </w:pPr>
            <w:r>
              <w:rPr>
                <w:b/>
              </w:rPr>
              <w:t>5,22</w:t>
            </w:r>
          </w:p>
        </w:tc>
      </w:tr>
      <w:tr w:rsidR="00431614" w14:paraId="369BF3C1" w14:textId="77777777">
        <w:trPr>
          <w:cantSplit/>
          <w:trHeight w:val="576"/>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6F726E47" w14:textId="77777777" w:rsidR="00431614" w:rsidRDefault="00000000">
            <w:pPr>
              <w:widowControl w:val="0"/>
              <w:spacing w:after="0" w:line="276" w:lineRule="auto"/>
              <w:ind w:left="0"/>
              <w:jc w:val="center"/>
            </w:pPr>
            <w:r>
              <w:t>4.2</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13FD95CD" w14:textId="77777777" w:rsidR="00431614" w:rsidRDefault="00000000">
            <w:pPr>
              <w:widowControl w:val="0"/>
              <w:spacing w:after="0" w:line="276" w:lineRule="auto"/>
              <w:ind w:left="0"/>
            </w:pPr>
            <w:r>
              <w:t>Test module</w:t>
            </w:r>
          </w:p>
        </w:tc>
        <w:tc>
          <w:tcPr>
            <w:tcW w:w="1152"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0268A4A1" w14:textId="77777777" w:rsidR="00431614" w:rsidRDefault="00431614">
            <w:pPr>
              <w:widowControl w:val="0"/>
              <w:spacing w:after="0" w:line="276" w:lineRule="auto"/>
              <w:ind w:left="0"/>
              <w:rPr>
                <w:sz w:val="20"/>
                <w:szCs w:val="20"/>
              </w:rPr>
            </w:pP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3806F16" w14:textId="77777777" w:rsidR="00431614" w:rsidRDefault="00000000">
            <w:pPr>
              <w:widowControl w:val="0"/>
              <w:spacing w:after="0" w:line="276" w:lineRule="auto"/>
              <w:ind w:left="0"/>
              <w:jc w:val="center"/>
            </w:pPr>
            <w:r>
              <w:t>4.1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132541E" w14:textId="77777777" w:rsidR="00431614" w:rsidRDefault="00000000">
            <w:pPr>
              <w:widowControl w:val="0"/>
              <w:spacing w:after="0" w:line="276" w:lineRule="auto"/>
              <w:ind w:left="0"/>
              <w:jc w:val="center"/>
            </w:pPr>
            <w:r>
              <w:t>2,5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2D1EB6A" w14:textId="77777777" w:rsidR="00431614" w:rsidRDefault="00000000">
            <w:pPr>
              <w:widowControl w:val="0"/>
              <w:spacing w:after="0" w:line="276" w:lineRule="auto"/>
              <w:ind w:left="0"/>
              <w:jc w:val="center"/>
            </w:pPr>
            <w:r>
              <w:t>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A411B0C" w14:textId="77777777" w:rsidR="00431614" w:rsidRDefault="00000000">
            <w:pPr>
              <w:widowControl w:val="0"/>
              <w:spacing w:after="0" w:line="276" w:lineRule="auto"/>
              <w:ind w:left="0"/>
              <w:jc w:val="center"/>
            </w:pPr>
            <w:r>
              <w:t>3,5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EB77785" w14:textId="77777777" w:rsidR="00431614" w:rsidRDefault="00000000">
            <w:pPr>
              <w:widowControl w:val="0"/>
              <w:spacing w:after="0" w:line="276" w:lineRule="auto"/>
              <w:ind w:left="0"/>
              <w:jc w:val="center"/>
            </w:pPr>
            <w:r>
              <w:t>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F711332"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FFA0B99" w14:textId="77777777" w:rsidR="00431614" w:rsidRDefault="00000000">
            <w:pPr>
              <w:widowControl w:val="0"/>
              <w:spacing w:after="0" w:line="276" w:lineRule="auto"/>
              <w:ind w:left="0"/>
              <w:jc w:val="center"/>
            </w:pPr>
            <w:r>
              <w:rPr>
                <w:b/>
              </w:rPr>
              <w:t>3,24</w:t>
            </w:r>
          </w:p>
        </w:tc>
      </w:tr>
      <w:tr w:rsidR="00431614" w14:paraId="198E31FE" w14:textId="77777777">
        <w:trPr>
          <w:cantSplit/>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17E300AB" w14:textId="77777777" w:rsidR="00431614" w:rsidRDefault="00000000">
            <w:pPr>
              <w:widowControl w:val="0"/>
              <w:spacing w:after="0" w:line="276" w:lineRule="auto"/>
              <w:ind w:left="0"/>
              <w:jc w:val="center"/>
            </w:pPr>
            <w:r>
              <w:t>4.3</w:t>
            </w:r>
          </w:p>
        </w:tc>
        <w:tc>
          <w:tcPr>
            <w:tcW w:w="2880"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A9D5385" w14:textId="77777777" w:rsidR="00431614" w:rsidRDefault="00000000">
            <w:pPr>
              <w:widowControl w:val="0"/>
              <w:spacing w:after="0" w:line="276" w:lineRule="auto"/>
              <w:ind w:left="0"/>
            </w:pPr>
            <w:r>
              <w:t>Sửa lỗi phát sinh</w:t>
            </w:r>
          </w:p>
        </w:tc>
        <w:tc>
          <w:tcPr>
            <w:tcW w:w="1152"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009A0663" w14:textId="77777777" w:rsidR="00431614" w:rsidRDefault="00431614">
            <w:pPr>
              <w:widowControl w:val="0"/>
              <w:spacing w:after="0" w:line="276" w:lineRule="auto"/>
              <w:ind w:left="0"/>
              <w:rPr>
                <w:sz w:val="20"/>
                <w:szCs w:val="20"/>
              </w:rPr>
            </w:pP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FF3BB30" w14:textId="77777777" w:rsidR="00431614" w:rsidRDefault="00000000">
            <w:pPr>
              <w:widowControl w:val="0"/>
              <w:spacing w:after="0" w:line="276" w:lineRule="auto"/>
              <w:ind w:left="0"/>
              <w:jc w:val="center"/>
            </w:pPr>
            <w:r>
              <w:t>4.2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460F542" w14:textId="77777777" w:rsidR="00431614" w:rsidRDefault="00000000">
            <w:pPr>
              <w:widowControl w:val="0"/>
              <w:spacing w:after="0" w:line="276" w:lineRule="auto"/>
              <w:ind w:left="0"/>
              <w:jc w:val="center"/>
            </w:pPr>
            <w:r>
              <w:t>3,5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6ADBBA3" w14:textId="77777777" w:rsidR="00431614" w:rsidRDefault="00000000">
            <w:pPr>
              <w:widowControl w:val="0"/>
              <w:spacing w:after="0" w:line="276" w:lineRule="auto"/>
              <w:ind w:left="0"/>
              <w:jc w:val="center"/>
            </w:pPr>
            <w:r>
              <w:t>4</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203FF18" w14:textId="77777777" w:rsidR="00431614" w:rsidRDefault="00000000">
            <w:pPr>
              <w:widowControl w:val="0"/>
              <w:spacing w:after="0" w:line="276" w:lineRule="auto"/>
              <w:ind w:left="0"/>
              <w:jc w:val="center"/>
            </w:pPr>
            <w:r>
              <w:t>4,5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E5E179D" w14:textId="77777777" w:rsidR="00431614" w:rsidRDefault="00000000">
            <w:pPr>
              <w:widowControl w:val="0"/>
              <w:spacing w:after="0" w:line="276" w:lineRule="auto"/>
              <w:ind w:left="0"/>
              <w:jc w:val="center"/>
            </w:pPr>
            <w:r>
              <w:t>4</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ABCED19"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CE0DD15" w14:textId="77777777" w:rsidR="00431614" w:rsidRDefault="00000000">
            <w:pPr>
              <w:widowControl w:val="0"/>
              <w:spacing w:after="0" w:line="276" w:lineRule="auto"/>
              <w:ind w:left="0"/>
              <w:jc w:val="center"/>
            </w:pPr>
            <w:r>
              <w:rPr>
                <w:b/>
              </w:rPr>
              <w:t>4,32</w:t>
            </w:r>
          </w:p>
        </w:tc>
      </w:tr>
      <w:tr w:rsidR="00431614" w14:paraId="46ED9598" w14:textId="77777777">
        <w:trPr>
          <w:cantSplit/>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7F209C0F" w14:textId="77777777" w:rsidR="00431614" w:rsidRDefault="00000000">
            <w:pPr>
              <w:widowControl w:val="0"/>
              <w:spacing w:after="0" w:line="276" w:lineRule="auto"/>
              <w:ind w:left="0"/>
              <w:jc w:val="center"/>
            </w:pPr>
            <w:r>
              <w:t>4.4</w:t>
            </w:r>
          </w:p>
        </w:tc>
        <w:tc>
          <w:tcPr>
            <w:tcW w:w="2880"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10FF3E5" w14:textId="77777777" w:rsidR="00431614" w:rsidRDefault="00000000">
            <w:pPr>
              <w:widowControl w:val="0"/>
              <w:spacing w:after="0" w:line="276" w:lineRule="auto"/>
              <w:ind w:left="0"/>
            </w:pPr>
            <w:r>
              <w:t>Báo cáo kiểm thử</w:t>
            </w:r>
          </w:p>
        </w:tc>
        <w:tc>
          <w:tcPr>
            <w:tcW w:w="1152"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7C0C6930" w14:textId="77777777" w:rsidR="00431614" w:rsidRDefault="00431614">
            <w:pPr>
              <w:widowControl w:val="0"/>
              <w:spacing w:after="0" w:line="276" w:lineRule="auto"/>
              <w:ind w:left="0"/>
              <w:rPr>
                <w:sz w:val="20"/>
                <w:szCs w:val="20"/>
              </w:rPr>
            </w:pP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32C3DD8" w14:textId="77777777" w:rsidR="00431614" w:rsidRDefault="00000000">
            <w:pPr>
              <w:widowControl w:val="0"/>
              <w:spacing w:after="0" w:line="276" w:lineRule="auto"/>
              <w:ind w:left="0"/>
              <w:jc w:val="center"/>
            </w:pPr>
            <w:r>
              <w:t>4.3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34D2E0E" w14:textId="77777777" w:rsidR="00431614" w:rsidRDefault="00000000">
            <w:pPr>
              <w:widowControl w:val="0"/>
              <w:spacing w:after="0" w:line="276" w:lineRule="auto"/>
              <w:ind w:left="0"/>
              <w:jc w:val="center"/>
            </w:pPr>
            <w:r>
              <w:t>1,5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2ECBDD5"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F3B70B0" w14:textId="77777777" w:rsidR="00431614" w:rsidRDefault="00000000">
            <w:pPr>
              <w:widowControl w:val="0"/>
              <w:spacing w:after="0" w:line="276" w:lineRule="auto"/>
              <w:ind w:left="0"/>
              <w:jc w:val="center"/>
            </w:pPr>
            <w:r>
              <w:t>2,5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65F07C0"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6B9153D"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5707964" w14:textId="77777777" w:rsidR="00431614" w:rsidRDefault="00000000">
            <w:pPr>
              <w:widowControl w:val="0"/>
              <w:spacing w:after="0" w:line="276" w:lineRule="auto"/>
              <w:ind w:left="0"/>
              <w:jc w:val="center"/>
            </w:pPr>
            <w:r>
              <w:rPr>
                <w:b/>
              </w:rPr>
              <w:t>2,16</w:t>
            </w:r>
          </w:p>
        </w:tc>
      </w:tr>
      <w:tr w:rsidR="00431614" w14:paraId="6939A8EC" w14:textId="77777777">
        <w:trPr>
          <w:cantSplit/>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390BEC3" w14:textId="77777777" w:rsidR="00431614" w:rsidRDefault="00431614">
            <w:pPr>
              <w:widowControl w:val="0"/>
              <w:spacing w:after="0" w:line="276" w:lineRule="auto"/>
              <w:ind w:left="0"/>
            </w:pPr>
          </w:p>
        </w:tc>
        <w:tc>
          <w:tcPr>
            <w:tcW w:w="5184" w:type="dxa"/>
            <w:gridSpan w:val="3"/>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2F310D1" w14:textId="77777777" w:rsidR="00431614" w:rsidRDefault="00000000">
            <w:pPr>
              <w:widowControl w:val="0"/>
              <w:spacing w:after="0" w:line="276" w:lineRule="auto"/>
              <w:ind w:left="0"/>
              <w:jc w:val="center"/>
            </w:pPr>
            <w:r>
              <w:t>Tổng thời gian</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1D8CA76" w14:textId="77777777" w:rsidR="00431614" w:rsidRDefault="00000000">
            <w:pPr>
              <w:widowControl w:val="0"/>
              <w:spacing w:after="0" w:line="276" w:lineRule="auto"/>
              <w:ind w:left="0"/>
              <w:jc w:val="center"/>
            </w:pPr>
            <w:r>
              <w:t>11,5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4DBF4FA" w14:textId="77777777" w:rsidR="00431614" w:rsidRDefault="00000000">
            <w:pPr>
              <w:widowControl w:val="0"/>
              <w:spacing w:after="0" w:line="276" w:lineRule="auto"/>
              <w:ind w:left="0"/>
              <w:jc w:val="center"/>
            </w:pPr>
            <w:r>
              <w:t>14</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551D8B5" w14:textId="77777777" w:rsidR="00431614" w:rsidRDefault="00000000">
            <w:pPr>
              <w:widowControl w:val="0"/>
              <w:spacing w:after="0" w:line="276" w:lineRule="auto"/>
              <w:ind w:left="0"/>
              <w:jc w:val="center"/>
            </w:pPr>
            <w:r>
              <w:t>14,5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FF3994E" w14:textId="77777777" w:rsidR="00431614" w:rsidRDefault="00000000">
            <w:pPr>
              <w:widowControl w:val="0"/>
              <w:spacing w:after="0" w:line="276" w:lineRule="auto"/>
              <w:ind w:left="0"/>
              <w:jc w:val="center"/>
            </w:pPr>
            <w:r>
              <w:t>13,67</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F4D216D"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6D080F23" w14:textId="77777777" w:rsidR="00431614" w:rsidRDefault="00000000">
            <w:pPr>
              <w:widowControl w:val="0"/>
              <w:spacing w:after="0" w:line="276" w:lineRule="auto"/>
              <w:ind w:left="0"/>
              <w:jc w:val="center"/>
            </w:pPr>
            <w:r>
              <w:rPr>
                <w:b/>
              </w:rPr>
              <w:t>14,76</w:t>
            </w:r>
          </w:p>
        </w:tc>
      </w:tr>
    </w:tbl>
    <w:p w14:paraId="641265A3" w14:textId="77777777" w:rsidR="00431614" w:rsidRDefault="00431614">
      <w:pPr>
        <w:spacing w:after="57" w:line="259" w:lineRule="auto"/>
        <w:ind w:left="0" w:right="1037"/>
        <w:jc w:val="center"/>
        <w:rPr>
          <w:b/>
        </w:rPr>
      </w:pPr>
    </w:p>
    <w:p w14:paraId="30D1FA61" w14:textId="77777777" w:rsidR="00431614" w:rsidRDefault="00000000">
      <w:pPr>
        <w:spacing w:after="57" w:line="259" w:lineRule="auto"/>
        <w:ind w:left="0" w:right="1037"/>
        <w:jc w:val="center"/>
        <w:rPr>
          <w:b/>
        </w:rPr>
      </w:pPr>
      <w:r>
        <w:rPr>
          <w:b/>
        </w:rPr>
        <w:t>PERT-AON Thời gian hoàn thành sớm nhất</w:t>
      </w:r>
    </w:p>
    <w:p w14:paraId="027F1EC1" w14:textId="77777777" w:rsidR="00431614" w:rsidRDefault="00000000">
      <w:pPr>
        <w:spacing w:after="57" w:line="259" w:lineRule="auto"/>
        <w:ind w:left="0" w:right="1037"/>
        <w:jc w:val="center"/>
        <w:rPr>
          <w:b/>
        </w:rPr>
      </w:pPr>
      <w:r>
        <w:rPr>
          <w:noProof/>
        </w:rPr>
        <w:drawing>
          <wp:inline distT="114300" distB="114300" distL="114300" distR="114300" wp14:anchorId="512B9AE5" wp14:editId="10E2140B">
            <wp:extent cx="5722310" cy="12827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22310" cy="1282700"/>
                    </a:xfrm>
                    <a:prstGeom prst="rect">
                      <a:avLst/>
                    </a:prstGeom>
                    <a:ln/>
                  </pic:spPr>
                </pic:pic>
              </a:graphicData>
            </a:graphic>
          </wp:inline>
        </w:drawing>
      </w:r>
      <w:r>
        <w:rPr>
          <w:b/>
        </w:rPr>
        <w:t>PERT-AON Thời gian hoàn thành trễ nhất</w:t>
      </w:r>
    </w:p>
    <w:p w14:paraId="61CB787A" w14:textId="77777777" w:rsidR="00431614" w:rsidRDefault="00000000">
      <w:pPr>
        <w:spacing w:after="453" w:line="259" w:lineRule="auto"/>
        <w:ind w:left="30" w:right="-34"/>
      </w:pPr>
      <w:r>
        <w:rPr>
          <w:noProof/>
        </w:rPr>
        <w:drawing>
          <wp:inline distT="114300" distB="114300" distL="114300" distR="114300" wp14:anchorId="4C279D19" wp14:editId="26C29D47">
            <wp:extent cx="5722310" cy="12954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22310" cy="1295400"/>
                    </a:xfrm>
                    <a:prstGeom prst="rect">
                      <a:avLst/>
                    </a:prstGeom>
                    <a:ln/>
                  </pic:spPr>
                </pic:pic>
              </a:graphicData>
            </a:graphic>
          </wp:inline>
        </w:drawing>
      </w:r>
    </w:p>
    <w:p w14:paraId="55D9BA29" w14:textId="77777777" w:rsidR="00431614" w:rsidRDefault="00000000">
      <w:pPr>
        <w:ind w:left="0"/>
        <w:jc w:val="center"/>
        <w:rPr>
          <w:b/>
        </w:rPr>
      </w:pPr>
      <w:r>
        <w:rPr>
          <w:b/>
        </w:rPr>
        <w:t>Giai đoạn 5: Triển khai và bàn giao</w:t>
      </w:r>
    </w:p>
    <w:tbl>
      <w:tblPr>
        <w:tblStyle w:val="aff0"/>
        <w:tblW w:w="10512" w:type="dxa"/>
        <w:jc w:val="center"/>
        <w:tblBorders>
          <w:top w:val="nil"/>
          <w:left w:val="nil"/>
          <w:bottom w:val="nil"/>
          <w:right w:val="nil"/>
          <w:insideH w:val="nil"/>
          <w:insideV w:val="nil"/>
        </w:tblBorders>
        <w:tblLayout w:type="fixed"/>
        <w:tblLook w:val="0600" w:firstRow="0" w:lastRow="0" w:firstColumn="0" w:lastColumn="0" w:noHBand="1" w:noVBand="1"/>
      </w:tblPr>
      <w:tblGrid>
        <w:gridCol w:w="1009"/>
        <w:gridCol w:w="2882"/>
        <w:gridCol w:w="1152"/>
        <w:gridCol w:w="1152"/>
        <w:gridCol w:w="633"/>
        <w:gridCol w:w="633"/>
        <w:gridCol w:w="633"/>
        <w:gridCol w:w="633"/>
        <w:gridCol w:w="633"/>
        <w:gridCol w:w="1152"/>
      </w:tblGrid>
      <w:tr w:rsidR="00431614" w14:paraId="069D3612" w14:textId="77777777">
        <w:trPr>
          <w:trHeight w:val="576"/>
          <w:jc w:val="center"/>
        </w:trPr>
        <w:tc>
          <w:tcPr>
            <w:tcW w:w="1008" w:type="dxa"/>
            <w:tcBorders>
              <w:top w:val="single" w:sz="6" w:space="0" w:color="000000"/>
              <w:left w:val="single" w:sz="6" w:space="0" w:color="000000"/>
              <w:bottom w:val="single" w:sz="6" w:space="0" w:color="000000"/>
              <w:right w:val="single" w:sz="6" w:space="0" w:color="000000"/>
            </w:tcBorders>
            <w:shd w:val="clear" w:color="auto" w:fill="B7B7B7"/>
            <w:tcMar>
              <w:top w:w="0" w:type="dxa"/>
              <w:left w:w="0" w:type="dxa"/>
              <w:bottom w:w="0" w:type="dxa"/>
              <w:right w:w="0" w:type="dxa"/>
            </w:tcMar>
            <w:vAlign w:val="center"/>
          </w:tcPr>
          <w:p w14:paraId="1CC79F92" w14:textId="77777777" w:rsidR="00431614" w:rsidRDefault="00000000">
            <w:pPr>
              <w:widowControl w:val="0"/>
              <w:spacing w:after="0" w:line="276" w:lineRule="auto"/>
              <w:ind w:left="0"/>
              <w:jc w:val="center"/>
            </w:pPr>
            <w:r>
              <w:rPr>
                <w:b/>
              </w:rPr>
              <w:t>Mã WBS</w:t>
            </w:r>
          </w:p>
        </w:tc>
        <w:tc>
          <w:tcPr>
            <w:tcW w:w="2880"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3141745D" w14:textId="77777777" w:rsidR="00431614" w:rsidRDefault="00000000">
            <w:pPr>
              <w:widowControl w:val="0"/>
              <w:spacing w:after="0" w:line="276" w:lineRule="auto"/>
              <w:ind w:left="0"/>
              <w:jc w:val="center"/>
            </w:pPr>
            <w:r>
              <w:rPr>
                <w:b/>
              </w:rPr>
              <w:t>Chi tiết công việc</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3719E2D6" w14:textId="77777777" w:rsidR="00431614" w:rsidRDefault="00000000">
            <w:pPr>
              <w:widowControl w:val="0"/>
              <w:spacing w:after="0" w:line="276" w:lineRule="auto"/>
              <w:ind w:left="0"/>
              <w:jc w:val="center"/>
            </w:pPr>
            <w:r>
              <w:rPr>
                <w:b/>
              </w:rPr>
              <w:t>Kết quả</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771FF76B" w14:textId="77777777" w:rsidR="00431614" w:rsidRDefault="00000000">
            <w:pPr>
              <w:widowControl w:val="0"/>
              <w:spacing w:after="0" w:line="276" w:lineRule="auto"/>
              <w:ind w:left="0"/>
              <w:jc w:val="center"/>
            </w:pPr>
            <w:r>
              <w:rPr>
                <w:b/>
              </w:rPr>
              <w:t>Phụ thuộc</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063AF3F" w14:textId="77777777" w:rsidR="00431614" w:rsidRDefault="00000000">
            <w:pPr>
              <w:widowControl w:val="0"/>
              <w:spacing w:after="0" w:line="276" w:lineRule="auto"/>
              <w:ind w:left="0"/>
              <w:jc w:val="center"/>
            </w:pPr>
            <w:r>
              <w:rPr>
                <w:b/>
              </w:rPr>
              <w:t>MO</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2B46C29A" w14:textId="77777777" w:rsidR="00431614" w:rsidRDefault="00000000">
            <w:pPr>
              <w:widowControl w:val="0"/>
              <w:spacing w:after="0" w:line="276" w:lineRule="auto"/>
              <w:ind w:left="0"/>
              <w:jc w:val="center"/>
            </w:pPr>
            <w:r>
              <w:rPr>
                <w:b/>
              </w:rPr>
              <w:t>ML</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54A4690F" w14:textId="77777777" w:rsidR="00431614" w:rsidRDefault="00000000">
            <w:pPr>
              <w:widowControl w:val="0"/>
              <w:spacing w:after="0" w:line="276" w:lineRule="auto"/>
              <w:ind w:left="0"/>
              <w:jc w:val="center"/>
            </w:pPr>
            <w:r>
              <w:rPr>
                <w:b/>
              </w:rPr>
              <w:t>MP</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425F397E" w14:textId="77777777" w:rsidR="00431614" w:rsidRDefault="00000000">
            <w:pPr>
              <w:widowControl w:val="0"/>
              <w:spacing w:after="0" w:line="276" w:lineRule="auto"/>
              <w:ind w:left="0"/>
              <w:jc w:val="center"/>
            </w:pPr>
            <w:r>
              <w:rPr>
                <w:b/>
              </w:rPr>
              <w:t>ET</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5A2D76D5" w14:textId="77777777" w:rsidR="00431614" w:rsidRDefault="00000000">
            <w:pPr>
              <w:widowControl w:val="0"/>
              <w:spacing w:after="0" w:line="276" w:lineRule="auto"/>
              <w:ind w:left="0"/>
              <w:jc w:val="center"/>
            </w:pPr>
            <w:r>
              <w:rPr>
                <w:b/>
              </w:rPr>
              <w:t>%</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p w14:paraId="1D349DFA" w14:textId="77777777" w:rsidR="00431614" w:rsidRDefault="00000000">
            <w:pPr>
              <w:widowControl w:val="0"/>
              <w:spacing w:after="0" w:line="276" w:lineRule="auto"/>
              <w:ind w:left="0"/>
              <w:jc w:val="center"/>
            </w:pPr>
            <w:r>
              <w:rPr>
                <w:b/>
              </w:rPr>
              <w:t>ET</w:t>
            </w:r>
            <w:r>
              <w:rPr>
                <w:b/>
              </w:rPr>
              <w:br/>
              <w:t>cuối cùng</w:t>
            </w:r>
          </w:p>
        </w:tc>
      </w:tr>
      <w:tr w:rsidR="00431614" w14:paraId="731164FA"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5830177F" w14:textId="77777777" w:rsidR="00431614" w:rsidRDefault="00000000">
            <w:pPr>
              <w:widowControl w:val="0"/>
              <w:spacing w:after="0" w:line="276" w:lineRule="auto"/>
              <w:ind w:left="0"/>
              <w:jc w:val="center"/>
            </w:pPr>
            <w:r>
              <w:t>5.1</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8023D80" w14:textId="77777777" w:rsidR="00431614" w:rsidRDefault="00000000">
            <w:pPr>
              <w:widowControl w:val="0"/>
              <w:spacing w:after="0" w:line="276" w:lineRule="auto"/>
              <w:ind w:left="0"/>
            </w:pPr>
            <w:r>
              <w:t>Cài đặt sản phẩm</w:t>
            </w:r>
          </w:p>
        </w:tc>
        <w:tc>
          <w:tcPr>
            <w:tcW w:w="1152" w:type="dxa"/>
            <w:vMerge w:val="restart"/>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18FE3397" w14:textId="77777777" w:rsidR="00431614" w:rsidRDefault="00000000">
            <w:pPr>
              <w:widowControl w:val="0"/>
              <w:spacing w:after="0" w:line="276" w:lineRule="auto"/>
              <w:ind w:left="0"/>
              <w:jc w:val="center"/>
            </w:pPr>
            <w:r>
              <w:t>$$$</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6B0DE465" w14:textId="77777777" w:rsidR="00431614" w:rsidRDefault="00000000">
            <w:pPr>
              <w:widowControl w:val="0"/>
              <w:spacing w:after="0" w:line="276" w:lineRule="auto"/>
              <w:ind w:left="0"/>
              <w:jc w:val="center"/>
            </w:pPr>
            <w:r>
              <w:t>--</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0EFFEDE8" w14:textId="77777777" w:rsidR="00431614" w:rsidRDefault="00000000">
            <w:pPr>
              <w:widowControl w:val="0"/>
              <w:spacing w:after="0" w:line="276" w:lineRule="auto"/>
              <w:ind w:left="0"/>
              <w:jc w:val="center"/>
            </w:pPr>
            <w:r>
              <w:t>1,5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0B569076"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12F0B4AB" w14:textId="77777777" w:rsidR="00431614" w:rsidRDefault="00000000">
            <w:pPr>
              <w:widowControl w:val="0"/>
              <w:spacing w:after="0" w:line="276" w:lineRule="auto"/>
              <w:ind w:left="0"/>
              <w:jc w:val="center"/>
            </w:pPr>
            <w:r>
              <w:t>2,5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374FC7A2"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0AAA5E95"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4FB2D9B" w14:textId="77777777" w:rsidR="00431614" w:rsidRDefault="00000000">
            <w:pPr>
              <w:widowControl w:val="0"/>
              <w:spacing w:after="0" w:line="276" w:lineRule="auto"/>
              <w:ind w:left="0"/>
              <w:jc w:val="center"/>
            </w:pPr>
            <w:r>
              <w:rPr>
                <w:b/>
              </w:rPr>
              <w:t>2,16</w:t>
            </w:r>
          </w:p>
        </w:tc>
      </w:tr>
      <w:tr w:rsidR="00431614" w14:paraId="57FB2170"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p w14:paraId="7D5BCA92" w14:textId="77777777" w:rsidR="00431614" w:rsidRDefault="00000000">
            <w:pPr>
              <w:widowControl w:val="0"/>
              <w:spacing w:after="0" w:line="276" w:lineRule="auto"/>
              <w:ind w:left="0"/>
              <w:jc w:val="center"/>
            </w:pPr>
            <w:r>
              <w:t>5.2</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14:paraId="457737B4" w14:textId="77777777" w:rsidR="00431614" w:rsidRDefault="00000000">
            <w:pPr>
              <w:widowControl w:val="0"/>
              <w:spacing w:after="0" w:line="276" w:lineRule="auto"/>
              <w:ind w:left="0"/>
            </w:pPr>
            <w:r>
              <w:t>Hướng dẫn sử dụng</w:t>
            </w:r>
          </w:p>
        </w:tc>
        <w:tc>
          <w:tcPr>
            <w:tcW w:w="1152"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09A0C731" w14:textId="77777777" w:rsidR="00431614" w:rsidRDefault="00431614">
            <w:pPr>
              <w:widowControl w:val="0"/>
              <w:spacing w:after="0" w:line="276" w:lineRule="auto"/>
              <w:ind w:left="0"/>
              <w:rPr>
                <w:sz w:val="20"/>
                <w:szCs w:val="20"/>
              </w:rPr>
            </w:pP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8064B42" w14:textId="77777777" w:rsidR="00431614" w:rsidRDefault="00000000">
            <w:pPr>
              <w:widowControl w:val="0"/>
              <w:spacing w:after="0" w:line="276" w:lineRule="auto"/>
              <w:ind w:left="0"/>
              <w:jc w:val="center"/>
            </w:pPr>
            <w:r>
              <w:t>5.1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482267A" w14:textId="77777777" w:rsidR="00431614" w:rsidRDefault="00000000">
            <w:pPr>
              <w:widowControl w:val="0"/>
              <w:spacing w:after="0" w:line="276" w:lineRule="auto"/>
              <w:ind w:left="0"/>
              <w:jc w:val="center"/>
            </w:pPr>
            <w:r>
              <w:t>0,5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00AE7C5" w14:textId="77777777" w:rsidR="00431614" w:rsidRDefault="00000000">
            <w:pPr>
              <w:widowControl w:val="0"/>
              <w:spacing w:after="0" w:line="276" w:lineRule="auto"/>
              <w:ind w:left="0"/>
              <w:jc w:val="center"/>
            </w:pPr>
            <w:r>
              <w:t>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D6A350D" w14:textId="77777777" w:rsidR="00431614" w:rsidRDefault="00000000">
            <w:pPr>
              <w:widowControl w:val="0"/>
              <w:spacing w:after="0" w:line="276" w:lineRule="auto"/>
              <w:ind w:left="0"/>
              <w:jc w:val="center"/>
            </w:pPr>
            <w:r>
              <w:t>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E820E4F" w14:textId="77777777" w:rsidR="00431614" w:rsidRDefault="00000000">
            <w:pPr>
              <w:widowControl w:val="0"/>
              <w:spacing w:after="0" w:line="276" w:lineRule="auto"/>
              <w:ind w:left="0"/>
              <w:jc w:val="center"/>
            </w:pPr>
            <w:r>
              <w:t>0,92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E6BDDB1"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B24A5D8" w14:textId="77777777" w:rsidR="00431614" w:rsidRDefault="00000000">
            <w:pPr>
              <w:widowControl w:val="0"/>
              <w:spacing w:after="0" w:line="276" w:lineRule="auto"/>
              <w:ind w:left="0"/>
              <w:jc w:val="center"/>
            </w:pPr>
            <w:r>
              <w:rPr>
                <w:b/>
              </w:rPr>
              <w:t>0,99</w:t>
            </w:r>
          </w:p>
        </w:tc>
      </w:tr>
      <w:tr w:rsidR="00431614" w14:paraId="0F60CB62"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583EBAF3" w14:textId="77777777" w:rsidR="00431614" w:rsidRDefault="00000000">
            <w:pPr>
              <w:widowControl w:val="0"/>
              <w:spacing w:after="0" w:line="276" w:lineRule="auto"/>
              <w:ind w:left="0"/>
              <w:jc w:val="center"/>
            </w:pPr>
            <w:r>
              <w:t>5.3</w:t>
            </w:r>
          </w:p>
        </w:tc>
        <w:tc>
          <w:tcPr>
            <w:tcW w:w="2880"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996E061" w14:textId="77777777" w:rsidR="00431614" w:rsidRDefault="00000000">
            <w:pPr>
              <w:widowControl w:val="0"/>
              <w:spacing w:after="0" w:line="276" w:lineRule="auto"/>
              <w:ind w:left="0"/>
            </w:pPr>
            <w:r>
              <w:t>Bàn giao sản phẩm</w:t>
            </w:r>
          </w:p>
        </w:tc>
        <w:tc>
          <w:tcPr>
            <w:tcW w:w="1152"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2C2ADCDB" w14:textId="77777777" w:rsidR="00431614" w:rsidRDefault="00431614">
            <w:pPr>
              <w:widowControl w:val="0"/>
              <w:spacing w:after="0" w:line="276" w:lineRule="auto"/>
              <w:ind w:left="0"/>
              <w:rPr>
                <w:sz w:val="20"/>
                <w:szCs w:val="20"/>
              </w:rPr>
            </w:pP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3677B87" w14:textId="77777777" w:rsidR="00431614" w:rsidRDefault="00000000">
            <w:pPr>
              <w:widowControl w:val="0"/>
              <w:spacing w:after="0" w:line="276" w:lineRule="auto"/>
              <w:ind w:left="0"/>
              <w:jc w:val="center"/>
            </w:pPr>
            <w:r>
              <w:t>5.2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3FAA5D6" w14:textId="77777777" w:rsidR="00431614" w:rsidRDefault="00000000">
            <w:pPr>
              <w:widowControl w:val="0"/>
              <w:spacing w:after="0" w:line="276" w:lineRule="auto"/>
              <w:ind w:left="0"/>
              <w:jc w:val="center"/>
            </w:pPr>
            <w:r>
              <w:t>0,5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1B8DAA2" w14:textId="77777777" w:rsidR="00431614" w:rsidRDefault="00000000">
            <w:pPr>
              <w:widowControl w:val="0"/>
              <w:spacing w:after="0" w:line="276" w:lineRule="auto"/>
              <w:ind w:left="0"/>
              <w:jc w:val="center"/>
            </w:pPr>
            <w:r>
              <w:t>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BA8552A" w14:textId="77777777" w:rsidR="00431614" w:rsidRDefault="00000000">
            <w:pPr>
              <w:widowControl w:val="0"/>
              <w:spacing w:after="0" w:line="276" w:lineRule="auto"/>
              <w:ind w:left="0"/>
              <w:jc w:val="center"/>
            </w:pPr>
            <w:r>
              <w:t>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3D7FDB5" w14:textId="77777777" w:rsidR="00431614" w:rsidRDefault="00000000">
            <w:pPr>
              <w:widowControl w:val="0"/>
              <w:spacing w:after="0" w:line="276" w:lineRule="auto"/>
              <w:ind w:left="0"/>
              <w:jc w:val="center"/>
            </w:pPr>
            <w:r>
              <w:t>0,92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02CCD3D"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1CA77C0" w14:textId="77777777" w:rsidR="00431614" w:rsidRDefault="00000000">
            <w:pPr>
              <w:widowControl w:val="0"/>
              <w:spacing w:after="0" w:line="276" w:lineRule="auto"/>
              <w:ind w:left="0"/>
              <w:jc w:val="center"/>
            </w:pPr>
            <w:r>
              <w:rPr>
                <w:b/>
              </w:rPr>
              <w:t>0,99</w:t>
            </w:r>
          </w:p>
        </w:tc>
      </w:tr>
      <w:tr w:rsidR="00431614" w14:paraId="734D2457"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F671EC9" w14:textId="77777777" w:rsidR="00431614" w:rsidRDefault="00000000">
            <w:pPr>
              <w:widowControl w:val="0"/>
              <w:spacing w:after="0" w:line="276" w:lineRule="auto"/>
              <w:ind w:left="0"/>
              <w:jc w:val="center"/>
            </w:pPr>
            <w:r>
              <w:t>5.4</w:t>
            </w:r>
          </w:p>
        </w:tc>
        <w:tc>
          <w:tcPr>
            <w:tcW w:w="2880"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214B0A2" w14:textId="77777777" w:rsidR="00431614" w:rsidRDefault="00000000">
            <w:pPr>
              <w:widowControl w:val="0"/>
              <w:spacing w:after="0" w:line="276" w:lineRule="auto"/>
              <w:ind w:left="0"/>
            </w:pPr>
            <w:r>
              <w:t>Báo cáo</w:t>
            </w:r>
          </w:p>
        </w:tc>
        <w:tc>
          <w:tcPr>
            <w:tcW w:w="1152" w:type="dxa"/>
            <w:vMerge/>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tcPr>
          <w:p w14:paraId="6EC8DF63" w14:textId="77777777" w:rsidR="00431614" w:rsidRDefault="00431614">
            <w:pPr>
              <w:widowControl w:val="0"/>
              <w:spacing w:after="0" w:line="276" w:lineRule="auto"/>
              <w:ind w:left="0"/>
              <w:rPr>
                <w:sz w:val="20"/>
                <w:szCs w:val="20"/>
              </w:rPr>
            </w:pP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B2EBD13" w14:textId="77777777" w:rsidR="00431614" w:rsidRDefault="00000000">
            <w:pPr>
              <w:widowControl w:val="0"/>
              <w:spacing w:after="0" w:line="276" w:lineRule="auto"/>
              <w:ind w:left="0"/>
              <w:jc w:val="center"/>
            </w:pPr>
            <w:r>
              <w:t>5.3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B183FDE" w14:textId="77777777" w:rsidR="00431614" w:rsidRDefault="00000000">
            <w:pPr>
              <w:widowControl w:val="0"/>
              <w:spacing w:after="0" w:line="276" w:lineRule="auto"/>
              <w:ind w:left="0"/>
              <w:jc w:val="center"/>
            </w:pPr>
            <w:r>
              <w:t>1,5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C5709CE"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21FFBBB" w14:textId="77777777" w:rsidR="00431614" w:rsidRDefault="00000000">
            <w:pPr>
              <w:widowControl w:val="0"/>
              <w:spacing w:after="0" w:line="276" w:lineRule="auto"/>
              <w:ind w:left="0"/>
              <w:jc w:val="center"/>
            </w:pPr>
            <w:r>
              <w:t>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008EAE2" w14:textId="77777777" w:rsidR="00431614" w:rsidRDefault="00000000">
            <w:pPr>
              <w:widowControl w:val="0"/>
              <w:spacing w:after="0" w:line="276" w:lineRule="auto"/>
              <w:ind w:left="0"/>
              <w:jc w:val="center"/>
            </w:pPr>
            <w:r>
              <w:t>1,92</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3127B18D"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5AD332B5" w14:textId="77777777" w:rsidR="00431614" w:rsidRDefault="00000000">
            <w:pPr>
              <w:widowControl w:val="0"/>
              <w:spacing w:after="0" w:line="276" w:lineRule="auto"/>
              <w:ind w:left="0"/>
              <w:jc w:val="center"/>
            </w:pPr>
            <w:r>
              <w:rPr>
                <w:b/>
              </w:rPr>
              <w:t>2,07</w:t>
            </w:r>
          </w:p>
        </w:tc>
      </w:tr>
      <w:tr w:rsidR="00431614" w14:paraId="485F618A" w14:textId="77777777">
        <w:trPr>
          <w:trHeight w:val="576"/>
          <w:jc w:val="center"/>
        </w:trPr>
        <w:tc>
          <w:tcPr>
            <w:tcW w:w="1008"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71780E98" w14:textId="77777777" w:rsidR="00431614" w:rsidRDefault="00431614">
            <w:pPr>
              <w:widowControl w:val="0"/>
              <w:spacing w:after="0" w:line="276" w:lineRule="auto"/>
              <w:ind w:left="0"/>
            </w:pPr>
          </w:p>
        </w:tc>
        <w:tc>
          <w:tcPr>
            <w:tcW w:w="5184" w:type="dxa"/>
            <w:gridSpan w:val="3"/>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25D4DA20" w14:textId="77777777" w:rsidR="00431614" w:rsidRDefault="00000000">
            <w:pPr>
              <w:widowControl w:val="0"/>
              <w:spacing w:after="0" w:line="276" w:lineRule="auto"/>
              <w:ind w:left="0"/>
              <w:jc w:val="center"/>
            </w:pPr>
            <w:r>
              <w:t>Tổng thời gian</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71C0CFAB" w14:textId="77777777" w:rsidR="00431614" w:rsidRDefault="00000000">
            <w:pPr>
              <w:widowControl w:val="0"/>
              <w:spacing w:after="0" w:line="276" w:lineRule="auto"/>
              <w:ind w:left="0"/>
              <w:jc w:val="center"/>
            </w:pPr>
            <w:r>
              <w:t>4,5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CEBCF5B" w14:textId="77777777" w:rsidR="00431614" w:rsidRDefault="00000000">
            <w:pPr>
              <w:widowControl w:val="0"/>
              <w:spacing w:after="0" w:line="276" w:lineRule="auto"/>
              <w:ind w:left="0"/>
              <w:jc w:val="center"/>
            </w:pPr>
            <w:r>
              <w:t>6</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4D7E8FD4" w14:textId="77777777" w:rsidR="00431614" w:rsidRDefault="00000000">
            <w:pPr>
              <w:widowControl w:val="0"/>
              <w:spacing w:after="0" w:line="276" w:lineRule="auto"/>
              <w:ind w:left="0"/>
              <w:jc w:val="center"/>
            </w:pPr>
            <w:r>
              <w:t>6,5</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0B609395" w14:textId="77777777" w:rsidR="00431614" w:rsidRDefault="00000000">
            <w:pPr>
              <w:widowControl w:val="0"/>
              <w:spacing w:after="0" w:line="276" w:lineRule="auto"/>
              <w:ind w:left="0"/>
              <w:jc w:val="center"/>
            </w:pPr>
            <w:r>
              <w:t>5,83</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30A6D42" w14:textId="77777777" w:rsidR="00431614" w:rsidRDefault="00000000">
            <w:pPr>
              <w:widowControl w:val="0"/>
              <w:spacing w:after="0" w:line="276" w:lineRule="auto"/>
              <w:ind w:left="0"/>
              <w:jc w:val="center"/>
            </w:pPr>
            <w:r>
              <w:t>8%</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p w14:paraId="120E4450" w14:textId="77777777" w:rsidR="00431614" w:rsidRDefault="00000000">
            <w:pPr>
              <w:widowControl w:val="0"/>
              <w:spacing w:after="0" w:line="276" w:lineRule="auto"/>
              <w:ind w:left="0"/>
              <w:jc w:val="center"/>
            </w:pPr>
            <w:r>
              <w:rPr>
                <w:b/>
              </w:rPr>
              <w:t>6,3</w:t>
            </w:r>
          </w:p>
        </w:tc>
      </w:tr>
    </w:tbl>
    <w:p w14:paraId="0E2DD8FB" w14:textId="77777777" w:rsidR="00431614" w:rsidRDefault="00431614">
      <w:pPr>
        <w:ind w:left="0"/>
        <w:jc w:val="center"/>
        <w:rPr>
          <w:b/>
        </w:rPr>
      </w:pPr>
    </w:p>
    <w:p w14:paraId="0FE9D39A" w14:textId="77777777" w:rsidR="00431614" w:rsidRDefault="00000000">
      <w:pPr>
        <w:jc w:val="center"/>
        <w:rPr>
          <w:b/>
        </w:rPr>
      </w:pPr>
      <w:r>
        <w:rPr>
          <w:b/>
        </w:rPr>
        <w:t>PERT-AON Thời gian hoàn thành sớm nhất</w:t>
      </w:r>
    </w:p>
    <w:p w14:paraId="18677A30" w14:textId="77777777" w:rsidR="00431614" w:rsidRDefault="00000000">
      <w:pPr>
        <w:spacing w:after="657"/>
        <w:ind w:left="0"/>
        <w:jc w:val="center"/>
      </w:pPr>
      <w:r>
        <w:rPr>
          <w:noProof/>
        </w:rPr>
        <w:drawing>
          <wp:inline distT="114300" distB="114300" distL="114300" distR="114300" wp14:anchorId="1318746D" wp14:editId="2C3745F3">
            <wp:extent cx="5722310" cy="13462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22310" cy="1346200"/>
                    </a:xfrm>
                    <a:prstGeom prst="rect">
                      <a:avLst/>
                    </a:prstGeom>
                    <a:ln/>
                  </pic:spPr>
                </pic:pic>
              </a:graphicData>
            </a:graphic>
          </wp:inline>
        </w:drawing>
      </w:r>
    </w:p>
    <w:p w14:paraId="54C7429A" w14:textId="77777777" w:rsidR="00431614" w:rsidRDefault="00000000">
      <w:pPr>
        <w:jc w:val="center"/>
        <w:rPr>
          <w:b/>
        </w:rPr>
      </w:pPr>
      <w:r>
        <w:rPr>
          <w:b/>
        </w:rPr>
        <w:t>PERT-AON Thời gian hoàn thành trễ nhất</w:t>
      </w:r>
    </w:p>
    <w:p w14:paraId="7B52EC80" w14:textId="77777777" w:rsidR="00431614" w:rsidRDefault="00000000">
      <w:pPr>
        <w:spacing w:after="657"/>
        <w:ind w:left="0"/>
        <w:jc w:val="center"/>
      </w:pPr>
      <w:r>
        <w:rPr>
          <w:noProof/>
        </w:rPr>
        <w:drawing>
          <wp:inline distT="114300" distB="114300" distL="114300" distR="114300" wp14:anchorId="5F8358A3" wp14:editId="4CEC4B7E">
            <wp:extent cx="5722310" cy="1549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22310" cy="1549400"/>
                    </a:xfrm>
                    <a:prstGeom prst="rect">
                      <a:avLst/>
                    </a:prstGeom>
                    <a:ln/>
                  </pic:spPr>
                </pic:pic>
              </a:graphicData>
            </a:graphic>
          </wp:inline>
        </w:drawing>
      </w:r>
    </w:p>
    <w:p w14:paraId="3747F38B" w14:textId="77777777" w:rsidR="00431614" w:rsidRDefault="00000000">
      <w:pPr>
        <w:jc w:val="center"/>
        <w:rPr>
          <w:b/>
        </w:rPr>
      </w:pPr>
      <w:r>
        <w:rPr>
          <w:b/>
        </w:rPr>
        <w:t>Bảng ước lượng PERT kết hợp</w:t>
      </w:r>
    </w:p>
    <w:tbl>
      <w:tblPr>
        <w:tblStyle w:val="aff1"/>
        <w:tblW w:w="10064" w:type="dxa"/>
        <w:jc w:val="center"/>
        <w:tblBorders>
          <w:top w:val="nil"/>
          <w:left w:val="nil"/>
          <w:bottom w:val="nil"/>
          <w:right w:val="nil"/>
          <w:insideH w:val="nil"/>
          <w:insideV w:val="nil"/>
        </w:tblBorders>
        <w:tblLayout w:type="fixed"/>
        <w:tblLook w:val="0600" w:firstRow="0" w:lastRow="0" w:firstColumn="0" w:lastColumn="0" w:noHBand="1" w:noVBand="1"/>
        <w:tblPrChange w:id="269" w:author="Dũng Hạ Quang" w:date="2023-11-06T15:05:00Z">
          <w:tblPr>
            <w:tblStyle w:val="aff1"/>
            <w:tblW w:w="11232" w:type="dxa"/>
            <w:jc w:val="center"/>
            <w:tblBorders>
              <w:top w:val="nil"/>
              <w:left w:val="nil"/>
              <w:bottom w:val="nil"/>
              <w:right w:val="nil"/>
              <w:insideH w:val="nil"/>
              <w:insideV w:val="nil"/>
            </w:tblBorders>
            <w:tblLayout w:type="fixed"/>
            <w:tblLook w:val="0600" w:firstRow="0" w:lastRow="0" w:firstColumn="0" w:lastColumn="0" w:noHBand="1" w:noVBand="1"/>
          </w:tblPr>
        </w:tblPrChange>
      </w:tblPr>
      <w:tblGrid>
        <w:gridCol w:w="567"/>
        <w:gridCol w:w="1914"/>
        <w:gridCol w:w="2305"/>
        <w:gridCol w:w="1152"/>
        <w:gridCol w:w="633"/>
        <w:gridCol w:w="633"/>
        <w:gridCol w:w="633"/>
        <w:gridCol w:w="633"/>
        <w:gridCol w:w="633"/>
        <w:gridCol w:w="961"/>
        <w:tblGridChange w:id="270">
          <w:tblGrid>
            <w:gridCol w:w="1153"/>
            <w:gridCol w:w="2305"/>
            <w:gridCol w:w="2305"/>
            <w:gridCol w:w="1152"/>
            <w:gridCol w:w="633"/>
            <w:gridCol w:w="633"/>
            <w:gridCol w:w="633"/>
            <w:gridCol w:w="633"/>
            <w:gridCol w:w="633"/>
            <w:gridCol w:w="1152"/>
          </w:tblGrid>
        </w:tblGridChange>
      </w:tblGrid>
      <w:tr w:rsidR="00431614" w14:paraId="36875EDC" w14:textId="77777777" w:rsidTr="00C22101">
        <w:trPr>
          <w:trHeight w:val="576"/>
          <w:jc w:val="center"/>
          <w:trPrChange w:id="271" w:author="Dũng Hạ Quang" w:date="2023-11-06T15:05:00Z">
            <w:trPr>
              <w:trHeight w:val="576"/>
              <w:jc w:val="center"/>
            </w:trPr>
          </w:trPrChange>
        </w:trPr>
        <w:tc>
          <w:tcPr>
            <w:tcW w:w="567" w:type="dxa"/>
            <w:tcBorders>
              <w:top w:val="single" w:sz="6" w:space="0" w:color="000000"/>
              <w:left w:val="single" w:sz="6" w:space="0" w:color="000000"/>
              <w:bottom w:val="single" w:sz="6" w:space="0" w:color="000000"/>
              <w:right w:val="single" w:sz="6" w:space="0" w:color="000000"/>
            </w:tcBorders>
            <w:shd w:val="clear" w:color="auto" w:fill="B7B7B7"/>
            <w:tcMar>
              <w:top w:w="0" w:type="dxa"/>
              <w:left w:w="0" w:type="dxa"/>
              <w:bottom w:w="0" w:type="dxa"/>
              <w:right w:w="0" w:type="dxa"/>
            </w:tcMar>
            <w:vAlign w:val="center"/>
            <w:tcPrChange w:id="272" w:author="Dũng Hạ Quang" w:date="2023-11-06T15:05:00Z">
              <w:tcPr>
                <w:tcW w:w="1152" w:type="dxa"/>
                <w:tcBorders>
                  <w:top w:val="single" w:sz="6" w:space="0" w:color="000000"/>
                  <w:left w:val="single" w:sz="6" w:space="0" w:color="000000"/>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5E56FDE0" w14:textId="77777777" w:rsidR="00431614" w:rsidRDefault="00000000">
            <w:pPr>
              <w:widowControl w:val="0"/>
              <w:spacing w:after="0" w:line="276" w:lineRule="auto"/>
              <w:ind w:left="0"/>
              <w:jc w:val="center"/>
            </w:pPr>
            <w:r>
              <w:rPr>
                <w:b/>
              </w:rPr>
              <w:t>Giai đoạn</w:t>
            </w:r>
          </w:p>
        </w:tc>
        <w:tc>
          <w:tcPr>
            <w:tcW w:w="1914"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Change w:id="273" w:author="Dũng Hạ Quang" w:date="2023-11-06T15:05:00Z">
              <w:tcPr>
                <w:tcW w:w="2304"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4A56672C" w14:textId="77777777" w:rsidR="00431614" w:rsidRDefault="00000000">
            <w:pPr>
              <w:widowControl w:val="0"/>
              <w:spacing w:after="0" w:line="276" w:lineRule="auto"/>
              <w:ind w:left="0"/>
              <w:jc w:val="center"/>
            </w:pPr>
            <w:r>
              <w:rPr>
                <w:b/>
              </w:rPr>
              <w:t>Công việc</w:t>
            </w:r>
          </w:p>
        </w:tc>
        <w:tc>
          <w:tcPr>
            <w:tcW w:w="2305"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Change w:id="274" w:author="Dũng Hạ Quang" w:date="2023-11-06T15:05:00Z">
              <w:tcPr>
                <w:tcW w:w="2304"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6FC0D2EE" w14:textId="77777777" w:rsidR="00431614" w:rsidRDefault="00000000">
            <w:pPr>
              <w:widowControl w:val="0"/>
              <w:spacing w:after="0" w:line="276" w:lineRule="auto"/>
              <w:ind w:left="0"/>
              <w:jc w:val="center"/>
            </w:pPr>
            <w:r>
              <w:rPr>
                <w:b/>
              </w:rPr>
              <w:t>Kết quả</w:t>
            </w:r>
          </w:p>
        </w:tc>
        <w:tc>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Change w:id="275" w:author="Dũng Hạ Quang" w:date="2023-11-06T15:05:00Z">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5368ED65" w14:textId="77777777" w:rsidR="00431614" w:rsidRDefault="00000000">
            <w:pPr>
              <w:widowControl w:val="0"/>
              <w:spacing w:after="0" w:line="276" w:lineRule="auto"/>
              <w:ind w:left="0"/>
              <w:jc w:val="center"/>
            </w:pPr>
            <w:r>
              <w:rPr>
                <w:b/>
              </w:rPr>
              <w:t>Phụ thuộc</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Change w:id="276" w:author="Dũng Hạ Quang" w:date="2023-11-06T15:05:00Z">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7B681C1F" w14:textId="77777777" w:rsidR="00431614" w:rsidRDefault="00000000">
            <w:pPr>
              <w:widowControl w:val="0"/>
              <w:spacing w:after="0" w:line="276" w:lineRule="auto"/>
              <w:ind w:left="0"/>
              <w:jc w:val="center"/>
            </w:pPr>
            <w:r>
              <w:rPr>
                <w:b/>
              </w:rPr>
              <w:t>MO</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Change w:id="277" w:author="Dũng Hạ Quang" w:date="2023-11-06T15:05:00Z">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640BC8B2" w14:textId="77777777" w:rsidR="00431614" w:rsidRDefault="00000000">
            <w:pPr>
              <w:widowControl w:val="0"/>
              <w:spacing w:after="0" w:line="276" w:lineRule="auto"/>
              <w:ind w:left="0"/>
              <w:jc w:val="center"/>
            </w:pPr>
            <w:r>
              <w:rPr>
                <w:b/>
              </w:rPr>
              <w:t>ML</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Change w:id="278" w:author="Dũng Hạ Quang" w:date="2023-11-06T15:05:00Z">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331F432F" w14:textId="77777777" w:rsidR="00431614" w:rsidRDefault="00000000">
            <w:pPr>
              <w:widowControl w:val="0"/>
              <w:spacing w:after="0" w:line="276" w:lineRule="auto"/>
              <w:ind w:left="0"/>
              <w:jc w:val="center"/>
            </w:pPr>
            <w:r>
              <w:rPr>
                <w:b/>
              </w:rPr>
              <w:t>MP</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Change w:id="279" w:author="Dũng Hạ Quang" w:date="2023-11-06T15:05:00Z">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516138D7" w14:textId="77777777" w:rsidR="00431614" w:rsidRDefault="00000000">
            <w:pPr>
              <w:widowControl w:val="0"/>
              <w:spacing w:after="0" w:line="276" w:lineRule="auto"/>
              <w:ind w:left="0"/>
              <w:jc w:val="center"/>
            </w:pPr>
            <w:r>
              <w:rPr>
                <w:b/>
              </w:rPr>
              <w:t>ET</w:t>
            </w:r>
          </w:p>
        </w:tc>
        <w:tc>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Change w:id="280" w:author="Dũng Hạ Quang" w:date="2023-11-06T15:05:00Z">
              <w:tcPr>
                <w:tcW w:w="633"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19CE76FC" w14:textId="77777777" w:rsidR="00431614" w:rsidRDefault="00000000">
            <w:pPr>
              <w:widowControl w:val="0"/>
              <w:spacing w:after="0" w:line="276" w:lineRule="auto"/>
              <w:ind w:left="0"/>
              <w:jc w:val="center"/>
            </w:pPr>
            <w:r>
              <w:rPr>
                <w:b/>
              </w:rPr>
              <w:t>%</w:t>
            </w:r>
          </w:p>
        </w:tc>
        <w:tc>
          <w:tcPr>
            <w:tcW w:w="961"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Change w:id="281" w:author="Dũng Hạ Quang" w:date="2023-11-06T15:05:00Z">
              <w:tcPr>
                <w:tcW w:w="1152" w:type="dxa"/>
                <w:tcBorders>
                  <w:top w:val="single" w:sz="6" w:space="0" w:color="000000"/>
                  <w:left w:val="single" w:sz="6" w:space="0" w:color="CCCCCC"/>
                  <w:bottom w:val="single" w:sz="6" w:space="0" w:color="000000"/>
                  <w:right w:val="single" w:sz="6" w:space="0" w:color="000000"/>
                </w:tcBorders>
                <w:shd w:val="clear" w:color="auto" w:fill="B7B7B7"/>
                <w:tcMar>
                  <w:top w:w="0" w:type="dxa"/>
                  <w:left w:w="0" w:type="dxa"/>
                  <w:bottom w:w="0" w:type="dxa"/>
                  <w:right w:w="0" w:type="dxa"/>
                </w:tcMar>
                <w:vAlign w:val="center"/>
              </w:tcPr>
            </w:tcPrChange>
          </w:tcPr>
          <w:p w14:paraId="20B76416" w14:textId="77777777" w:rsidR="00431614" w:rsidRDefault="00000000">
            <w:pPr>
              <w:widowControl w:val="0"/>
              <w:spacing w:after="0" w:line="276" w:lineRule="auto"/>
              <w:ind w:left="0"/>
              <w:jc w:val="center"/>
            </w:pPr>
            <w:r>
              <w:rPr>
                <w:b/>
              </w:rPr>
              <w:t>ET cuối cùng</w:t>
            </w:r>
          </w:p>
        </w:tc>
      </w:tr>
      <w:tr w:rsidR="00431614" w14:paraId="545A4D2E" w14:textId="77777777" w:rsidTr="00C22101">
        <w:trPr>
          <w:trHeight w:val="576"/>
          <w:jc w:val="center"/>
          <w:trPrChange w:id="282" w:author="Dũng Hạ Quang" w:date="2023-11-06T15:05:00Z">
            <w:trPr>
              <w:trHeight w:val="576"/>
              <w:jc w:val="center"/>
            </w:trPr>
          </w:trPrChange>
        </w:trPr>
        <w:tc>
          <w:tcPr>
            <w:tcW w:w="567"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Change w:id="283" w:author="Dũng Hạ Quang" w:date="2023-11-06T15:05:00Z">
              <w:tcPr>
                <w:tcW w:w="1152"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tcPrChange>
          </w:tcPr>
          <w:p w14:paraId="024EE09D" w14:textId="77777777" w:rsidR="00431614" w:rsidRDefault="00000000">
            <w:pPr>
              <w:widowControl w:val="0"/>
              <w:spacing w:after="0" w:line="276" w:lineRule="auto"/>
              <w:ind w:left="0"/>
              <w:jc w:val="center"/>
            </w:pPr>
            <w:r>
              <w:t>1</w:t>
            </w:r>
          </w:p>
        </w:tc>
        <w:tc>
          <w:tcPr>
            <w:tcW w:w="191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84" w:author="Dũng Hạ Quang" w:date="2023-11-06T15:05:00Z">
              <w:tcPr>
                <w:tcW w:w="230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270B8D7A" w14:textId="77777777" w:rsidR="00431614" w:rsidRDefault="00000000">
            <w:pPr>
              <w:widowControl w:val="0"/>
              <w:spacing w:after="0" w:line="276" w:lineRule="auto"/>
              <w:ind w:left="0"/>
            </w:pPr>
            <w:r>
              <w:t>Khảo sát và phân tích yêu cầu</w:t>
            </w:r>
          </w:p>
        </w:tc>
        <w:tc>
          <w:tcPr>
            <w:tcW w:w="230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285" w:author="Dũng Hạ Quang" w:date="2023-11-06T15:05:00Z">
              <w:tcPr>
                <w:tcW w:w="230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013F3BC5" w14:textId="77777777" w:rsidR="00431614" w:rsidRDefault="00000000">
            <w:pPr>
              <w:widowControl w:val="0"/>
              <w:spacing w:after="0" w:line="276" w:lineRule="auto"/>
              <w:ind w:left="0"/>
              <w:jc w:val="center"/>
            </w:pPr>
            <w:r>
              <w:t>URD</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86" w:author="Dũng Hạ Quang" w:date="2023-11-06T15:05:00Z">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71E4B2C1" w14:textId="77777777" w:rsidR="00431614" w:rsidRDefault="00000000">
            <w:pPr>
              <w:widowControl w:val="0"/>
              <w:spacing w:after="0" w:line="276" w:lineRule="auto"/>
              <w:ind w:left="0"/>
              <w:jc w:val="center"/>
            </w:pPr>
            <w:r>
              <w:t>--</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87"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6DAA8D2C" w14:textId="77777777" w:rsidR="00431614" w:rsidRDefault="00000000">
            <w:pPr>
              <w:widowControl w:val="0"/>
              <w:spacing w:after="0" w:line="276" w:lineRule="auto"/>
              <w:ind w:left="0"/>
              <w:jc w:val="center"/>
            </w:pPr>
            <w:r>
              <w:t>6</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88"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42F6CE7D" w14:textId="77777777" w:rsidR="00431614" w:rsidRDefault="00000000">
            <w:pPr>
              <w:widowControl w:val="0"/>
              <w:spacing w:after="0" w:line="276" w:lineRule="auto"/>
              <w:ind w:left="0"/>
              <w:jc w:val="center"/>
            </w:pPr>
            <w:r>
              <w:t>8</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89"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115C74D8" w14:textId="77777777" w:rsidR="00431614" w:rsidRDefault="00000000">
            <w:pPr>
              <w:widowControl w:val="0"/>
              <w:spacing w:after="0" w:line="276" w:lineRule="auto"/>
              <w:ind w:left="0"/>
              <w:jc w:val="center"/>
            </w:pPr>
            <w:r>
              <w:t>9</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90"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22FB375F" w14:textId="77777777" w:rsidR="00431614" w:rsidRDefault="00000000">
            <w:pPr>
              <w:widowControl w:val="0"/>
              <w:spacing w:after="0" w:line="276" w:lineRule="auto"/>
              <w:ind w:left="0"/>
              <w:jc w:val="center"/>
            </w:pPr>
            <w:r>
              <w:t>7,83</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91"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1A87F422" w14:textId="77777777" w:rsidR="00431614" w:rsidRDefault="00000000">
            <w:pPr>
              <w:widowControl w:val="0"/>
              <w:spacing w:after="0" w:line="276" w:lineRule="auto"/>
              <w:ind w:left="0"/>
              <w:jc w:val="center"/>
            </w:pPr>
            <w:r>
              <w:t>8%</w:t>
            </w:r>
          </w:p>
        </w:tc>
        <w:tc>
          <w:tcPr>
            <w:tcW w:w="961"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92" w:author="Dũng Hạ Quang" w:date="2023-11-06T15:05:00Z">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6CAD6DCD" w14:textId="77777777" w:rsidR="00431614" w:rsidRDefault="00000000">
            <w:pPr>
              <w:widowControl w:val="0"/>
              <w:spacing w:after="0" w:line="276" w:lineRule="auto"/>
              <w:ind w:left="0"/>
              <w:jc w:val="center"/>
            </w:pPr>
            <w:r>
              <w:rPr>
                <w:b/>
              </w:rPr>
              <w:t>8,46</w:t>
            </w:r>
          </w:p>
        </w:tc>
      </w:tr>
      <w:tr w:rsidR="00431614" w14:paraId="5B0CF279" w14:textId="77777777" w:rsidTr="00C22101">
        <w:trPr>
          <w:trHeight w:val="576"/>
          <w:jc w:val="center"/>
          <w:trPrChange w:id="293" w:author="Dũng Hạ Quang" w:date="2023-11-06T15:05:00Z">
            <w:trPr>
              <w:trHeight w:val="576"/>
              <w:jc w:val="center"/>
            </w:trPr>
          </w:trPrChange>
        </w:trPr>
        <w:tc>
          <w:tcPr>
            <w:tcW w:w="567"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Change w:id="294" w:author="Dũng Hạ Quang" w:date="2023-11-06T15:05:00Z">
              <w:tcPr>
                <w:tcW w:w="1152"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tcPrChange>
          </w:tcPr>
          <w:p w14:paraId="274FB35B" w14:textId="77777777" w:rsidR="00431614" w:rsidRDefault="00000000">
            <w:pPr>
              <w:widowControl w:val="0"/>
              <w:spacing w:after="0" w:line="276" w:lineRule="auto"/>
              <w:ind w:left="0"/>
              <w:jc w:val="center"/>
            </w:pPr>
            <w:r>
              <w:t>2</w:t>
            </w:r>
          </w:p>
        </w:tc>
        <w:tc>
          <w:tcPr>
            <w:tcW w:w="191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95" w:author="Dũng Hạ Quang" w:date="2023-11-06T15:05:00Z">
              <w:tcPr>
                <w:tcW w:w="230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37A07523" w14:textId="77777777" w:rsidR="00431614" w:rsidRDefault="00000000">
            <w:pPr>
              <w:widowControl w:val="0"/>
              <w:spacing w:after="0" w:line="276" w:lineRule="auto"/>
              <w:ind w:left="0"/>
            </w:pPr>
            <w:r>
              <w:t>Phân tích và thiết kế hệ thống</w:t>
            </w:r>
          </w:p>
        </w:tc>
        <w:tc>
          <w:tcPr>
            <w:tcW w:w="230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296" w:author="Dũng Hạ Quang" w:date="2023-11-06T15:05:00Z">
              <w:tcPr>
                <w:tcW w:w="230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21BA99B5" w14:textId="77777777" w:rsidR="00431614" w:rsidRDefault="00000000">
            <w:pPr>
              <w:widowControl w:val="0"/>
              <w:spacing w:after="0" w:line="276" w:lineRule="auto"/>
              <w:ind w:left="0"/>
              <w:jc w:val="center"/>
            </w:pPr>
            <w:r>
              <w:t xml:space="preserve">Giao diện, CSDL, </w:t>
            </w:r>
            <w:r>
              <w:br/>
              <w:t>tài liệu đặc tả</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97" w:author="Dũng Hạ Quang" w:date="2023-11-06T15:05:00Z">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0EA76E01" w14:textId="77777777" w:rsidR="00431614" w:rsidRDefault="00000000">
            <w:pPr>
              <w:widowControl w:val="0"/>
              <w:spacing w:after="0" w:line="276" w:lineRule="auto"/>
              <w:ind w:left="0"/>
              <w:jc w:val="center"/>
            </w:pPr>
            <w:r>
              <w:t>1</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98"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4833C726" w14:textId="77777777" w:rsidR="00431614" w:rsidRDefault="00000000">
            <w:pPr>
              <w:widowControl w:val="0"/>
              <w:spacing w:after="0" w:line="276" w:lineRule="auto"/>
              <w:ind w:left="0"/>
              <w:jc w:val="center"/>
            </w:pPr>
            <w:r>
              <w:t>13</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299"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056BCBC8" w14:textId="77777777" w:rsidR="00431614" w:rsidRDefault="00000000">
            <w:pPr>
              <w:widowControl w:val="0"/>
              <w:spacing w:after="0" w:line="276" w:lineRule="auto"/>
              <w:ind w:left="0"/>
              <w:jc w:val="center"/>
            </w:pPr>
            <w:r>
              <w:t>15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00"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13757C5E" w14:textId="77777777" w:rsidR="00431614" w:rsidRDefault="00000000">
            <w:pPr>
              <w:widowControl w:val="0"/>
              <w:spacing w:after="0" w:line="276" w:lineRule="auto"/>
              <w:ind w:left="0"/>
              <w:jc w:val="center"/>
            </w:pPr>
            <w:r>
              <w:t>16</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01"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1D30EB48" w14:textId="77777777" w:rsidR="00431614" w:rsidRDefault="00000000">
            <w:pPr>
              <w:widowControl w:val="0"/>
              <w:spacing w:after="0" w:line="276" w:lineRule="auto"/>
              <w:ind w:left="0"/>
              <w:jc w:val="center"/>
            </w:pPr>
            <w:r>
              <w:t>14,83</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02"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78BEE76B" w14:textId="77777777" w:rsidR="00431614" w:rsidRDefault="00000000">
            <w:pPr>
              <w:widowControl w:val="0"/>
              <w:spacing w:after="0" w:line="276" w:lineRule="auto"/>
              <w:ind w:left="0"/>
              <w:jc w:val="center"/>
            </w:pPr>
            <w:r>
              <w:t>8%</w:t>
            </w:r>
          </w:p>
        </w:tc>
        <w:tc>
          <w:tcPr>
            <w:tcW w:w="961"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03" w:author="Dũng Hạ Quang" w:date="2023-11-06T15:05:00Z">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4EC0F1E6" w14:textId="77777777" w:rsidR="00431614" w:rsidRDefault="00000000">
            <w:pPr>
              <w:widowControl w:val="0"/>
              <w:spacing w:after="0" w:line="276" w:lineRule="auto"/>
              <w:ind w:left="0"/>
              <w:jc w:val="center"/>
            </w:pPr>
            <w:r>
              <w:rPr>
                <w:b/>
              </w:rPr>
              <w:t>16,02</w:t>
            </w:r>
          </w:p>
        </w:tc>
      </w:tr>
      <w:tr w:rsidR="00431614" w14:paraId="672047F9" w14:textId="77777777" w:rsidTr="00C22101">
        <w:trPr>
          <w:trHeight w:val="576"/>
          <w:jc w:val="center"/>
          <w:trPrChange w:id="304" w:author="Dũng Hạ Quang" w:date="2023-11-06T15:05:00Z">
            <w:trPr>
              <w:trHeight w:val="576"/>
              <w:jc w:val="center"/>
            </w:trPr>
          </w:trPrChange>
        </w:trPr>
        <w:tc>
          <w:tcPr>
            <w:tcW w:w="567"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Change w:id="305" w:author="Dũng Hạ Quang" w:date="2023-11-06T15:05:00Z">
              <w:tcPr>
                <w:tcW w:w="1152"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tcPrChange>
          </w:tcPr>
          <w:p w14:paraId="1ABEF7B5" w14:textId="77777777" w:rsidR="00431614" w:rsidRDefault="00000000">
            <w:pPr>
              <w:widowControl w:val="0"/>
              <w:spacing w:after="0" w:line="276" w:lineRule="auto"/>
              <w:ind w:left="0"/>
              <w:jc w:val="center"/>
            </w:pPr>
            <w:r>
              <w:t>3</w:t>
            </w:r>
          </w:p>
        </w:tc>
        <w:tc>
          <w:tcPr>
            <w:tcW w:w="191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06" w:author="Dũng Hạ Quang" w:date="2023-11-06T15:05:00Z">
              <w:tcPr>
                <w:tcW w:w="230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2B3195E0" w14:textId="77777777" w:rsidR="00431614" w:rsidRDefault="00000000">
            <w:pPr>
              <w:widowControl w:val="0"/>
              <w:spacing w:after="0" w:line="276" w:lineRule="auto"/>
              <w:ind w:left="0"/>
            </w:pPr>
            <w:r>
              <w:t>Thực hiện</w:t>
            </w:r>
          </w:p>
        </w:tc>
        <w:tc>
          <w:tcPr>
            <w:tcW w:w="230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07" w:author="Dũng Hạ Quang" w:date="2023-11-06T15:05:00Z">
              <w:tcPr>
                <w:tcW w:w="230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284F71EA" w14:textId="77777777" w:rsidR="00431614" w:rsidRDefault="00000000">
            <w:pPr>
              <w:widowControl w:val="0"/>
              <w:spacing w:after="0" w:line="276" w:lineRule="auto"/>
              <w:ind w:left="0"/>
              <w:jc w:val="center"/>
            </w:pPr>
            <w:r>
              <w:t>Source code</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08" w:author="Dũng Hạ Quang" w:date="2023-11-06T15:05:00Z">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0AD1F90D" w14:textId="77777777" w:rsidR="00431614" w:rsidRDefault="00000000">
            <w:pPr>
              <w:widowControl w:val="0"/>
              <w:spacing w:after="0" w:line="276" w:lineRule="auto"/>
              <w:ind w:left="0"/>
              <w:jc w:val="center"/>
            </w:pPr>
            <w:r>
              <w:t>3</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09"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344C0F70" w14:textId="77777777" w:rsidR="00431614" w:rsidRDefault="00000000">
            <w:pPr>
              <w:widowControl w:val="0"/>
              <w:spacing w:after="0" w:line="276" w:lineRule="auto"/>
              <w:ind w:left="0"/>
              <w:jc w:val="center"/>
            </w:pPr>
            <w:r>
              <w:t>17</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10"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64F8F980" w14:textId="77777777" w:rsidR="00431614" w:rsidRDefault="00000000">
            <w:pPr>
              <w:widowControl w:val="0"/>
              <w:spacing w:after="0" w:line="276" w:lineRule="auto"/>
              <w:ind w:left="0"/>
              <w:jc w:val="center"/>
            </w:pPr>
            <w:r>
              <w:t>20</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11"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3E889E15" w14:textId="77777777" w:rsidR="00431614" w:rsidRDefault="00000000">
            <w:pPr>
              <w:widowControl w:val="0"/>
              <w:spacing w:after="0" w:line="276" w:lineRule="auto"/>
              <w:ind w:left="0"/>
              <w:jc w:val="center"/>
            </w:pPr>
            <w:r>
              <w:t>21</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12"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1A256BC4" w14:textId="77777777" w:rsidR="00431614" w:rsidRDefault="00000000">
            <w:pPr>
              <w:widowControl w:val="0"/>
              <w:spacing w:after="0" w:line="276" w:lineRule="auto"/>
              <w:ind w:left="0"/>
              <w:jc w:val="center"/>
            </w:pPr>
            <w:r>
              <w:t>19,67</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13"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28A3F367" w14:textId="77777777" w:rsidR="00431614" w:rsidRDefault="00000000">
            <w:pPr>
              <w:widowControl w:val="0"/>
              <w:spacing w:after="0" w:line="276" w:lineRule="auto"/>
              <w:ind w:left="0"/>
              <w:jc w:val="center"/>
            </w:pPr>
            <w:r>
              <w:t>8%</w:t>
            </w:r>
          </w:p>
        </w:tc>
        <w:tc>
          <w:tcPr>
            <w:tcW w:w="961"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14" w:author="Dũng Hạ Quang" w:date="2023-11-06T15:05:00Z">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34BD8EE9" w14:textId="77777777" w:rsidR="00431614" w:rsidRDefault="00000000">
            <w:pPr>
              <w:widowControl w:val="0"/>
              <w:spacing w:after="0" w:line="276" w:lineRule="auto"/>
              <w:ind w:left="0"/>
              <w:jc w:val="center"/>
            </w:pPr>
            <w:r>
              <w:rPr>
                <w:b/>
              </w:rPr>
              <w:t>21,24</w:t>
            </w:r>
          </w:p>
        </w:tc>
      </w:tr>
      <w:tr w:rsidR="00431614" w14:paraId="00A825EA" w14:textId="77777777" w:rsidTr="00C22101">
        <w:trPr>
          <w:trHeight w:val="576"/>
          <w:jc w:val="center"/>
          <w:trPrChange w:id="315" w:author="Dũng Hạ Quang" w:date="2023-11-06T15:05:00Z">
            <w:trPr>
              <w:trHeight w:val="576"/>
              <w:jc w:val="center"/>
            </w:trPr>
          </w:trPrChange>
        </w:trPr>
        <w:tc>
          <w:tcPr>
            <w:tcW w:w="567"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Change w:id="316" w:author="Dũng Hạ Quang" w:date="2023-11-06T15:05:00Z">
              <w:tcPr>
                <w:tcW w:w="1152"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tcPrChange>
          </w:tcPr>
          <w:p w14:paraId="5C7618A9" w14:textId="77777777" w:rsidR="00431614" w:rsidRDefault="00000000">
            <w:pPr>
              <w:widowControl w:val="0"/>
              <w:spacing w:after="0" w:line="276" w:lineRule="auto"/>
              <w:ind w:left="0"/>
              <w:jc w:val="center"/>
            </w:pPr>
            <w:r>
              <w:t>4</w:t>
            </w:r>
          </w:p>
        </w:tc>
        <w:tc>
          <w:tcPr>
            <w:tcW w:w="191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17" w:author="Dũng Hạ Quang" w:date="2023-11-06T15:05:00Z">
              <w:tcPr>
                <w:tcW w:w="230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399CF93D" w14:textId="77777777" w:rsidR="00431614" w:rsidRDefault="00000000">
            <w:pPr>
              <w:widowControl w:val="0"/>
              <w:spacing w:after="0" w:line="276" w:lineRule="auto"/>
              <w:ind w:left="0"/>
            </w:pPr>
            <w:r>
              <w:t>Kiểm thử</w:t>
            </w:r>
          </w:p>
        </w:tc>
        <w:tc>
          <w:tcPr>
            <w:tcW w:w="230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18" w:author="Dũng Hạ Quang" w:date="2023-11-06T15:05:00Z">
              <w:tcPr>
                <w:tcW w:w="230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56127DF0" w14:textId="77777777" w:rsidR="00431614" w:rsidRDefault="00000000">
            <w:pPr>
              <w:widowControl w:val="0"/>
              <w:spacing w:after="0" w:line="276" w:lineRule="auto"/>
              <w:ind w:left="0"/>
              <w:jc w:val="center"/>
            </w:pPr>
            <w:r>
              <w:t>Phần mềm</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19" w:author="Dũng Hạ Quang" w:date="2023-11-06T15:05:00Z">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1E7645CB" w14:textId="77777777" w:rsidR="00431614" w:rsidRDefault="00431614">
            <w:pPr>
              <w:widowControl w:val="0"/>
              <w:spacing w:after="0" w:line="276" w:lineRule="auto"/>
              <w:ind w:left="0"/>
            </w:pP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20"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3A603BE9" w14:textId="77777777" w:rsidR="00431614" w:rsidRDefault="00000000">
            <w:pPr>
              <w:widowControl w:val="0"/>
              <w:spacing w:after="0" w:line="276" w:lineRule="auto"/>
              <w:ind w:left="0"/>
              <w:jc w:val="center"/>
            </w:pPr>
            <w:r>
              <w:t>11,5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21"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18E73835" w14:textId="77777777" w:rsidR="00431614" w:rsidRDefault="00000000">
            <w:pPr>
              <w:widowControl w:val="0"/>
              <w:spacing w:after="0" w:line="276" w:lineRule="auto"/>
              <w:ind w:left="0"/>
              <w:jc w:val="center"/>
            </w:pPr>
            <w:r>
              <w:t>14</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22"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79640591" w14:textId="77777777" w:rsidR="00431614" w:rsidRDefault="00000000">
            <w:pPr>
              <w:widowControl w:val="0"/>
              <w:spacing w:after="0" w:line="276" w:lineRule="auto"/>
              <w:ind w:left="0"/>
              <w:jc w:val="center"/>
            </w:pPr>
            <w:r>
              <w:t>14,5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23"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0D369459" w14:textId="77777777" w:rsidR="00431614" w:rsidRDefault="00000000">
            <w:pPr>
              <w:widowControl w:val="0"/>
              <w:spacing w:after="0" w:line="276" w:lineRule="auto"/>
              <w:ind w:left="0"/>
              <w:jc w:val="center"/>
            </w:pPr>
            <w:r>
              <w:t>13,67</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24"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01E5D9CD" w14:textId="77777777" w:rsidR="00431614" w:rsidRDefault="00000000">
            <w:pPr>
              <w:widowControl w:val="0"/>
              <w:spacing w:after="0" w:line="276" w:lineRule="auto"/>
              <w:ind w:left="0"/>
              <w:jc w:val="center"/>
            </w:pPr>
            <w:r>
              <w:t>8%</w:t>
            </w:r>
          </w:p>
        </w:tc>
        <w:tc>
          <w:tcPr>
            <w:tcW w:w="961"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25" w:author="Dũng Hạ Quang" w:date="2023-11-06T15:05:00Z">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69E13B2D" w14:textId="77777777" w:rsidR="00431614" w:rsidRDefault="00000000">
            <w:pPr>
              <w:widowControl w:val="0"/>
              <w:spacing w:after="0" w:line="276" w:lineRule="auto"/>
              <w:ind w:left="0"/>
              <w:jc w:val="center"/>
            </w:pPr>
            <w:r>
              <w:rPr>
                <w:b/>
              </w:rPr>
              <w:t>14,76</w:t>
            </w:r>
          </w:p>
        </w:tc>
      </w:tr>
      <w:tr w:rsidR="00431614" w14:paraId="7C2D3D51" w14:textId="77777777" w:rsidTr="00C22101">
        <w:trPr>
          <w:trHeight w:val="576"/>
          <w:jc w:val="center"/>
          <w:trPrChange w:id="326" w:author="Dũng Hạ Quang" w:date="2023-11-06T15:05:00Z">
            <w:trPr>
              <w:trHeight w:val="576"/>
              <w:jc w:val="center"/>
            </w:trPr>
          </w:trPrChange>
        </w:trPr>
        <w:tc>
          <w:tcPr>
            <w:tcW w:w="567"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Change w:id="327" w:author="Dũng Hạ Quang" w:date="2023-11-06T15:05:00Z">
              <w:tcPr>
                <w:tcW w:w="1152" w:type="dxa"/>
                <w:tcBorders>
                  <w:top w:val="single" w:sz="6" w:space="0" w:color="CCCCCC"/>
                  <w:left w:val="single" w:sz="6" w:space="0" w:color="000000"/>
                  <w:bottom w:val="single" w:sz="6" w:space="0" w:color="000000"/>
                  <w:right w:val="single" w:sz="6" w:space="0" w:color="000000"/>
                </w:tcBorders>
                <w:tcMar>
                  <w:top w:w="0" w:type="dxa"/>
                  <w:left w:w="0" w:type="dxa"/>
                  <w:bottom w:w="0" w:type="dxa"/>
                  <w:right w:w="0" w:type="dxa"/>
                </w:tcMar>
                <w:vAlign w:val="center"/>
              </w:tcPr>
            </w:tcPrChange>
          </w:tcPr>
          <w:p w14:paraId="4DC33017" w14:textId="77777777" w:rsidR="00431614" w:rsidRDefault="00000000">
            <w:pPr>
              <w:widowControl w:val="0"/>
              <w:spacing w:after="0" w:line="276" w:lineRule="auto"/>
              <w:ind w:left="0"/>
              <w:jc w:val="center"/>
            </w:pPr>
            <w:r>
              <w:t>5</w:t>
            </w:r>
          </w:p>
        </w:tc>
        <w:tc>
          <w:tcPr>
            <w:tcW w:w="191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28" w:author="Dũng Hạ Quang" w:date="2023-11-06T15:05:00Z">
              <w:tcPr>
                <w:tcW w:w="2304"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5418B108" w14:textId="77777777" w:rsidR="00431614" w:rsidRDefault="00000000">
            <w:pPr>
              <w:widowControl w:val="0"/>
              <w:spacing w:after="0" w:line="276" w:lineRule="auto"/>
              <w:ind w:left="0"/>
            </w:pPr>
            <w:r>
              <w:t>Triển khai và bàn giao</w:t>
            </w:r>
          </w:p>
        </w:tc>
        <w:tc>
          <w:tcPr>
            <w:tcW w:w="2305"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29" w:author="Dũng Hạ Quang" w:date="2023-11-06T15:05:00Z">
              <w:tcPr>
                <w:tcW w:w="2304"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524C5A92" w14:textId="77777777" w:rsidR="00431614" w:rsidRDefault="00000000">
            <w:pPr>
              <w:widowControl w:val="0"/>
              <w:spacing w:after="0" w:line="276" w:lineRule="auto"/>
              <w:ind w:left="0"/>
              <w:jc w:val="center"/>
            </w:pPr>
            <w:r>
              <w:t>$</w:t>
            </w:r>
          </w:p>
        </w:tc>
        <w:tc>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30" w:author="Dũng Hạ Quang" w:date="2023-11-06T15:05:00Z">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563B64A3" w14:textId="77777777" w:rsidR="00431614" w:rsidRDefault="00000000">
            <w:pPr>
              <w:widowControl w:val="0"/>
              <w:spacing w:after="0" w:line="276" w:lineRule="auto"/>
              <w:ind w:left="0"/>
              <w:jc w:val="center"/>
            </w:pPr>
            <w:r>
              <w:t>4</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31"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3F9093A3" w14:textId="77777777" w:rsidR="00431614" w:rsidRDefault="00000000">
            <w:pPr>
              <w:widowControl w:val="0"/>
              <w:spacing w:after="0" w:line="276" w:lineRule="auto"/>
              <w:ind w:left="0"/>
              <w:jc w:val="center"/>
            </w:pPr>
            <w:r>
              <w:t>4,5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32"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287CA690" w14:textId="77777777" w:rsidR="00431614" w:rsidRDefault="00000000">
            <w:pPr>
              <w:widowControl w:val="0"/>
              <w:spacing w:after="0" w:line="276" w:lineRule="auto"/>
              <w:ind w:left="0"/>
              <w:jc w:val="center"/>
            </w:pPr>
            <w:r>
              <w:t>6</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33"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510EADB1" w14:textId="77777777" w:rsidR="00431614" w:rsidRDefault="00000000">
            <w:pPr>
              <w:widowControl w:val="0"/>
              <w:spacing w:after="0" w:line="276" w:lineRule="auto"/>
              <w:ind w:left="0"/>
              <w:jc w:val="center"/>
            </w:pPr>
            <w:r>
              <w:t>6</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34"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3B2A2ECD" w14:textId="77777777" w:rsidR="00431614" w:rsidRDefault="00000000">
            <w:pPr>
              <w:widowControl w:val="0"/>
              <w:spacing w:after="0" w:line="276" w:lineRule="auto"/>
              <w:ind w:left="0"/>
              <w:jc w:val="center"/>
            </w:pPr>
            <w:r>
              <w:t>5,75</w:t>
            </w:r>
          </w:p>
        </w:tc>
        <w:tc>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35" w:author="Dũng Hạ Quang" w:date="2023-11-06T15:05:00Z">
              <w:tcPr>
                <w:tcW w:w="633"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5C523D98" w14:textId="77777777" w:rsidR="00431614" w:rsidRDefault="00000000">
            <w:pPr>
              <w:widowControl w:val="0"/>
              <w:spacing w:after="0" w:line="276" w:lineRule="auto"/>
              <w:ind w:left="0"/>
              <w:jc w:val="center"/>
            </w:pPr>
            <w:r>
              <w:t>8%</w:t>
            </w:r>
          </w:p>
        </w:tc>
        <w:tc>
          <w:tcPr>
            <w:tcW w:w="961"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36" w:author="Dũng Hạ Quang" w:date="2023-11-06T15:05:00Z">
              <w:tcPr>
                <w:tcW w:w="1152"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5A11E93A" w14:textId="77777777" w:rsidR="00431614" w:rsidRDefault="00000000">
            <w:pPr>
              <w:widowControl w:val="0"/>
              <w:spacing w:after="0" w:line="276" w:lineRule="auto"/>
              <w:ind w:left="0"/>
              <w:jc w:val="center"/>
            </w:pPr>
            <w:r>
              <w:rPr>
                <w:b/>
              </w:rPr>
              <w:t>6,21</w:t>
            </w:r>
          </w:p>
        </w:tc>
      </w:tr>
      <w:tr w:rsidR="00431614" w14:paraId="7D51EB38" w14:textId="77777777" w:rsidTr="00C22101">
        <w:trPr>
          <w:trHeight w:val="576"/>
          <w:jc w:val="center"/>
          <w:trPrChange w:id="337" w:author="Dũng Hạ Quang" w:date="2023-11-06T15:05:00Z">
            <w:trPr>
              <w:trHeight w:val="576"/>
              <w:jc w:val="center"/>
            </w:trPr>
          </w:trPrChange>
        </w:trPr>
        <w:tc>
          <w:tcPr>
            <w:tcW w:w="567"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Change w:id="338" w:author="Dũng Hạ Quang" w:date="2023-11-06T15:05:00Z">
              <w:tcPr>
                <w:tcW w:w="1152" w:type="dxa"/>
                <w:tcBorders>
                  <w:top w:val="single" w:sz="6" w:space="0" w:color="CCCCCC"/>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6E96582A" w14:textId="77777777" w:rsidR="00431614" w:rsidRDefault="00431614">
            <w:pPr>
              <w:widowControl w:val="0"/>
              <w:spacing w:after="0" w:line="276" w:lineRule="auto"/>
              <w:ind w:left="0"/>
            </w:pPr>
          </w:p>
        </w:tc>
        <w:tc>
          <w:tcPr>
            <w:tcW w:w="4219" w:type="dxa"/>
            <w:gridSpan w:val="2"/>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Change w:id="339" w:author="Dũng Hạ Quang" w:date="2023-11-06T15:05:00Z">
              <w:tcPr>
                <w:tcW w:w="4608" w:type="dxa"/>
                <w:gridSpan w:val="2"/>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tcPrChange>
          </w:tcPr>
          <w:p w14:paraId="18C13A52" w14:textId="77777777" w:rsidR="00431614" w:rsidRDefault="00000000">
            <w:pPr>
              <w:widowControl w:val="0"/>
              <w:spacing w:after="0" w:line="276" w:lineRule="auto"/>
              <w:ind w:left="0"/>
              <w:jc w:val="center"/>
            </w:pPr>
            <w:r>
              <w:t>Tổng thời gian</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40" w:author="Dũng Hạ Quang" w:date="2023-11-06T15:05:00Z">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47E72764" w14:textId="77777777" w:rsidR="00431614" w:rsidRDefault="00431614">
            <w:pPr>
              <w:widowControl w:val="0"/>
              <w:spacing w:after="0" w:line="276" w:lineRule="auto"/>
              <w:ind w:left="0"/>
            </w:pP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41" w:author="Dũng Hạ Quang" w:date="2023-11-06T15:05:00Z">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09DF0BBC" w14:textId="77777777" w:rsidR="00431614" w:rsidRDefault="00000000">
            <w:pPr>
              <w:widowControl w:val="0"/>
              <w:spacing w:after="0" w:line="276" w:lineRule="auto"/>
              <w:ind w:left="0"/>
              <w:jc w:val="center"/>
            </w:pPr>
            <w:r>
              <w:t>49</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42" w:author="Dũng Hạ Quang" w:date="2023-11-06T15:05:00Z">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4CD1EE0F" w14:textId="77777777" w:rsidR="00431614" w:rsidRDefault="00000000">
            <w:pPr>
              <w:widowControl w:val="0"/>
              <w:spacing w:after="0" w:line="276" w:lineRule="auto"/>
              <w:ind w:left="0"/>
              <w:jc w:val="center"/>
            </w:pPr>
            <w:r>
              <w:t>58</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43" w:author="Dũng Hạ Quang" w:date="2023-11-06T15:05:00Z">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2CA68938" w14:textId="77777777" w:rsidR="00431614" w:rsidRDefault="00000000">
            <w:pPr>
              <w:widowControl w:val="0"/>
              <w:spacing w:after="0" w:line="276" w:lineRule="auto"/>
              <w:ind w:left="0"/>
              <w:jc w:val="center"/>
            </w:pPr>
            <w:r>
              <w:t>61</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44" w:author="Dũng Hạ Quang" w:date="2023-11-06T15:05:00Z">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0BEB0609" w14:textId="77777777" w:rsidR="00431614" w:rsidRDefault="00000000">
            <w:pPr>
              <w:widowControl w:val="0"/>
              <w:spacing w:after="0" w:line="276" w:lineRule="auto"/>
              <w:ind w:left="0"/>
              <w:jc w:val="center"/>
            </w:pPr>
            <w:r>
              <w:t>57</w:t>
            </w:r>
          </w:p>
        </w:tc>
        <w:tc>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45" w:author="Dũng Hạ Quang" w:date="2023-11-06T15:05:00Z">
              <w:tcPr>
                <w:tcW w:w="633"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52532ED5" w14:textId="77777777" w:rsidR="00431614" w:rsidRDefault="00000000">
            <w:pPr>
              <w:widowControl w:val="0"/>
              <w:spacing w:after="0" w:line="276" w:lineRule="auto"/>
              <w:ind w:left="0"/>
              <w:jc w:val="center"/>
            </w:pPr>
            <w:r>
              <w:t>8%</w:t>
            </w:r>
          </w:p>
        </w:tc>
        <w:tc>
          <w:tcPr>
            <w:tcW w:w="961"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Change w:id="346" w:author="Dũng Hạ Quang" w:date="2023-11-06T15:05:00Z">
              <w:tcPr>
                <w:tcW w:w="1152" w:type="dxa"/>
                <w:tcBorders>
                  <w:top w:val="single" w:sz="6" w:space="0" w:color="CCCCCC"/>
                  <w:left w:val="single" w:sz="6" w:space="0" w:color="CCCCCC"/>
                  <w:bottom w:val="single" w:sz="6" w:space="0" w:color="000000"/>
                  <w:right w:val="single" w:sz="6" w:space="0" w:color="000000"/>
                </w:tcBorders>
                <w:shd w:val="clear" w:color="auto" w:fill="auto"/>
                <w:tcMar>
                  <w:top w:w="0" w:type="dxa"/>
                  <w:left w:w="0" w:type="dxa"/>
                  <w:bottom w:w="0" w:type="dxa"/>
                  <w:right w:w="0" w:type="dxa"/>
                </w:tcMar>
                <w:vAlign w:val="center"/>
              </w:tcPr>
            </w:tcPrChange>
          </w:tcPr>
          <w:p w14:paraId="5C38779F" w14:textId="77777777" w:rsidR="00431614" w:rsidRDefault="00000000">
            <w:pPr>
              <w:widowControl w:val="0"/>
              <w:spacing w:after="0" w:line="276" w:lineRule="auto"/>
              <w:ind w:left="0"/>
              <w:jc w:val="center"/>
            </w:pPr>
            <w:r>
              <w:rPr>
                <w:b/>
              </w:rPr>
              <w:t>61,56</w:t>
            </w:r>
          </w:p>
        </w:tc>
      </w:tr>
    </w:tbl>
    <w:p w14:paraId="4AB9C917" w14:textId="77777777" w:rsidR="00431614" w:rsidDel="00C22101" w:rsidRDefault="00431614">
      <w:pPr>
        <w:spacing w:after="657"/>
        <w:ind w:left="0"/>
        <w:jc w:val="center"/>
        <w:rPr>
          <w:del w:id="347" w:author="Dũng Hạ Quang" w:date="2023-11-06T15:05:00Z"/>
          <w:b/>
        </w:rPr>
      </w:pPr>
    </w:p>
    <w:p w14:paraId="54645A09" w14:textId="2F6571BC" w:rsidR="00431614" w:rsidRDefault="00000000" w:rsidP="00C22101">
      <w:pPr>
        <w:tabs>
          <w:tab w:val="center" w:pos="1123"/>
          <w:tab w:val="center" w:pos="3056"/>
        </w:tabs>
        <w:ind w:left="0"/>
        <w:rPr>
          <w:sz w:val="22"/>
          <w:szCs w:val="22"/>
        </w:rPr>
        <w:pPrChange w:id="348" w:author="Dũng Hạ Quang" w:date="2023-11-06T15:05:00Z">
          <w:pPr>
            <w:tabs>
              <w:tab w:val="center" w:pos="1123"/>
              <w:tab w:val="center" w:pos="3056"/>
            </w:tabs>
            <w:ind w:left="0"/>
            <w:jc w:val="center"/>
          </w:pPr>
        </w:pPrChange>
      </w:pPr>
      <w:del w:id="349" w:author="Dũng Hạ Quang" w:date="2023-11-06T15:05:00Z">
        <w:r w:rsidDel="00C22101">
          <w:br w:type="page"/>
        </w:r>
      </w:del>
    </w:p>
    <w:p w14:paraId="28DEED94" w14:textId="77777777" w:rsidR="00431614" w:rsidRDefault="00000000">
      <w:pPr>
        <w:tabs>
          <w:tab w:val="center" w:pos="1123"/>
          <w:tab w:val="center" w:pos="3056"/>
        </w:tabs>
        <w:ind w:left="0"/>
        <w:jc w:val="center"/>
        <w:rPr>
          <w:b/>
        </w:rPr>
      </w:pPr>
      <w:r>
        <w:rPr>
          <w:sz w:val="22"/>
          <w:szCs w:val="22"/>
        </w:rPr>
        <w:tab/>
      </w:r>
      <w:r>
        <w:rPr>
          <w:b/>
        </w:rPr>
        <w:t>PERT-Action ON Arc (AOA)</w:t>
      </w:r>
    </w:p>
    <w:p w14:paraId="0B4D063C" w14:textId="77777777" w:rsidR="00431614" w:rsidRDefault="00000000">
      <w:pPr>
        <w:spacing w:after="453" w:line="259" w:lineRule="auto"/>
        <w:ind w:left="-105" w:right="-994"/>
      </w:pPr>
      <w:r>
        <w:rPr>
          <w:noProof/>
        </w:rPr>
        <w:drawing>
          <wp:inline distT="114300" distB="114300" distL="114300" distR="114300" wp14:anchorId="2018F84B" wp14:editId="78FA0EB7">
            <wp:extent cx="5722310" cy="10414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22310" cy="1041400"/>
                    </a:xfrm>
                    <a:prstGeom prst="rect">
                      <a:avLst/>
                    </a:prstGeom>
                    <a:ln/>
                  </pic:spPr>
                </pic:pic>
              </a:graphicData>
            </a:graphic>
          </wp:inline>
        </w:drawing>
      </w:r>
    </w:p>
    <w:p w14:paraId="24F4D981" w14:textId="77777777" w:rsidR="00431614" w:rsidRDefault="00000000">
      <w:pPr>
        <w:tabs>
          <w:tab w:val="center" w:pos="1123"/>
          <w:tab w:val="center" w:pos="3145"/>
        </w:tabs>
        <w:ind w:left="0"/>
        <w:jc w:val="center"/>
        <w:rPr>
          <w:b/>
        </w:rPr>
      </w:pPr>
      <w:r>
        <w:rPr>
          <w:sz w:val="22"/>
          <w:szCs w:val="22"/>
        </w:rPr>
        <w:tab/>
      </w:r>
      <w:r>
        <w:rPr>
          <w:b/>
        </w:rPr>
        <w:t>PERT-Action On Mode (AON)</w:t>
      </w:r>
    </w:p>
    <w:p w14:paraId="6048FC0F" w14:textId="77777777" w:rsidR="00431614" w:rsidRDefault="00000000">
      <w:pPr>
        <w:spacing w:after="453" w:line="259" w:lineRule="auto"/>
        <w:ind w:left="30" w:right="-919"/>
      </w:pPr>
      <w:r>
        <w:rPr>
          <w:noProof/>
        </w:rPr>
        <w:drawing>
          <wp:inline distT="114300" distB="114300" distL="114300" distR="114300" wp14:anchorId="2C136889" wp14:editId="7F9E1287">
            <wp:extent cx="5722310" cy="9017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22310" cy="901700"/>
                    </a:xfrm>
                    <a:prstGeom prst="rect">
                      <a:avLst/>
                    </a:prstGeom>
                    <a:ln/>
                  </pic:spPr>
                </pic:pic>
              </a:graphicData>
            </a:graphic>
          </wp:inline>
        </w:drawing>
      </w:r>
    </w:p>
    <w:p w14:paraId="6AFAAF40" w14:textId="77777777" w:rsidR="00431614" w:rsidRDefault="00000000">
      <w:pPr>
        <w:tabs>
          <w:tab w:val="center" w:pos="1123"/>
          <w:tab w:val="center" w:pos="3886"/>
        </w:tabs>
        <w:ind w:left="0"/>
        <w:jc w:val="center"/>
        <w:rPr>
          <w:b/>
        </w:rPr>
      </w:pPr>
      <w:r>
        <w:rPr>
          <w:b/>
          <w:sz w:val="22"/>
          <w:szCs w:val="22"/>
        </w:rPr>
        <w:tab/>
      </w:r>
      <w:r>
        <w:rPr>
          <w:b/>
        </w:rPr>
        <w:t>PERT-AON Thời gian hoàn thành sớm nhất</w:t>
      </w:r>
    </w:p>
    <w:p w14:paraId="2E22285B" w14:textId="77777777" w:rsidR="00431614" w:rsidRDefault="00000000">
      <w:pPr>
        <w:spacing w:after="453" w:line="259" w:lineRule="auto"/>
        <w:ind w:left="30" w:right="-34"/>
      </w:pPr>
      <w:r>
        <w:rPr>
          <w:noProof/>
        </w:rPr>
        <w:drawing>
          <wp:inline distT="114300" distB="114300" distL="114300" distR="114300" wp14:anchorId="6E39BF2C" wp14:editId="3867FE2F">
            <wp:extent cx="5722310" cy="10795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22310" cy="1079500"/>
                    </a:xfrm>
                    <a:prstGeom prst="rect">
                      <a:avLst/>
                    </a:prstGeom>
                    <a:ln/>
                  </pic:spPr>
                </pic:pic>
              </a:graphicData>
            </a:graphic>
          </wp:inline>
        </w:drawing>
      </w:r>
    </w:p>
    <w:p w14:paraId="6F72F982" w14:textId="77777777" w:rsidR="00431614" w:rsidRDefault="00000000">
      <w:pPr>
        <w:tabs>
          <w:tab w:val="center" w:pos="1123"/>
          <w:tab w:val="center" w:pos="3814"/>
        </w:tabs>
        <w:ind w:left="0"/>
        <w:jc w:val="center"/>
        <w:rPr>
          <w:b/>
        </w:rPr>
      </w:pPr>
      <w:r>
        <w:rPr>
          <w:sz w:val="22"/>
          <w:szCs w:val="22"/>
        </w:rPr>
        <w:tab/>
      </w:r>
      <w:r>
        <w:rPr>
          <w:b/>
        </w:rPr>
        <w:t>PERT-AON Thời gian hoàn thành trễ nhất</w:t>
      </w:r>
    </w:p>
    <w:p w14:paraId="28DAD0E3" w14:textId="77777777" w:rsidR="00431614" w:rsidRDefault="00000000">
      <w:pPr>
        <w:spacing w:after="0" w:line="259" w:lineRule="auto"/>
        <w:ind w:left="30" w:right="-34"/>
      </w:pPr>
      <w:r>
        <w:rPr>
          <w:noProof/>
        </w:rPr>
        <w:drawing>
          <wp:inline distT="114300" distB="114300" distL="114300" distR="114300" wp14:anchorId="088F2D04" wp14:editId="77BEA10E">
            <wp:extent cx="5722310" cy="11430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22310" cy="1143000"/>
                    </a:xfrm>
                    <a:prstGeom prst="rect">
                      <a:avLst/>
                    </a:prstGeom>
                    <a:ln/>
                  </pic:spPr>
                </pic:pic>
              </a:graphicData>
            </a:graphic>
          </wp:inline>
        </w:drawing>
      </w:r>
    </w:p>
    <w:p w14:paraId="6D8C543A" w14:textId="77777777" w:rsidR="00431614" w:rsidRDefault="00000000">
      <w:pPr>
        <w:pStyle w:val="Heading4"/>
      </w:pPr>
      <w:bookmarkStart w:id="350" w:name="_xeuxl3iytsvd" w:colFirst="0" w:colLast="0"/>
      <w:bookmarkEnd w:id="350"/>
      <w:r>
        <w:t>2.3.3 Biểu đồ GANTT</w:t>
      </w:r>
    </w:p>
    <w:p w14:paraId="3B882504" w14:textId="77777777" w:rsidR="00431614" w:rsidRDefault="00000000">
      <w:pPr>
        <w:spacing w:after="0" w:line="259" w:lineRule="auto"/>
        <w:ind w:left="-255" w:right="-259"/>
      </w:pPr>
      <w:r>
        <w:rPr>
          <w:noProof/>
        </w:rPr>
        <w:drawing>
          <wp:inline distT="114300" distB="114300" distL="114300" distR="114300" wp14:anchorId="67359589" wp14:editId="0DB6A7ED">
            <wp:extent cx="6403980" cy="1971275"/>
            <wp:effectExtent l="0" t="0" r="0" b="0"/>
            <wp:docPr id="2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7"/>
                    <a:srcRect/>
                    <a:stretch>
                      <a:fillRect/>
                    </a:stretch>
                  </pic:blipFill>
                  <pic:spPr>
                    <a:xfrm>
                      <a:off x="0" y="0"/>
                      <a:ext cx="6403980" cy="1971275"/>
                    </a:xfrm>
                    <a:prstGeom prst="rect">
                      <a:avLst/>
                    </a:prstGeom>
                    <a:ln/>
                  </pic:spPr>
                </pic:pic>
              </a:graphicData>
            </a:graphic>
          </wp:inline>
        </w:drawing>
      </w:r>
    </w:p>
    <w:p w14:paraId="7100CC50" w14:textId="77777777" w:rsidR="00431614" w:rsidRDefault="00000000">
      <w:pPr>
        <w:numPr>
          <w:ilvl w:val="0"/>
          <w:numId w:val="93"/>
        </w:numPr>
        <w:spacing w:after="0" w:line="259" w:lineRule="auto"/>
        <w:ind w:right="-259"/>
      </w:pPr>
      <w:r>
        <w:t xml:space="preserve">Link biểu đồ Gantt </w:t>
      </w:r>
      <w:hyperlink r:id="rId28" w:anchor="gid=172103937">
        <w:r>
          <w:rPr>
            <w:color w:val="1155CC"/>
            <w:u w:val="single"/>
          </w:rPr>
          <w:t>tại đây</w:t>
        </w:r>
      </w:hyperlink>
      <w:r>
        <w:t>.2.4. Quản lý chi phí</w:t>
      </w:r>
    </w:p>
    <w:p w14:paraId="46AB0C4D" w14:textId="77777777" w:rsidR="00431614" w:rsidRDefault="00000000">
      <w:pPr>
        <w:pStyle w:val="Heading4"/>
        <w:spacing w:after="224"/>
        <w:ind w:left="0"/>
      </w:pPr>
      <w:bookmarkStart w:id="351" w:name="_ghshtyk3y5b7" w:colFirst="0" w:colLast="0"/>
      <w:bookmarkEnd w:id="351"/>
      <w:r>
        <w:t>2.4.1. Lập kế hoạch về quản lý tài nguyên</w:t>
      </w:r>
    </w:p>
    <w:p w14:paraId="2B03CDE6" w14:textId="77777777" w:rsidR="00431614" w:rsidRDefault="00000000">
      <w:pPr>
        <w:pStyle w:val="Heading5"/>
        <w:ind w:left="1450"/>
      </w:pPr>
      <w:bookmarkStart w:id="352" w:name="_pqfr3ts1k2uc" w:colFirst="0" w:colLast="0"/>
      <w:bookmarkEnd w:id="352"/>
      <w:r>
        <w:t>2.4.1.1. Chi phí nhân sự</w:t>
      </w:r>
    </w:p>
    <w:p w14:paraId="4BFEC7EC" w14:textId="77777777" w:rsidR="00431614" w:rsidRDefault="00000000">
      <w:pPr>
        <w:numPr>
          <w:ilvl w:val="0"/>
          <w:numId w:val="20"/>
        </w:numPr>
        <w:spacing w:after="0"/>
      </w:pPr>
      <w:r>
        <w:t>Lương thành viên được tính theo đơn vị ngày với thời lượng 8h/ngày</w:t>
      </w:r>
    </w:p>
    <w:p w14:paraId="08487AA2" w14:textId="77777777" w:rsidR="00431614" w:rsidRDefault="00000000">
      <w:pPr>
        <w:numPr>
          <w:ilvl w:val="0"/>
          <w:numId w:val="20"/>
        </w:numPr>
      </w:pPr>
      <w:r>
        <w:t>Giám đốc dự án có mức lương cao hơn các thành viên trong nhóm</w:t>
      </w:r>
    </w:p>
    <w:tbl>
      <w:tblPr>
        <w:tblStyle w:val="aff2"/>
        <w:tblW w:w="9216" w:type="dxa"/>
        <w:tblBorders>
          <w:top w:val="nil"/>
          <w:left w:val="nil"/>
          <w:bottom w:val="nil"/>
          <w:right w:val="nil"/>
          <w:insideH w:val="nil"/>
          <w:insideV w:val="nil"/>
        </w:tblBorders>
        <w:tblLayout w:type="fixed"/>
        <w:tblLook w:val="0600" w:firstRow="0" w:lastRow="0" w:firstColumn="0" w:lastColumn="0" w:noHBand="1" w:noVBand="1"/>
      </w:tblPr>
      <w:tblGrid>
        <w:gridCol w:w="720"/>
        <w:gridCol w:w="1512"/>
        <w:gridCol w:w="2448"/>
        <w:gridCol w:w="1512"/>
        <w:gridCol w:w="1512"/>
        <w:gridCol w:w="1512"/>
      </w:tblGrid>
      <w:tr w:rsidR="00431614" w14:paraId="00AEC0E3" w14:textId="77777777">
        <w:trPr>
          <w:trHeight w:val="288"/>
        </w:trPr>
        <w:tc>
          <w:tcPr>
            <w:tcW w:w="9216" w:type="dxa"/>
            <w:gridSpan w:val="6"/>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center"/>
          </w:tcPr>
          <w:p w14:paraId="5F9560C8" w14:textId="77777777" w:rsidR="00431614" w:rsidRDefault="00000000">
            <w:pPr>
              <w:widowControl w:val="0"/>
              <w:spacing w:after="0" w:line="276" w:lineRule="auto"/>
              <w:ind w:left="0"/>
              <w:jc w:val="center"/>
            </w:pPr>
            <w:r>
              <w:rPr>
                <w:b/>
              </w:rPr>
              <w:t>Chi phí nhân sự</w:t>
            </w:r>
          </w:p>
        </w:tc>
      </w:tr>
      <w:tr w:rsidR="00431614" w14:paraId="3C75842A" w14:textId="77777777">
        <w:trPr>
          <w:trHeight w:val="288"/>
        </w:trPr>
        <w:tc>
          <w:tcPr>
            <w:tcW w:w="720" w:type="dxa"/>
            <w:tcBorders>
              <w:top w:val="single" w:sz="6" w:space="0" w:color="CCCCCC"/>
              <w:left w:val="single" w:sz="6" w:space="0" w:color="000000"/>
              <w:bottom w:val="single" w:sz="6" w:space="0" w:color="000000"/>
              <w:right w:val="single" w:sz="6" w:space="0" w:color="000000"/>
            </w:tcBorders>
            <w:shd w:val="clear" w:color="auto" w:fill="C9DAF8"/>
            <w:tcMar>
              <w:top w:w="72" w:type="dxa"/>
              <w:left w:w="72" w:type="dxa"/>
              <w:bottom w:w="72" w:type="dxa"/>
              <w:right w:w="72" w:type="dxa"/>
            </w:tcMar>
            <w:vAlign w:val="center"/>
          </w:tcPr>
          <w:p w14:paraId="4B2A6AFA" w14:textId="77777777" w:rsidR="00431614" w:rsidRDefault="00000000">
            <w:pPr>
              <w:widowControl w:val="0"/>
              <w:spacing w:after="0" w:line="276" w:lineRule="auto"/>
              <w:ind w:left="0"/>
              <w:jc w:val="center"/>
            </w:pPr>
            <w:r>
              <w:rPr>
                <w:b/>
              </w:rPr>
              <w:t>STT</w:t>
            </w:r>
          </w:p>
        </w:tc>
        <w:tc>
          <w:tcPr>
            <w:tcW w:w="1512"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3556E099" w14:textId="77777777" w:rsidR="00431614" w:rsidRDefault="00000000">
            <w:pPr>
              <w:widowControl w:val="0"/>
              <w:spacing w:after="0" w:line="276" w:lineRule="auto"/>
              <w:ind w:left="0"/>
              <w:jc w:val="center"/>
            </w:pPr>
            <w:r>
              <w:rPr>
                <w:b/>
              </w:rPr>
              <w:t>Họ tên</w:t>
            </w:r>
          </w:p>
        </w:tc>
        <w:tc>
          <w:tcPr>
            <w:tcW w:w="2448"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60F32279" w14:textId="77777777" w:rsidR="00431614" w:rsidRDefault="00000000">
            <w:pPr>
              <w:widowControl w:val="0"/>
              <w:spacing w:after="0" w:line="276" w:lineRule="auto"/>
              <w:ind w:left="0"/>
              <w:jc w:val="center"/>
            </w:pPr>
            <w:r>
              <w:rPr>
                <w:b/>
              </w:rPr>
              <w:t>Vị trí</w:t>
            </w:r>
          </w:p>
        </w:tc>
        <w:tc>
          <w:tcPr>
            <w:tcW w:w="1512"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6A7E7471" w14:textId="77777777" w:rsidR="00431614" w:rsidRDefault="00000000">
            <w:pPr>
              <w:widowControl w:val="0"/>
              <w:spacing w:after="0" w:line="276" w:lineRule="auto"/>
              <w:ind w:left="0"/>
              <w:jc w:val="center"/>
              <w:rPr>
                <w:b/>
              </w:rPr>
            </w:pPr>
            <w:r>
              <w:rPr>
                <w:b/>
              </w:rPr>
              <w:t>Lương</w:t>
            </w:r>
          </w:p>
          <w:p w14:paraId="1045EFE4" w14:textId="77777777" w:rsidR="00431614" w:rsidRDefault="00000000">
            <w:pPr>
              <w:widowControl w:val="0"/>
              <w:spacing w:after="0" w:line="276" w:lineRule="auto"/>
              <w:ind w:left="0"/>
              <w:jc w:val="center"/>
            </w:pPr>
            <w:r>
              <w:rPr>
                <w:b/>
              </w:rPr>
              <w:t>(VND/ngày)</w:t>
            </w:r>
          </w:p>
        </w:tc>
        <w:tc>
          <w:tcPr>
            <w:tcW w:w="1512"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6610B353" w14:textId="77777777" w:rsidR="00431614" w:rsidRDefault="00000000">
            <w:pPr>
              <w:widowControl w:val="0"/>
              <w:spacing w:after="0" w:line="276" w:lineRule="auto"/>
              <w:ind w:left="0"/>
              <w:jc w:val="center"/>
            </w:pPr>
            <w:r>
              <w:rPr>
                <w:b/>
              </w:rPr>
              <w:t>Ngày công tính lương</w:t>
            </w:r>
          </w:p>
        </w:tc>
        <w:tc>
          <w:tcPr>
            <w:tcW w:w="1512"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29BC6B85" w14:textId="77777777" w:rsidR="00431614" w:rsidRDefault="00000000">
            <w:pPr>
              <w:widowControl w:val="0"/>
              <w:spacing w:after="0" w:line="276" w:lineRule="auto"/>
              <w:ind w:left="0"/>
              <w:jc w:val="center"/>
            </w:pPr>
            <w:r>
              <w:rPr>
                <w:b/>
              </w:rPr>
              <w:t>Thành tiền</w:t>
            </w:r>
          </w:p>
        </w:tc>
      </w:tr>
      <w:tr w:rsidR="00431614" w14:paraId="2FE018E0" w14:textId="77777777">
        <w:trPr>
          <w:trHeight w:val="288"/>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035C179A" w14:textId="77777777" w:rsidR="00431614" w:rsidRDefault="00000000">
            <w:pPr>
              <w:widowControl w:val="0"/>
              <w:spacing w:after="0" w:line="276" w:lineRule="auto"/>
              <w:ind w:left="0"/>
              <w:jc w:val="center"/>
            </w:pPr>
            <w:r>
              <w:t>1</w:t>
            </w:r>
          </w:p>
        </w:tc>
        <w:tc>
          <w:tcPr>
            <w:tcW w:w="1512"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7F022856" w14:textId="77777777" w:rsidR="00431614" w:rsidRDefault="00000000">
            <w:pPr>
              <w:widowControl w:val="0"/>
              <w:spacing w:after="0" w:line="276" w:lineRule="auto"/>
              <w:ind w:left="0"/>
              <w:jc w:val="center"/>
            </w:pPr>
            <w:r>
              <w:t>Hạ Quang Dũng</w:t>
            </w:r>
          </w:p>
        </w:tc>
        <w:tc>
          <w:tcPr>
            <w:tcW w:w="2448"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10D270B1" w14:textId="77777777" w:rsidR="00431614" w:rsidRDefault="00000000">
            <w:pPr>
              <w:widowControl w:val="0"/>
              <w:spacing w:after="0" w:line="276" w:lineRule="auto"/>
              <w:ind w:left="0"/>
              <w:jc w:val="center"/>
            </w:pPr>
            <w:r>
              <w:t>Project Manager, Designer</w:t>
            </w:r>
          </w:p>
        </w:tc>
        <w:tc>
          <w:tcPr>
            <w:tcW w:w="1512" w:type="dxa"/>
            <w:tcBorders>
              <w:top w:val="single" w:sz="6" w:space="0" w:color="00000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7439FD1B" w14:textId="77777777" w:rsidR="00431614" w:rsidRDefault="00000000">
            <w:pPr>
              <w:widowControl w:val="0"/>
              <w:spacing w:after="0" w:line="276" w:lineRule="auto"/>
              <w:ind w:left="0"/>
              <w:jc w:val="center"/>
            </w:pPr>
            <w:r>
              <w:t>450.000 đ</w:t>
            </w:r>
          </w:p>
        </w:tc>
        <w:tc>
          <w:tcPr>
            <w:tcW w:w="1512"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6FAFE799" w14:textId="77777777" w:rsidR="00431614" w:rsidRDefault="00000000">
            <w:pPr>
              <w:widowControl w:val="0"/>
              <w:spacing w:after="0" w:line="276" w:lineRule="auto"/>
              <w:ind w:left="0"/>
              <w:jc w:val="center"/>
            </w:pPr>
            <w:r>
              <w:t>79,02</w:t>
            </w:r>
          </w:p>
        </w:tc>
        <w:tc>
          <w:tcPr>
            <w:tcW w:w="1512" w:type="dxa"/>
            <w:tcBorders>
              <w:top w:val="single" w:sz="6" w:space="0" w:color="00000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4A54BCE9" w14:textId="77777777" w:rsidR="00431614" w:rsidRDefault="00000000">
            <w:pPr>
              <w:widowControl w:val="0"/>
              <w:spacing w:after="0" w:line="276" w:lineRule="auto"/>
              <w:ind w:left="0"/>
              <w:jc w:val="center"/>
            </w:pPr>
            <w:r>
              <w:t>35.559.000 đ</w:t>
            </w:r>
          </w:p>
        </w:tc>
      </w:tr>
      <w:tr w:rsidR="00431614" w14:paraId="7F9E4BC3" w14:textId="77777777">
        <w:trPr>
          <w:trHeight w:val="288"/>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4327283C" w14:textId="77777777" w:rsidR="00431614" w:rsidRDefault="00000000">
            <w:pPr>
              <w:widowControl w:val="0"/>
              <w:spacing w:after="0" w:line="276" w:lineRule="auto"/>
              <w:ind w:left="0"/>
              <w:jc w:val="center"/>
            </w:pPr>
            <w:r>
              <w:t>2</w:t>
            </w:r>
          </w:p>
        </w:tc>
        <w:tc>
          <w:tcPr>
            <w:tcW w:w="1512"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503F5DFD" w14:textId="77777777" w:rsidR="00431614" w:rsidRDefault="00000000">
            <w:pPr>
              <w:widowControl w:val="0"/>
              <w:spacing w:after="0" w:line="276" w:lineRule="auto"/>
              <w:ind w:left="0"/>
              <w:jc w:val="center"/>
            </w:pPr>
            <w:r>
              <w:t>Lê Thị Lý</w:t>
            </w:r>
          </w:p>
        </w:tc>
        <w:tc>
          <w:tcPr>
            <w:tcW w:w="2448"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2A0584BC" w14:textId="77777777" w:rsidR="00431614" w:rsidRDefault="00000000">
            <w:pPr>
              <w:widowControl w:val="0"/>
              <w:spacing w:after="0" w:line="276" w:lineRule="auto"/>
              <w:ind w:left="0"/>
              <w:jc w:val="center"/>
            </w:pPr>
            <w:r>
              <w:t>Business Analyst,</w:t>
            </w:r>
          </w:p>
          <w:p w14:paraId="30C1E143" w14:textId="77777777" w:rsidR="00431614" w:rsidRDefault="00000000">
            <w:pPr>
              <w:widowControl w:val="0"/>
              <w:spacing w:after="0" w:line="276" w:lineRule="auto"/>
              <w:ind w:left="0"/>
              <w:jc w:val="center"/>
            </w:pPr>
            <w:r>
              <w:t>Tester (QC)</w:t>
            </w:r>
          </w:p>
        </w:tc>
        <w:tc>
          <w:tcPr>
            <w:tcW w:w="1512" w:type="dxa"/>
            <w:tcBorders>
              <w:top w:val="single" w:sz="6" w:space="0" w:color="80808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18EB8D53" w14:textId="77777777" w:rsidR="00431614" w:rsidRDefault="00000000">
            <w:pPr>
              <w:widowControl w:val="0"/>
              <w:spacing w:after="0" w:line="276" w:lineRule="auto"/>
              <w:ind w:left="0"/>
              <w:jc w:val="center"/>
            </w:pPr>
            <w:r>
              <w:t>350.000 đ</w:t>
            </w:r>
          </w:p>
        </w:tc>
        <w:tc>
          <w:tcPr>
            <w:tcW w:w="1512"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1F9975A8" w14:textId="77777777" w:rsidR="00431614" w:rsidRDefault="00000000">
            <w:pPr>
              <w:widowControl w:val="0"/>
              <w:spacing w:after="0" w:line="276" w:lineRule="auto"/>
              <w:ind w:left="0"/>
              <w:jc w:val="center"/>
            </w:pPr>
            <w:r>
              <w:t>33,84</w:t>
            </w:r>
          </w:p>
        </w:tc>
        <w:tc>
          <w:tcPr>
            <w:tcW w:w="1512" w:type="dxa"/>
            <w:tcBorders>
              <w:top w:val="single" w:sz="6" w:space="0" w:color="80808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5D4372F7" w14:textId="77777777" w:rsidR="00431614" w:rsidRDefault="00000000">
            <w:pPr>
              <w:widowControl w:val="0"/>
              <w:spacing w:after="0" w:line="276" w:lineRule="auto"/>
              <w:ind w:left="0"/>
              <w:jc w:val="center"/>
            </w:pPr>
            <w:r>
              <w:t>11.844.000 đ</w:t>
            </w:r>
          </w:p>
        </w:tc>
      </w:tr>
      <w:tr w:rsidR="00431614" w14:paraId="57DD4B42" w14:textId="77777777">
        <w:trPr>
          <w:trHeight w:val="288"/>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76CD7677" w14:textId="77777777" w:rsidR="00431614" w:rsidRDefault="00000000">
            <w:pPr>
              <w:widowControl w:val="0"/>
              <w:spacing w:after="0" w:line="276" w:lineRule="auto"/>
              <w:ind w:left="0"/>
              <w:jc w:val="center"/>
            </w:pPr>
            <w:r>
              <w:t>3</w:t>
            </w:r>
          </w:p>
        </w:tc>
        <w:tc>
          <w:tcPr>
            <w:tcW w:w="1512"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4346B289" w14:textId="77777777" w:rsidR="00431614" w:rsidRDefault="00000000">
            <w:pPr>
              <w:widowControl w:val="0"/>
              <w:spacing w:after="0" w:line="276" w:lineRule="auto"/>
              <w:ind w:left="0"/>
              <w:jc w:val="center"/>
            </w:pPr>
            <w:r>
              <w:t>Lê Đình Tú</w:t>
            </w:r>
          </w:p>
        </w:tc>
        <w:tc>
          <w:tcPr>
            <w:tcW w:w="2448"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0A3BFCA0" w14:textId="77777777" w:rsidR="00431614" w:rsidRDefault="00000000">
            <w:pPr>
              <w:widowControl w:val="0"/>
              <w:spacing w:after="0" w:line="276" w:lineRule="auto"/>
              <w:ind w:left="0"/>
              <w:jc w:val="center"/>
            </w:pPr>
            <w:r>
              <w:t>Developer</w:t>
            </w:r>
          </w:p>
        </w:tc>
        <w:tc>
          <w:tcPr>
            <w:tcW w:w="1512" w:type="dxa"/>
            <w:tcBorders>
              <w:top w:val="single" w:sz="6" w:space="0" w:color="80808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3A574B36" w14:textId="77777777" w:rsidR="00431614" w:rsidRDefault="00000000">
            <w:pPr>
              <w:widowControl w:val="0"/>
              <w:spacing w:after="0" w:line="276" w:lineRule="auto"/>
              <w:ind w:left="0"/>
              <w:jc w:val="center"/>
            </w:pPr>
            <w:r>
              <w:t>400.000 đ</w:t>
            </w:r>
          </w:p>
        </w:tc>
        <w:tc>
          <w:tcPr>
            <w:tcW w:w="1512"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41ED1C3A" w14:textId="77777777" w:rsidR="00431614" w:rsidRDefault="00000000">
            <w:pPr>
              <w:widowControl w:val="0"/>
              <w:spacing w:after="0" w:line="276" w:lineRule="auto"/>
              <w:ind w:left="0"/>
              <w:jc w:val="center"/>
            </w:pPr>
            <w:r>
              <w:t>45,45</w:t>
            </w:r>
          </w:p>
        </w:tc>
        <w:tc>
          <w:tcPr>
            <w:tcW w:w="1512" w:type="dxa"/>
            <w:tcBorders>
              <w:top w:val="single" w:sz="6" w:space="0" w:color="80808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4060AD18" w14:textId="77777777" w:rsidR="00431614" w:rsidRDefault="00000000">
            <w:pPr>
              <w:widowControl w:val="0"/>
              <w:spacing w:after="0" w:line="276" w:lineRule="auto"/>
              <w:ind w:left="0"/>
              <w:jc w:val="center"/>
            </w:pPr>
            <w:r>
              <w:t>18.180.000 đ</w:t>
            </w:r>
          </w:p>
        </w:tc>
      </w:tr>
      <w:tr w:rsidR="00431614" w14:paraId="78C82DF2" w14:textId="77777777">
        <w:trPr>
          <w:trHeight w:val="288"/>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5F9CFF23" w14:textId="77777777" w:rsidR="00431614" w:rsidRDefault="00000000">
            <w:pPr>
              <w:widowControl w:val="0"/>
              <w:spacing w:after="0" w:line="276" w:lineRule="auto"/>
              <w:ind w:left="0"/>
              <w:jc w:val="center"/>
            </w:pPr>
            <w:r>
              <w:t>4</w:t>
            </w:r>
          </w:p>
        </w:tc>
        <w:tc>
          <w:tcPr>
            <w:tcW w:w="1512"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24F4CB97" w14:textId="77777777" w:rsidR="00431614" w:rsidRDefault="00000000">
            <w:pPr>
              <w:widowControl w:val="0"/>
              <w:spacing w:after="0" w:line="276" w:lineRule="auto"/>
              <w:ind w:left="0"/>
              <w:jc w:val="center"/>
            </w:pPr>
            <w:r>
              <w:t>Nguyễn Thị Hồng Nhung</w:t>
            </w:r>
          </w:p>
        </w:tc>
        <w:tc>
          <w:tcPr>
            <w:tcW w:w="2448" w:type="dxa"/>
            <w:tcBorders>
              <w:top w:val="single" w:sz="6" w:space="0" w:color="80808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5E332C95" w14:textId="77777777" w:rsidR="00431614" w:rsidRDefault="00000000">
            <w:pPr>
              <w:widowControl w:val="0"/>
              <w:spacing w:after="0" w:line="276" w:lineRule="auto"/>
              <w:ind w:left="0"/>
              <w:jc w:val="center"/>
            </w:pPr>
            <w:r>
              <w:t>Quality Assurance (QA),</w:t>
            </w:r>
          </w:p>
          <w:p w14:paraId="6C4229F7" w14:textId="77777777" w:rsidR="00431614" w:rsidRDefault="00000000">
            <w:pPr>
              <w:widowControl w:val="0"/>
              <w:spacing w:after="0" w:line="276" w:lineRule="auto"/>
              <w:ind w:left="0"/>
              <w:jc w:val="center"/>
            </w:pPr>
            <w:r>
              <w:t>(System Architect, BA - Business Analyst)</w:t>
            </w:r>
          </w:p>
        </w:tc>
        <w:tc>
          <w:tcPr>
            <w:tcW w:w="1512" w:type="dxa"/>
            <w:tcBorders>
              <w:top w:val="single" w:sz="6" w:space="0" w:color="80808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4150E0C4" w14:textId="77777777" w:rsidR="00431614" w:rsidRDefault="00000000">
            <w:pPr>
              <w:widowControl w:val="0"/>
              <w:spacing w:after="0" w:line="276" w:lineRule="auto"/>
              <w:ind w:left="0"/>
              <w:jc w:val="center"/>
            </w:pPr>
            <w:r>
              <w:t>350.000 đ</w:t>
            </w:r>
          </w:p>
        </w:tc>
        <w:tc>
          <w:tcPr>
            <w:tcW w:w="1512"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56CB98BE" w14:textId="77777777" w:rsidR="00431614" w:rsidRDefault="00000000">
            <w:pPr>
              <w:widowControl w:val="0"/>
              <w:spacing w:after="0" w:line="276" w:lineRule="auto"/>
              <w:ind w:left="0"/>
              <w:jc w:val="center"/>
            </w:pPr>
            <w:r>
              <w:t>35,73</w:t>
            </w:r>
          </w:p>
        </w:tc>
        <w:tc>
          <w:tcPr>
            <w:tcW w:w="1512" w:type="dxa"/>
            <w:tcBorders>
              <w:top w:val="single" w:sz="6" w:space="0" w:color="80808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5BAF8D2F" w14:textId="77777777" w:rsidR="00431614" w:rsidRDefault="00000000">
            <w:pPr>
              <w:widowControl w:val="0"/>
              <w:spacing w:after="0" w:line="276" w:lineRule="auto"/>
              <w:ind w:left="0"/>
              <w:jc w:val="center"/>
            </w:pPr>
            <w:r>
              <w:t>12.505.500 đ</w:t>
            </w:r>
          </w:p>
        </w:tc>
      </w:tr>
      <w:tr w:rsidR="00431614" w14:paraId="6B1DAC8F" w14:textId="77777777">
        <w:trPr>
          <w:trHeight w:val="288"/>
        </w:trPr>
        <w:tc>
          <w:tcPr>
            <w:tcW w:w="7704" w:type="dxa"/>
            <w:gridSpan w:val="5"/>
            <w:tcBorders>
              <w:top w:val="single" w:sz="6" w:space="0" w:color="CCCCCC"/>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32979001" w14:textId="77777777" w:rsidR="00431614" w:rsidRDefault="00000000">
            <w:pPr>
              <w:widowControl w:val="0"/>
              <w:spacing w:after="0" w:line="276" w:lineRule="auto"/>
              <w:ind w:left="0"/>
              <w:jc w:val="center"/>
            </w:pPr>
            <w:r>
              <w:rPr>
                <w:b/>
              </w:rPr>
              <w:t>Tổng chi phí</w:t>
            </w:r>
          </w:p>
        </w:tc>
        <w:tc>
          <w:tcPr>
            <w:tcW w:w="1512" w:type="dxa"/>
            <w:tcBorders>
              <w:top w:val="single" w:sz="6" w:space="0" w:color="808080"/>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7B7C5033" w14:textId="77777777" w:rsidR="00431614" w:rsidRDefault="00000000">
            <w:pPr>
              <w:widowControl w:val="0"/>
              <w:spacing w:after="0" w:line="276" w:lineRule="auto"/>
              <w:ind w:left="0"/>
              <w:jc w:val="center"/>
            </w:pPr>
            <w:r>
              <w:rPr>
                <w:b/>
              </w:rPr>
              <w:t>78.088.500 đ</w:t>
            </w:r>
          </w:p>
        </w:tc>
      </w:tr>
    </w:tbl>
    <w:p w14:paraId="6C71E9D9" w14:textId="77777777" w:rsidR="00431614" w:rsidRDefault="00000000">
      <w:r>
        <w:t xml:space="preserve">Bảng tính công chi tiết cho nhân viên </w:t>
      </w:r>
      <w:hyperlink r:id="rId29" w:anchor="gid=2034416391">
        <w:r>
          <w:rPr>
            <w:color w:val="1155CC"/>
            <w:u w:val="single"/>
          </w:rPr>
          <w:t>tại đây</w:t>
        </w:r>
      </w:hyperlink>
      <w:r>
        <w:t>.</w:t>
      </w:r>
    </w:p>
    <w:p w14:paraId="69252C6E" w14:textId="77777777" w:rsidR="00431614" w:rsidRDefault="00000000">
      <w:pPr>
        <w:pStyle w:val="Heading5"/>
        <w:spacing w:before="200"/>
        <w:ind w:left="1450"/>
      </w:pPr>
      <w:bookmarkStart w:id="353" w:name="_fdbb5sd2i0r9" w:colFirst="0" w:colLast="0"/>
      <w:bookmarkEnd w:id="353"/>
      <w:r>
        <w:t>2.4.1.2. Chi phí nguyên vật liệu</w:t>
      </w:r>
    </w:p>
    <w:tbl>
      <w:tblPr>
        <w:tblStyle w:val="aff3"/>
        <w:tblW w:w="9216" w:type="dxa"/>
        <w:tblBorders>
          <w:top w:val="nil"/>
          <w:left w:val="nil"/>
          <w:bottom w:val="nil"/>
          <w:right w:val="nil"/>
          <w:insideH w:val="nil"/>
          <w:insideV w:val="nil"/>
        </w:tblBorders>
        <w:tblLayout w:type="fixed"/>
        <w:tblLook w:val="0600" w:firstRow="0" w:lastRow="0" w:firstColumn="0" w:lastColumn="0" w:noHBand="1" w:noVBand="1"/>
      </w:tblPr>
      <w:tblGrid>
        <w:gridCol w:w="720"/>
        <w:gridCol w:w="2160"/>
        <w:gridCol w:w="1584"/>
        <w:gridCol w:w="1584"/>
        <w:gridCol w:w="1584"/>
        <w:gridCol w:w="1584"/>
      </w:tblGrid>
      <w:tr w:rsidR="00431614" w14:paraId="26924F50" w14:textId="77777777">
        <w:trPr>
          <w:trHeight w:val="288"/>
        </w:trPr>
        <w:tc>
          <w:tcPr>
            <w:tcW w:w="9216" w:type="dxa"/>
            <w:gridSpan w:val="6"/>
            <w:tcBorders>
              <w:top w:val="single" w:sz="6" w:space="0" w:color="000000"/>
              <w:left w:val="single" w:sz="6" w:space="0" w:color="000000"/>
              <w:bottom w:val="single" w:sz="6" w:space="0" w:color="000000"/>
              <w:right w:val="single" w:sz="6" w:space="0" w:color="000000"/>
            </w:tcBorders>
            <w:shd w:val="clear" w:color="auto" w:fill="6D9EEB"/>
            <w:tcMar>
              <w:top w:w="72" w:type="dxa"/>
              <w:left w:w="72" w:type="dxa"/>
              <w:bottom w:w="72" w:type="dxa"/>
              <w:right w:w="72" w:type="dxa"/>
            </w:tcMar>
            <w:vAlign w:val="center"/>
          </w:tcPr>
          <w:p w14:paraId="522668E1" w14:textId="77777777" w:rsidR="00431614" w:rsidRDefault="00000000">
            <w:pPr>
              <w:widowControl w:val="0"/>
              <w:pBdr>
                <w:top w:val="nil"/>
                <w:left w:val="nil"/>
                <w:bottom w:val="nil"/>
                <w:right w:val="nil"/>
                <w:between w:val="nil"/>
              </w:pBdr>
              <w:spacing w:after="0" w:line="276" w:lineRule="auto"/>
              <w:ind w:left="0"/>
              <w:jc w:val="center"/>
            </w:pPr>
            <w:r>
              <w:rPr>
                <w:b/>
              </w:rPr>
              <w:t>Chi phí nguyên vật liệu</w:t>
            </w:r>
          </w:p>
        </w:tc>
      </w:tr>
      <w:tr w:rsidR="00431614" w14:paraId="5CBF7BDC" w14:textId="77777777">
        <w:trPr>
          <w:trHeight w:val="288"/>
        </w:trPr>
        <w:tc>
          <w:tcPr>
            <w:tcW w:w="720" w:type="dxa"/>
            <w:tcBorders>
              <w:top w:val="single" w:sz="6" w:space="0" w:color="CCCCCC"/>
              <w:left w:val="single" w:sz="6" w:space="0" w:color="000000"/>
              <w:bottom w:val="single" w:sz="6" w:space="0" w:color="000000"/>
              <w:right w:val="single" w:sz="6" w:space="0" w:color="000000"/>
            </w:tcBorders>
            <w:shd w:val="clear" w:color="auto" w:fill="C9DAF8"/>
            <w:tcMar>
              <w:top w:w="72" w:type="dxa"/>
              <w:left w:w="72" w:type="dxa"/>
              <w:bottom w:w="72" w:type="dxa"/>
              <w:right w:w="72" w:type="dxa"/>
            </w:tcMar>
            <w:vAlign w:val="center"/>
          </w:tcPr>
          <w:p w14:paraId="55F98627" w14:textId="77777777" w:rsidR="00431614" w:rsidRDefault="00000000">
            <w:pPr>
              <w:widowControl w:val="0"/>
              <w:spacing w:after="0" w:line="276" w:lineRule="auto"/>
              <w:ind w:left="0"/>
              <w:jc w:val="center"/>
            </w:pPr>
            <w:r>
              <w:rPr>
                <w:b/>
              </w:rPr>
              <w:t>STT</w:t>
            </w:r>
          </w:p>
        </w:tc>
        <w:tc>
          <w:tcPr>
            <w:tcW w:w="2160"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609C7B0E" w14:textId="77777777" w:rsidR="00431614" w:rsidRDefault="00000000">
            <w:pPr>
              <w:widowControl w:val="0"/>
              <w:spacing w:after="0" w:line="276" w:lineRule="auto"/>
              <w:ind w:left="0"/>
              <w:jc w:val="center"/>
            </w:pPr>
            <w:r>
              <w:rPr>
                <w:b/>
              </w:rPr>
              <w:t>Danh mục</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6E29AFB6" w14:textId="77777777" w:rsidR="00431614" w:rsidRDefault="00000000">
            <w:pPr>
              <w:widowControl w:val="0"/>
              <w:spacing w:after="0" w:line="276" w:lineRule="auto"/>
              <w:ind w:left="0"/>
              <w:jc w:val="center"/>
            </w:pPr>
            <w:r>
              <w:rPr>
                <w:b/>
              </w:rPr>
              <w:t>Đơn giá</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5046BAF9" w14:textId="77777777" w:rsidR="00431614" w:rsidRDefault="00000000">
            <w:pPr>
              <w:widowControl w:val="0"/>
              <w:spacing w:after="0" w:line="276" w:lineRule="auto"/>
              <w:ind w:left="0"/>
              <w:jc w:val="center"/>
            </w:pPr>
            <w:r>
              <w:rPr>
                <w:b/>
              </w:rPr>
              <w:t>Số lượng</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447FC4FD" w14:textId="77777777" w:rsidR="00431614" w:rsidRDefault="00000000">
            <w:pPr>
              <w:widowControl w:val="0"/>
              <w:spacing w:after="0" w:line="276" w:lineRule="auto"/>
              <w:ind w:left="0"/>
              <w:jc w:val="center"/>
            </w:pPr>
            <w:r>
              <w:rPr>
                <w:b/>
              </w:rPr>
              <w:t>Đơn vị tính</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74B4F247" w14:textId="77777777" w:rsidR="00431614" w:rsidRDefault="00000000">
            <w:pPr>
              <w:widowControl w:val="0"/>
              <w:spacing w:after="0" w:line="276" w:lineRule="auto"/>
              <w:ind w:left="0"/>
              <w:jc w:val="center"/>
            </w:pPr>
            <w:r>
              <w:rPr>
                <w:b/>
              </w:rPr>
              <w:t>Thành tiền</w:t>
            </w:r>
          </w:p>
        </w:tc>
      </w:tr>
      <w:tr w:rsidR="00431614" w14:paraId="6F3BCD16" w14:textId="77777777">
        <w:trPr>
          <w:trHeight w:val="288"/>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38FFA0AE" w14:textId="77777777" w:rsidR="00431614" w:rsidRDefault="00000000">
            <w:pPr>
              <w:widowControl w:val="0"/>
              <w:spacing w:after="0" w:line="276" w:lineRule="auto"/>
              <w:ind w:left="0"/>
              <w:jc w:val="center"/>
            </w:pPr>
            <w:r>
              <w:t>1</w:t>
            </w:r>
          </w:p>
        </w:tc>
        <w:tc>
          <w:tcPr>
            <w:tcW w:w="2160"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41C4136B" w14:textId="77777777" w:rsidR="00431614" w:rsidRDefault="00000000">
            <w:pPr>
              <w:widowControl w:val="0"/>
              <w:spacing w:after="0" w:line="276" w:lineRule="auto"/>
              <w:ind w:left="0"/>
              <w:jc w:val="center"/>
            </w:pPr>
            <w:r>
              <w:t>Giấy tờ, tài liệu</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1A29D268" w14:textId="77777777" w:rsidR="00431614" w:rsidRDefault="00000000">
            <w:pPr>
              <w:widowControl w:val="0"/>
              <w:spacing w:after="0" w:line="276" w:lineRule="auto"/>
              <w:ind w:left="0"/>
              <w:jc w:val="center"/>
            </w:pPr>
            <w:r>
              <w:t>50.000 đ</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51798DC9" w14:textId="77777777" w:rsidR="00431614" w:rsidRDefault="00000000">
            <w:pPr>
              <w:widowControl w:val="0"/>
              <w:spacing w:after="0" w:line="276" w:lineRule="auto"/>
              <w:ind w:left="0"/>
              <w:jc w:val="center"/>
            </w:pPr>
            <w:r>
              <w:t>35</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3F414617" w14:textId="77777777" w:rsidR="00431614" w:rsidRDefault="00000000">
            <w:pPr>
              <w:widowControl w:val="0"/>
              <w:spacing w:after="0" w:line="276" w:lineRule="auto"/>
              <w:ind w:left="0"/>
              <w:jc w:val="center"/>
            </w:pPr>
            <w:r>
              <w:t>Ngày</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462AB3AD" w14:textId="77777777" w:rsidR="00431614" w:rsidRDefault="00000000">
            <w:pPr>
              <w:widowControl w:val="0"/>
              <w:spacing w:after="0" w:line="276" w:lineRule="auto"/>
              <w:ind w:left="0"/>
              <w:jc w:val="center"/>
            </w:pPr>
            <w:r>
              <w:t>1.750.000 đ</w:t>
            </w:r>
          </w:p>
        </w:tc>
      </w:tr>
      <w:tr w:rsidR="00431614" w14:paraId="2EA07B46" w14:textId="77777777">
        <w:trPr>
          <w:trHeight w:val="288"/>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6437ABA4" w14:textId="77777777" w:rsidR="00431614" w:rsidRDefault="00000000">
            <w:pPr>
              <w:widowControl w:val="0"/>
              <w:spacing w:after="0" w:line="276" w:lineRule="auto"/>
              <w:ind w:left="0"/>
              <w:jc w:val="center"/>
            </w:pPr>
            <w:r>
              <w:t>2</w:t>
            </w:r>
          </w:p>
        </w:tc>
        <w:tc>
          <w:tcPr>
            <w:tcW w:w="2160"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46C0AD16" w14:textId="77777777" w:rsidR="00431614" w:rsidRDefault="00000000">
            <w:pPr>
              <w:widowControl w:val="0"/>
              <w:spacing w:after="0" w:line="276" w:lineRule="auto"/>
              <w:ind w:left="0"/>
              <w:jc w:val="center"/>
            </w:pPr>
            <w:r>
              <w:t>Chi phí phần mềm kiểm thử</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68BCFE28" w14:textId="77777777" w:rsidR="00431614" w:rsidRDefault="00000000">
            <w:pPr>
              <w:widowControl w:val="0"/>
              <w:spacing w:after="0" w:line="276" w:lineRule="auto"/>
              <w:ind w:left="0"/>
              <w:jc w:val="center"/>
            </w:pPr>
            <w:r>
              <w:t>5.000.000 đ</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356F2437" w14:textId="77777777" w:rsidR="00431614" w:rsidRDefault="00000000">
            <w:pPr>
              <w:widowControl w:val="0"/>
              <w:spacing w:after="0" w:line="276" w:lineRule="auto"/>
              <w:ind w:left="0"/>
              <w:jc w:val="center"/>
            </w:pPr>
            <w:r>
              <w:t>1</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03CD2A1A" w14:textId="77777777" w:rsidR="00431614" w:rsidRDefault="00000000">
            <w:pPr>
              <w:widowControl w:val="0"/>
              <w:spacing w:after="0" w:line="276" w:lineRule="auto"/>
              <w:ind w:left="0"/>
              <w:jc w:val="center"/>
            </w:pPr>
            <w:r>
              <w:t>Lần</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70D4CBEF" w14:textId="77777777" w:rsidR="00431614" w:rsidRDefault="00000000">
            <w:pPr>
              <w:widowControl w:val="0"/>
              <w:spacing w:after="0" w:line="276" w:lineRule="auto"/>
              <w:ind w:left="0"/>
              <w:jc w:val="center"/>
            </w:pPr>
            <w:r>
              <w:t>5.000.000 đ</w:t>
            </w:r>
          </w:p>
        </w:tc>
      </w:tr>
      <w:tr w:rsidR="00431614" w14:paraId="1A418B98" w14:textId="77777777">
        <w:trPr>
          <w:trHeight w:val="288"/>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5DA5F230" w14:textId="77777777" w:rsidR="00431614" w:rsidRDefault="00000000">
            <w:pPr>
              <w:widowControl w:val="0"/>
              <w:spacing w:after="0" w:line="276" w:lineRule="auto"/>
              <w:ind w:left="0"/>
              <w:jc w:val="center"/>
            </w:pPr>
            <w:r>
              <w:t>3</w:t>
            </w:r>
          </w:p>
        </w:tc>
        <w:tc>
          <w:tcPr>
            <w:tcW w:w="2160"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4248F966" w14:textId="77777777" w:rsidR="00431614" w:rsidRDefault="00000000">
            <w:pPr>
              <w:widowControl w:val="0"/>
              <w:spacing w:after="0" w:line="276" w:lineRule="auto"/>
              <w:ind w:left="0"/>
              <w:jc w:val="center"/>
            </w:pPr>
            <w:r>
              <w:t>Chi phí đăng ký bản quyền tên miền</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04948F5B" w14:textId="77777777" w:rsidR="00431614" w:rsidRDefault="00000000">
            <w:pPr>
              <w:widowControl w:val="0"/>
              <w:spacing w:after="0" w:line="276" w:lineRule="auto"/>
              <w:ind w:left="0"/>
              <w:jc w:val="center"/>
            </w:pPr>
            <w:r>
              <w:t>3.000.000 đ</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524C4C9B" w14:textId="77777777" w:rsidR="00431614" w:rsidRDefault="00000000">
            <w:pPr>
              <w:widowControl w:val="0"/>
              <w:spacing w:after="0" w:line="276" w:lineRule="auto"/>
              <w:ind w:left="0"/>
              <w:jc w:val="center"/>
            </w:pPr>
            <w:r>
              <w:t>1</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5423B923" w14:textId="77777777" w:rsidR="00431614" w:rsidRDefault="00000000">
            <w:pPr>
              <w:widowControl w:val="0"/>
              <w:spacing w:after="0" w:line="276" w:lineRule="auto"/>
              <w:ind w:left="0"/>
              <w:jc w:val="center"/>
            </w:pPr>
            <w:r>
              <w:t>Lần</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798263F4" w14:textId="77777777" w:rsidR="00431614" w:rsidRDefault="00000000">
            <w:pPr>
              <w:widowControl w:val="0"/>
              <w:spacing w:after="0" w:line="276" w:lineRule="auto"/>
              <w:ind w:left="0"/>
              <w:jc w:val="center"/>
            </w:pPr>
            <w:r>
              <w:t>3.000.000 đ</w:t>
            </w:r>
          </w:p>
        </w:tc>
      </w:tr>
      <w:tr w:rsidR="00431614" w14:paraId="65ACD0A3" w14:textId="77777777">
        <w:trPr>
          <w:trHeight w:val="288"/>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5F94F4BF" w14:textId="77777777" w:rsidR="00431614" w:rsidRDefault="00000000">
            <w:pPr>
              <w:widowControl w:val="0"/>
              <w:spacing w:after="0" w:line="276" w:lineRule="auto"/>
              <w:ind w:left="0"/>
              <w:jc w:val="center"/>
            </w:pPr>
            <w:r>
              <w:t>4</w:t>
            </w:r>
          </w:p>
        </w:tc>
        <w:tc>
          <w:tcPr>
            <w:tcW w:w="2160"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707E3BDE" w14:textId="77777777" w:rsidR="00431614" w:rsidRDefault="00000000">
            <w:pPr>
              <w:widowControl w:val="0"/>
              <w:spacing w:after="0" w:line="276" w:lineRule="auto"/>
              <w:ind w:left="0"/>
              <w:jc w:val="center"/>
            </w:pPr>
            <w:r>
              <w:t>Phí thuê máy chủ</w:t>
            </w:r>
          </w:p>
        </w:tc>
        <w:tc>
          <w:tcPr>
            <w:tcW w:w="1584" w:type="dxa"/>
            <w:tcBorders>
              <w:top w:val="single" w:sz="6" w:space="0" w:color="808080"/>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35CBB6D9" w14:textId="77777777" w:rsidR="00431614" w:rsidRDefault="00000000">
            <w:pPr>
              <w:widowControl w:val="0"/>
              <w:spacing w:after="0" w:line="276" w:lineRule="auto"/>
              <w:ind w:left="0"/>
              <w:jc w:val="center"/>
            </w:pPr>
            <w:r>
              <w:t>1.700.000 đ</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63327EC4" w14:textId="77777777" w:rsidR="00431614" w:rsidRDefault="00000000">
            <w:pPr>
              <w:widowControl w:val="0"/>
              <w:spacing w:after="0" w:line="276" w:lineRule="auto"/>
              <w:ind w:left="0"/>
              <w:jc w:val="center"/>
            </w:pPr>
            <w:r>
              <w:t>12</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2336208A" w14:textId="77777777" w:rsidR="00431614" w:rsidRDefault="00000000">
            <w:pPr>
              <w:widowControl w:val="0"/>
              <w:spacing w:after="0" w:line="276" w:lineRule="auto"/>
              <w:ind w:left="0"/>
              <w:jc w:val="center"/>
            </w:pPr>
            <w:r>
              <w:t>Tháng</w:t>
            </w:r>
          </w:p>
        </w:tc>
        <w:tc>
          <w:tcPr>
            <w:tcW w:w="1584" w:type="dxa"/>
            <w:tcBorders>
              <w:top w:val="single" w:sz="6" w:space="0" w:color="808080"/>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6E8B00DB" w14:textId="77777777" w:rsidR="00431614" w:rsidRDefault="00000000">
            <w:pPr>
              <w:widowControl w:val="0"/>
              <w:spacing w:after="0" w:line="276" w:lineRule="auto"/>
              <w:ind w:left="0"/>
              <w:jc w:val="center"/>
            </w:pPr>
            <w:r>
              <w:t>20.400.000 đ</w:t>
            </w:r>
          </w:p>
        </w:tc>
      </w:tr>
      <w:tr w:rsidR="00431614" w14:paraId="2CADF95E" w14:textId="77777777">
        <w:trPr>
          <w:trHeight w:val="288"/>
        </w:trPr>
        <w:tc>
          <w:tcPr>
            <w:tcW w:w="7632" w:type="dxa"/>
            <w:gridSpan w:val="5"/>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31CCD974" w14:textId="77777777" w:rsidR="00431614" w:rsidRDefault="00000000">
            <w:pPr>
              <w:widowControl w:val="0"/>
              <w:spacing w:after="0" w:line="276" w:lineRule="auto"/>
              <w:ind w:left="0"/>
              <w:jc w:val="center"/>
            </w:pPr>
            <w:r>
              <w:rPr>
                <w:b/>
              </w:rPr>
              <w:t>Tổng chi phí</w:t>
            </w:r>
          </w:p>
        </w:tc>
        <w:tc>
          <w:tcPr>
            <w:tcW w:w="1584" w:type="dxa"/>
            <w:tcBorders>
              <w:top w:val="single" w:sz="6" w:space="0" w:color="808080"/>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1ABF019F" w14:textId="77777777" w:rsidR="00431614" w:rsidRDefault="00000000">
            <w:pPr>
              <w:widowControl w:val="0"/>
              <w:spacing w:after="0" w:line="276" w:lineRule="auto"/>
              <w:ind w:left="0"/>
              <w:jc w:val="center"/>
            </w:pPr>
            <w:r>
              <w:rPr>
                <w:b/>
              </w:rPr>
              <w:t>30.150.000 đ</w:t>
            </w:r>
          </w:p>
        </w:tc>
      </w:tr>
    </w:tbl>
    <w:p w14:paraId="2944655D" w14:textId="77777777" w:rsidR="00431614" w:rsidRDefault="00000000">
      <w:pPr>
        <w:pStyle w:val="Heading5"/>
        <w:spacing w:before="200"/>
        <w:ind w:left="1450"/>
      </w:pPr>
      <w:bookmarkStart w:id="354" w:name="_dmzk12pt9uf7" w:colFirst="0" w:colLast="0"/>
      <w:bookmarkEnd w:id="354"/>
      <w:r>
        <w:t>2.4.1.3. Chi phí cơ sở vật chất.</w:t>
      </w:r>
    </w:p>
    <w:tbl>
      <w:tblPr>
        <w:tblStyle w:val="aff4"/>
        <w:tblW w:w="9216" w:type="dxa"/>
        <w:tblBorders>
          <w:top w:val="nil"/>
          <w:left w:val="nil"/>
          <w:bottom w:val="nil"/>
          <w:right w:val="nil"/>
          <w:insideH w:val="nil"/>
          <w:insideV w:val="nil"/>
        </w:tblBorders>
        <w:tblLayout w:type="fixed"/>
        <w:tblLook w:val="0600" w:firstRow="0" w:lastRow="0" w:firstColumn="0" w:lastColumn="0" w:noHBand="1" w:noVBand="1"/>
      </w:tblPr>
      <w:tblGrid>
        <w:gridCol w:w="720"/>
        <w:gridCol w:w="2160"/>
        <w:gridCol w:w="1584"/>
        <w:gridCol w:w="1584"/>
        <w:gridCol w:w="1584"/>
        <w:gridCol w:w="1584"/>
      </w:tblGrid>
      <w:tr w:rsidR="00431614" w14:paraId="2C39B1F9" w14:textId="77777777">
        <w:trPr>
          <w:trHeight w:val="345"/>
        </w:trPr>
        <w:tc>
          <w:tcPr>
            <w:tcW w:w="9216" w:type="dxa"/>
            <w:gridSpan w:val="6"/>
            <w:tcBorders>
              <w:top w:val="single" w:sz="6" w:space="0" w:color="000000"/>
              <w:left w:val="single" w:sz="6" w:space="0" w:color="000000"/>
              <w:bottom w:val="single" w:sz="6" w:space="0" w:color="000000"/>
              <w:right w:val="single" w:sz="6" w:space="0" w:color="000000"/>
            </w:tcBorders>
            <w:shd w:val="clear" w:color="auto" w:fill="6D9EEB"/>
            <w:tcMar>
              <w:top w:w="72" w:type="dxa"/>
              <w:left w:w="72" w:type="dxa"/>
              <w:bottom w:w="72" w:type="dxa"/>
              <w:right w:w="72" w:type="dxa"/>
            </w:tcMar>
            <w:vAlign w:val="center"/>
          </w:tcPr>
          <w:p w14:paraId="3FF16EF0" w14:textId="77777777" w:rsidR="00431614" w:rsidRDefault="00000000">
            <w:pPr>
              <w:widowControl w:val="0"/>
              <w:spacing w:after="0" w:line="276" w:lineRule="auto"/>
              <w:ind w:left="0"/>
              <w:jc w:val="center"/>
            </w:pPr>
            <w:r>
              <w:rPr>
                <w:b/>
              </w:rPr>
              <w:t>Chi phí cơ sở vật chất</w:t>
            </w:r>
          </w:p>
        </w:tc>
      </w:tr>
      <w:tr w:rsidR="00431614" w14:paraId="0D63DA97"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C9DAF8"/>
            <w:tcMar>
              <w:top w:w="72" w:type="dxa"/>
              <w:left w:w="72" w:type="dxa"/>
              <w:bottom w:w="72" w:type="dxa"/>
              <w:right w:w="72" w:type="dxa"/>
            </w:tcMar>
            <w:vAlign w:val="center"/>
          </w:tcPr>
          <w:p w14:paraId="3C6D6D8E" w14:textId="77777777" w:rsidR="00431614" w:rsidRDefault="00000000">
            <w:pPr>
              <w:widowControl w:val="0"/>
              <w:spacing w:after="0" w:line="276" w:lineRule="auto"/>
              <w:ind w:left="0"/>
              <w:jc w:val="center"/>
            </w:pPr>
            <w:r>
              <w:rPr>
                <w:b/>
              </w:rPr>
              <w:t>STT</w:t>
            </w:r>
          </w:p>
        </w:tc>
        <w:tc>
          <w:tcPr>
            <w:tcW w:w="2160"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4D10C118" w14:textId="77777777" w:rsidR="00431614" w:rsidRDefault="00000000">
            <w:pPr>
              <w:widowControl w:val="0"/>
              <w:spacing w:after="0" w:line="276" w:lineRule="auto"/>
              <w:ind w:left="0"/>
              <w:jc w:val="center"/>
            </w:pPr>
            <w:r>
              <w:rPr>
                <w:b/>
              </w:rPr>
              <w:t>Danh mục</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16CC8DC3" w14:textId="77777777" w:rsidR="00431614" w:rsidRDefault="00000000">
            <w:pPr>
              <w:widowControl w:val="0"/>
              <w:spacing w:after="0" w:line="276" w:lineRule="auto"/>
              <w:ind w:left="0"/>
              <w:jc w:val="center"/>
            </w:pPr>
            <w:r>
              <w:rPr>
                <w:b/>
              </w:rPr>
              <w:t>Đơn giá</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406735BA" w14:textId="77777777" w:rsidR="00431614" w:rsidRDefault="00000000">
            <w:pPr>
              <w:widowControl w:val="0"/>
              <w:spacing w:after="0" w:line="276" w:lineRule="auto"/>
              <w:ind w:left="0"/>
              <w:jc w:val="center"/>
            </w:pPr>
            <w:r>
              <w:rPr>
                <w:b/>
              </w:rPr>
              <w:t>Số lượng</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5284E9C6" w14:textId="77777777" w:rsidR="00431614" w:rsidRDefault="00000000">
            <w:pPr>
              <w:widowControl w:val="0"/>
              <w:spacing w:after="0" w:line="276" w:lineRule="auto"/>
              <w:ind w:left="0"/>
              <w:jc w:val="center"/>
            </w:pPr>
            <w:r>
              <w:rPr>
                <w:b/>
              </w:rPr>
              <w:t>Đơn vị tính</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72" w:type="dxa"/>
              <w:left w:w="72" w:type="dxa"/>
              <w:bottom w:w="72" w:type="dxa"/>
              <w:right w:w="72" w:type="dxa"/>
            </w:tcMar>
            <w:vAlign w:val="center"/>
          </w:tcPr>
          <w:p w14:paraId="50093C87" w14:textId="77777777" w:rsidR="00431614" w:rsidRDefault="00000000">
            <w:pPr>
              <w:widowControl w:val="0"/>
              <w:spacing w:after="0" w:line="276" w:lineRule="auto"/>
              <w:ind w:left="0"/>
              <w:jc w:val="center"/>
            </w:pPr>
            <w:r>
              <w:rPr>
                <w:b/>
              </w:rPr>
              <w:t>Thành tiền</w:t>
            </w:r>
          </w:p>
        </w:tc>
      </w:tr>
      <w:tr w:rsidR="00431614" w14:paraId="35A90A4C" w14:textId="77777777">
        <w:trPr>
          <w:trHeight w:val="345"/>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4AC59AA3" w14:textId="77777777" w:rsidR="00431614" w:rsidRDefault="00000000">
            <w:pPr>
              <w:widowControl w:val="0"/>
              <w:spacing w:after="0" w:line="276" w:lineRule="auto"/>
              <w:ind w:left="0"/>
              <w:jc w:val="center"/>
            </w:pPr>
            <w:r>
              <w:t>1</w:t>
            </w:r>
          </w:p>
        </w:tc>
        <w:tc>
          <w:tcPr>
            <w:tcW w:w="2160"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19CA3982" w14:textId="77777777" w:rsidR="00431614" w:rsidRDefault="00000000">
            <w:pPr>
              <w:widowControl w:val="0"/>
              <w:spacing w:after="0" w:line="276" w:lineRule="auto"/>
              <w:ind w:left="0"/>
              <w:jc w:val="center"/>
            </w:pPr>
            <w:r>
              <w:t>Tiền văn phòng</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7E0CDEFA" w14:textId="77777777" w:rsidR="00431614" w:rsidRDefault="00000000">
            <w:pPr>
              <w:widowControl w:val="0"/>
              <w:spacing w:after="0" w:line="276" w:lineRule="auto"/>
              <w:ind w:left="0"/>
              <w:jc w:val="center"/>
            </w:pPr>
            <w:r>
              <w:t>200.000 đ</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4ED32A36" w14:textId="77777777" w:rsidR="00431614" w:rsidRDefault="00000000">
            <w:pPr>
              <w:widowControl w:val="0"/>
              <w:spacing w:after="0" w:line="276" w:lineRule="auto"/>
              <w:ind w:left="0"/>
              <w:jc w:val="center"/>
            </w:pPr>
            <w:r>
              <w:t>73</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16072A2B" w14:textId="77777777" w:rsidR="00431614" w:rsidRDefault="00000000">
            <w:pPr>
              <w:widowControl w:val="0"/>
              <w:spacing w:after="0" w:line="276" w:lineRule="auto"/>
              <w:ind w:left="0"/>
              <w:jc w:val="center"/>
            </w:pPr>
            <w:r>
              <w:t>Ngày</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2BE97137" w14:textId="77777777" w:rsidR="00431614" w:rsidRDefault="00000000">
            <w:pPr>
              <w:widowControl w:val="0"/>
              <w:spacing w:after="0" w:line="276" w:lineRule="auto"/>
              <w:ind w:left="0"/>
              <w:jc w:val="center"/>
            </w:pPr>
            <w:r>
              <w:t>14.600.000 đ</w:t>
            </w:r>
          </w:p>
        </w:tc>
      </w:tr>
      <w:tr w:rsidR="00431614" w14:paraId="39188256" w14:textId="77777777">
        <w:trPr>
          <w:trHeight w:val="345"/>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30FCCBBE" w14:textId="77777777" w:rsidR="00431614" w:rsidRDefault="00000000">
            <w:pPr>
              <w:widowControl w:val="0"/>
              <w:spacing w:after="0" w:line="276" w:lineRule="auto"/>
              <w:ind w:left="0"/>
              <w:jc w:val="center"/>
            </w:pPr>
            <w:r>
              <w:t>2</w:t>
            </w:r>
          </w:p>
        </w:tc>
        <w:tc>
          <w:tcPr>
            <w:tcW w:w="2160"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6D211276" w14:textId="77777777" w:rsidR="00431614" w:rsidRDefault="00000000">
            <w:pPr>
              <w:widowControl w:val="0"/>
              <w:spacing w:after="0" w:line="276" w:lineRule="auto"/>
              <w:ind w:left="0"/>
              <w:jc w:val="center"/>
            </w:pPr>
            <w:r>
              <w:t>Tiền điện nước</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28CE1BED" w14:textId="77777777" w:rsidR="00431614" w:rsidRDefault="00000000">
            <w:pPr>
              <w:widowControl w:val="0"/>
              <w:spacing w:after="0" w:line="276" w:lineRule="auto"/>
              <w:ind w:left="0"/>
              <w:jc w:val="center"/>
            </w:pPr>
            <w:r>
              <w:t>50.000 đ</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06120BAC" w14:textId="77777777" w:rsidR="00431614" w:rsidRDefault="00000000">
            <w:pPr>
              <w:widowControl w:val="0"/>
              <w:spacing w:after="0" w:line="276" w:lineRule="auto"/>
              <w:ind w:left="0"/>
              <w:jc w:val="center"/>
            </w:pPr>
            <w:r>
              <w:t>70</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7D567E47" w14:textId="77777777" w:rsidR="00431614" w:rsidRDefault="00000000">
            <w:pPr>
              <w:widowControl w:val="0"/>
              <w:spacing w:after="0" w:line="276" w:lineRule="auto"/>
              <w:ind w:left="0"/>
              <w:jc w:val="center"/>
            </w:pPr>
            <w:r>
              <w:t>Ngày</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7A375DDB" w14:textId="77777777" w:rsidR="00431614" w:rsidRDefault="00000000">
            <w:pPr>
              <w:widowControl w:val="0"/>
              <w:spacing w:after="0" w:line="276" w:lineRule="auto"/>
              <w:ind w:left="0"/>
              <w:jc w:val="center"/>
            </w:pPr>
            <w:r>
              <w:t>3.500.000 đ</w:t>
            </w:r>
          </w:p>
        </w:tc>
      </w:tr>
      <w:tr w:rsidR="00431614" w14:paraId="225597A0" w14:textId="77777777">
        <w:trPr>
          <w:trHeight w:val="345"/>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7C4CE6BE" w14:textId="77777777" w:rsidR="00431614" w:rsidRDefault="00000000">
            <w:pPr>
              <w:widowControl w:val="0"/>
              <w:spacing w:after="0" w:line="276" w:lineRule="auto"/>
              <w:ind w:left="0"/>
              <w:jc w:val="center"/>
            </w:pPr>
            <w:r>
              <w:t>3</w:t>
            </w:r>
          </w:p>
        </w:tc>
        <w:tc>
          <w:tcPr>
            <w:tcW w:w="2160"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2D3D0E7F" w14:textId="77777777" w:rsidR="00431614" w:rsidRDefault="00000000">
            <w:pPr>
              <w:widowControl w:val="0"/>
              <w:spacing w:after="0" w:line="276" w:lineRule="auto"/>
              <w:ind w:left="0"/>
              <w:jc w:val="center"/>
            </w:pPr>
            <w:r>
              <w:t>Internet</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1A61E133" w14:textId="77777777" w:rsidR="00431614" w:rsidRDefault="00000000">
            <w:pPr>
              <w:widowControl w:val="0"/>
              <w:spacing w:after="0" w:line="276" w:lineRule="auto"/>
              <w:ind w:left="0"/>
              <w:jc w:val="center"/>
            </w:pPr>
            <w:r>
              <w:t>30.000 đ</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38092ACF" w14:textId="77777777" w:rsidR="00431614" w:rsidRDefault="00000000">
            <w:pPr>
              <w:widowControl w:val="0"/>
              <w:spacing w:after="0" w:line="276" w:lineRule="auto"/>
              <w:ind w:left="0"/>
              <w:jc w:val="center"/>
            </w:pPr>
            <w:r>
              <w:t>70</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52BC1367" w14:textId="77777777" w:rsidR="00431614" w:rsidRDefault="00000000">
            <w:pPr>
              <w:widowControl w:val="0"/>
              <w:spacing w:after="0" w:line="276" w:lineRule="auto"/>
              <w:ind w:left="0"/>
              <w:jc w:val="center"/>
            </w:pPr>
            <w:r>
              <w:t>Ngày</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144125D8" w14:textId="77777777" w:rsidR="00431614" w:rsidRDefault="00000000">
            <w:pPr>
              <w:widowControl w:val="0"/>
              <w:spacing w:after="0" w:line="276" w:lineRule="auto"/>
              <w:ind w:left="0"/>
              <w:jc w:val="center"/>
            </w:pPr>
            <w:r>
              <w:t>2.100.000 đ</w:t>
            </w:r>
          </w:p>
        </w:tc>
      </w:tr>
      <w:tr w:rsidR="00431614" w14:paraId="3643081C" w14:textId="77777777">
        <w:trPr>
          <w:trHeight w:val="345"/>
        </w:trPr>
        <w:tc>
          <w:tcPr>
            <w:tcW w:w="720" w:type="dxa"/>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48A6ABE4" w14:textId="77777777" w:rsidR="00431614" w:rsidRDefault="00000000">
            <w:pPr>
              <w:widowControl w:val="0"/>
              <w:spacing w:after="0" w:line="276" w:lineRule="auto"/>
              <w:ind w:left="0"/>
              <w:jc w:val="center"/>
            </w:pPr>
            <w:r>
              <w:t>4</w:t>
            </w:r>
          </w:p>
        </w:tc>
        <w:tc>
          <w:tcPr>
            <w:tcW w:w="2160"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3D1D30B5" w14:textId="77777777" w:rsidR="00431614" w:rsidRDefault="00000000">
            <w:pPr>
              <w:widowControl w:val="0"/>
              <w:spacing w:after="0" w:line="276" w:lineRule="auto"/>
              <w:ind w:left="0"/>
              <w:jc w:val="center"/>
            </w:pPr>
            <w:r>
              <w:t>Chi phí lắp đặt</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23E2524B" w14:textId="77777777" w:rsidR="00431614" w:rsidRDefault="00000000">
            <w:pPr>
              <w:widowControl w:val="0"/>
              <w:spacing w:after="0" w:line="276" w:lineRule="auto"/>
              <w:ind w:left="0"/>
              <w:jc w:val="center"/>
            </w:pPr>
            <w:r>
              <w:t>3.000.000 đ</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3C7BC61D" w14:textId="77777777" w:rsidR="00431614" w:rsidRDefault="00000000">
            <w:pPr>
              <w:widowControl w:val="0"/>
              <w:spacing w:after="0" w:line="276" w:lineRule="auto"/>
              <w:ind w:left="0"/>
              <w:jc w:val="center"/>
            </w:pPr>
            <w:r>
              <w:t>1</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736C0938" w14:textId="77777777" w:rsidR="00431614" w:rsidRDefault="00000000">
            <w:pPr>
              <w:widowControl w:val="0"/>
              <w:spacing w:after="0" w:line="276" w:lineRule="auto"/>
              <w:ind w:left="0"/>
              <w:jc w:val="center"/>
            </w:pPr>
            <w:r>
              <w:t>Lần</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12AA9C83" w14:textId="77777777" w:rsidR="00431614" w:rsidRDefault="00000000">
            <w:pPr>
              <w:widowControl w:val="0"/>
              <w:spacing w:after="0" w:line="276" w:lineRule="auto"/>
              <w:ind w:left="0"/>
              <w:jc w:val="center"/>
            </w:pPr>
            <w:r>
              <w:t>3.000.000 đ</w:t>
            </w:r>
          </w:p>
        </w:tc>
      </w:tr>
      <w:tr w:rsidR="00431614" w14:paraId="2159FBFF" w14:textId="77777777">
        <w:trPr>
          <w:trHeight w:val="345"/>
        </w:trPr>
        <w:tc>
          <w:tcPr>
            <w:tcW w:w="7632" w:type="dxa"/>
            <w:gridSpan w:val="5"/>
            <w:tcBorders>
              <w:top w:val="single" w:sz="6" w:space="0" w:color="CCCCCC"/>
              <w:left w:val="single" w:sz="6" w:space="0" w:color="808080"/>
              <w:bottom w:val="single" w:sz="6" w:space="0" w:color="808080"/>
              <w:right w:val="single" w:sz="6" w:space="0" w:color="808080"/>
            </w:tcBorders>
            <w:shd w:val="clear" w:color="auto" w:fill="auto"/>
            <w:tcMar>
              <w:top w:w="72" w:type="dxa"/>
              <w:left w:w="72" w:type="dxa"/>
              <w:bottom w:w="72" w:type="dxa"/>
              <w:right w:w="72" w:type="dxa"/>
            </w:tcMar>
            <w:vAlign w:val="center"/>
          </w:tcPr>
          <w:p w14:paraId="449AEEB1" w14:textId="77777777" w:rsidR="00431614" w:rsidRDefault="00000000">
            <w:pPr>
              <w:widowControl w:val="0"/>
              <w:spacing w:after="0" w:line="276" w:lineRule="auto"/>
              <w:ind w:left="0"/>
              <w:jc w:val="center"/>
            </w:pPr>
            <w:r>
              <w:rPr>
                <w:b/>
              </w:rPr>
              <w:t>Tổng chi phí</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72" w:type="dxa"/>
              <w:left w:w="72" w:type="dxa"/>
              <w:bottom w:w="72" w:type="dxa"/>
              <w:right w:w="72" w:type="dxa"/>
            </w:tcMar>
            <w:vAlign w:val="center"/>
          </w:tcPr>
          <w:p w14:paraId="06C3D1F3" w14:textId="77777777" w:rsidR="00431614" w:rsidRDefault="00000000">
            <w:pPr>
              <w:widowControl w:val="0"/>
              <w:spacing w:after="0" w:line="276" w:lineRule="auto"/>
              <w:ind w:left="0"/>
              <w:jc w:val="center"/>
            </w:pPr>
            <w:r>
              <w:rPr>
                <w:b/>
              </w:rPr>
              <w:t>23.200.000 đ</w:t>
            </w:r>
          </w:p>
        </w:tc>
      </w:tr>
    </w:tbl>
    <w:p w14:paraId="14251944" w14:textId="77777777" w:rsidR="00431614" w:rsidRDefault="00000000">
      <w:pPr>
        <w:pStyle w:val="Heading5"/>
        <w:spacing w:before="200"/>
        <w:ind w:left="1450"/>
      </w:pPr>
      <w:bookmarkStart w:id="355" w:name="_51i54je32x9" w:colFirst="0" w:colLast="0"/>
      <w:bookmarkEnd w:id="355"/>
      <w:r>
        <w:t>2.4.1.4. Chi phí phát sinh</w:t>
      </w:r>
    </w:p>
    <w:tbl>
      <w:tblPr>
        <w:tblStyle w:val="aff5"/>
        <w:tblW w:w="9216" w:type="dxa"/>
        <w:tblBorders>
          <w:top w:val="nil"/>
          <w:left w:val="nil"/>
          <w:bottom w:val="nil"/>
          <w:right w:val="nil"/>
          <w:insideH w:val="nil"/>
          <w:insideV w:val="nil"/>
        </w:tblBorders>
        <w:tblLayout w:type="fixed"/>
        <w:tblLook w:val="0600" w:firstRow="0" w:lastRow="0" w:firstColumn="0" w:lastColumn="0" w:noHBand="1" w:noVBand="1"/>
      </w:tblPr>
      <w:tblGrid>
        <w:gridCol w:w="720"/>
        <w:gridCol w:w="2160"/>
        <w:gridCol w:w="1584"/>
        <w:gridCol w:w="1584"/>
        <w:gridCol w:w="1584"/>
        <w:gridCol w:w="1584"/>
      </w:tblGrid>
      <w:tr w:rsidR="00431614" w14:paraId="34AF816D" w14:textId="77777777">
        <w:trPr>
          <w:trHeight w:val="345"/>
        </w:trPr>
        <w:tc>
          <w:tcPr>
            <w:tcW w:w="9216" w:type="dxa"/>
            <w:gridSpan w:val="6"/>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center"/>
          </w:tcPr>
          <w:p w14:paraId="6E46FEF2" w14:textId="77777777" w:rsidR="00431614" w:rsidRDefault="00000000">
            <w:pPr>
              <w:widowControl w:val="0"/>
              <w:pBdr>
                <w:top w:val="nil"/>
                <w:left w:val="nil"/>
                <w:bottom w:val="nil"/>
                <w:right w:val="nil"/>
                <w:between w:val="nil"/>
              </w:pBdr>
              <w:spacing w:after="0" w:line="276" w:lineRule="auto"/>
              <w:ind w:left="0"/>
              <w:jc w:val="center"/>
            </w:pPr>
            <w:r>
              <w:rPr>
                <w:b/>
              </w:rPr>
              <w:t>Chi phí phát sinh</w:t>
            </w:r>
          </w:p>
        </w:tc>
      </w:tr>
      <w:tr w:rsidR="00431614" w14:paraId="303C7925"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tcPr>
          <w:p w14:paraId="4C0501A6" w14:textId="77777777" w:rsidR="00431614" w:rsidRDefault="00000000">
            <w:pPr>
              <w:widowControl w:val="0"/>
              <w:spacing w:after="0" w:line="276" w:lineRule="auto"/>
              <w:ind w:left="0"/>
              <w:jc w:val="center"/>
            </w:pPr>
            <w:r>
              <w:rPr>
                <w:b/>
              </w:rPr>
              <w:t>STT</w:t>
            </w:r>
          </w:p>
        </w:tc>
        <w:tc>
          <w:tcPr>
            <w:tcW w:w="2160"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771D08FB" w14:textId="77777777" w:rsidR="00431614" w:rsidRDefault="00000000">
            <w:pPr>
              <w:widowControl w:val="0"/>
              <w:spacing w:after="0" w:line="276" w:lineRule="auto"/>
              <w:ind w:left="0"/>
              <w:jc w:val="center"/>
            </w:pPr>
            <w:r>
              <w:rPr>
                <w:b/>
              </w:rPr>
              <w:t>Danh mục</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2FEE708F" w14:textId="77777777" w:rsidR="00431614" w:rsidRDefault="00000000">
            <w:pPr>
              <w:widowControl w:val="0"/>
              <w:spacing w:after="0" w:line="276" w:lineRule="auto"/>
              <w:ind w:left="0"/>
              <w:jc w:val="center"/>
            </w:pPr>
            <w:r>
              <w:rPr>
                <w:b/>
              </w:rPr>
              <w:t>Đơn giá</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6960DCA9" w14:textId="77777777" w:rsidR="00431614" w:rsidRDefault="00000000">
            <w:pPr>
              <w:widowControl w:val="0"/>
              <w:spacing w:after="0" w:line="276" w:lineRule="auto"/>
              <w:ind w:left="0"/>
              <w:jc w:val="center"/>
            </w:pPr>
            <w:r>
              <w:rPr>
                <w:b/>
              </w:rPr>
              <w:t>Số lượng</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43FE40DF" w14:textId="77777777" w:rsidR="00431614" w:rsidRDefault="00000000">
            <w:pPr>
              <w:widowControl w:val="0"/>
              <w:spacing w:after="0" w:line="276" w:lineRule="auto"/>
              <w:ind w:left="0"/>
              <w:jc w:val="center"/>
            </w:pPr>
            <w:r>
              <w:rPr>
                <w:b/>
              </w:rPr>
              <w:t>Đơn vị tính</w:t>
            </w:r>
          </w:p>
        </w:tc>
        <w:tc>
          <w:tcPr>
            <w:tcW w:w="1584"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0C0B800F" w14:textId="77777777" w:rsidR="00431614" w:rsidRDefault="00000000">
            <w:pPr>
              <w:widowControl w:val="0"/>
              <w:spacing w:after="0" w:line="276" w:lineRule="auto"/>
              <w:ind w:left="0"/>
              <w:jc w:val="center"/>
            </w:pPr>
            <w:r>
              <w:rPr>
                <w:b/>
              </w:rPr>
              <w:t>Thành tiền</w:t>
            </w:r>
          </w:p>
        </w:tc>
      </w:tr>
      <w:tr w:rsidR="00431614" w14:paraId="3B3E1EAB"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B00550A" w14:textId="77777777" w:rsidR="00431614" w:rsidRDefault="00000000">
            <w:pPr>
              <w:widowControl w:val="0"/>
              <w:spacing w:after="0" w:line="276" w:lineRule="auto"/>
              <w:ind w:left="0"/>
              <w:jc w:val="center"/>
            </w:pPr>
            <w:r>
              <w:t>1</w:t>
            </w:r>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6CB16E1" w14:textId="77777777" w:rsidR="00431614" w:rsidRDefault="00000000">
            <w:pPr>
              <w:widowControl w:val="0"/>
              <w:spacing w:after="0" w:line="276" w:lineRule="auto"/>
              <w:ind w:left="0"/>
            </w:pPr>
            <w:r>
              <w:t>Vé máy bay khứ hồi</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839A30E" w14:textId="77777777" w:rsidR="00431614" w:rsidRDefault="00000000">
            <w:pPr>
              <w:widowControl w:val="0"/>
              <w:spacing w:after="0" w:line="276" w:lineRule="auto"/>
              <w:ind w:left="0"/>
              <w:jc w:val="center"/>
            </w:pPr>
            <w:r>
              <w:t>4.000.000 đ</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63150E4" w14:textId="77777777" w:rsidR="00431614" w:rsidRDefault="00000000">
            <w:pPr>
              <w:widowControl w:val="0"/>
              <w:spacing w:after="0" w:line="276" w:lineRule="auto"/>
              <w:ind w:left="0"/>
              <w:jc w:val="center"/>
            </w:pPr>
            <w:r>
              <w:t>5</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CF8F786" w14:textId="77777777" w:rsidR="00431614" w:rsidRDefault="00000000">
            <w:pPr>
              <w:widowControl w:val="0"/>
              <w:spacing w:after="0" w:line="276" w:lineRule="auto"/>
              <w:ind w:left="0"/>
              <w:jc w:val="center"/>
            </w:pPr>
            <w:r>
              <w:t>Vé</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63C8819" w14:textId="77777777" w:rsidR="00431614" w:rsidRDefault="00000000">
            <w:pPr>
              <w:widowControl w:val="0"/>
              <w:spacing w:after="0" w:line="276" w:lineRule="auto"/>
              <w:ind w:left="0"/>
              <w:jc w:val="center"/>
            </w:pPr>
            <w:r>
              <w:t>20.000.000 đ</w:t>
            </w:r>
          </w:p>
        </w:tc>
      </w:tr>
      <w:tr w:rsidR="00431614" w14:paraId="04EA8F72"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92B5C10" w14:textId="77777777" w:rsidR="00431614" w:rsidRDefault="00000000">
            <w:pPr>
              <w:widowControl w:val="0"/>
              <w:spacing w:after="0" w:line="276" w:lineRule="auto"/>
              <w:ind w:left="0"/>
              <w:jc w:val="center"/>
            </w:pPr>
            <w:r>
              <w:t>2</w:t>
            </w:r>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F77B8C3" w14:textId="77777777" w:rsidR="00431614" w:rsidRDefault="00000000">
            <w:pPr>
              <w:widowControl w:val="0"/>
              <w:spacing w:after="0" w:line="276" w:lineRule="auto"/>
              <w:ind w:left="0"/>
            </w:pPr>
            <w:r>
              <w:t>Phụ cấp đi lại</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EF800B5" w14:textId="77777777" w:rsidR="00431614" w:rsidRDefault="00000000">
            <w:pPr>
              <w:widowControl w:val="0"/>
              <w:spacing w:after="0" w:line="276" w:lineRule="auto"/>
              <w:ind w:left="0"/>
              <w:jc w:val="center"/>
            </w:pPr>
            <w:r>
              <w:t>200.000 đ</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B4000EF" w14:textId="77777777" w:rsidR="00431614" w:rsidRDefault="00000000">
            <w:pPr>
              <w:widowControl w:val="0"/>
              <w:spacing w:after="0" w:line="276" w:lineRule="auto"/>
              <w:ind w:left="0"/>
              <w:jc w:val="center"/>
            </w:pPr>
            <w:r>
              <w:t>5</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170C138" w14:textId="77777777" w:rsidR="00431614" w:rsidRDefault="00000000">
            <w:pPr>
              <w:widowControl w:val="0"/>
              <w:spacing w:after="0" w:line="276" w:lineRule="auto"/>
              <w:ind w:left="0"/>
              <w:jc w:val="center"/>
            </w:pPr>
            <w:r>
              <w:t>Ngày</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DB14681" w14:textId="77777777" w:rsidR="00431614" w:rsidRDefault="00000000">
            <w:pPr>
              <w:widowControl w:val="0"/>
              <w:spacing w:after="0" w:line="276" w:lineRule="auto"/>
              <w:ind w:left="0"/>
              <w:jc w:val="center"/>
            </w:pPr>
            <w:r>
              <w:t>1.000.000 đ</w:t>
            </w:r>
          </w:p>
        </w:tc>
      </w:tr>
      <w:tr w:rsidR="00431614" w14:paraId="6FB404C8"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58DADF4" w14:textId="77777777" w:rsidR="00431614" w:rsidRDefault="00000000">
            <w:pPr>
              <w:widowControl w:val="0"/>
              <w:spacing w:after="0" w:line="276" w:lineRule="auto"/>
              <w:ind w:left="0"/>
              <w:jc w:val="center"/>
            </w:pPr>
            <w:r>
              <w:t>3</w:t>
            </w:r>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757438F" w14:textId="77777777" w:rsidR="00431614" w:rsidRDefault="00000000">
            <w:pPr>
              <w:widowControl w:val="0"/>
              <w:spacing w:after="0" w:line="276" w:lineRule="auto"/>
              <w:ind w:left="0"/>
            </w:pPr>
            <w:r>
              <w:t>Phụ cấp bữa ăn</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9C7773B" w14:textId="77777777" w:rsidR="00431614" w:rsidRDefault="00000000">
            <w:pPr>
              <w:widowControl w:val="0"/>
              <w:spacing w:after="0" w:line="276" w:lineRule="auto"/>
              <w:ind w:left="0"/>
              <w:jc w:val="center"/>
            </w:pPr>
            <w:r>
              <w:t>50.000 đ</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4435C157" w14:textId="77777777" w:rsidR="00431614" w:rsidRDefault="00000000">
            <w:pPr>
              <w:widowControl w:val="0"/>
              <w:spacing w:after="0" w:line="276" w:lineRule="auto"/>
              <w:ind w:left="0"/>
              <w:jc w:val="center"/>
            </w:pPr>
            <w:r>
              <w:t>54</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D46F534" w14:textId="77777777" w:rsidR="00431614" w:rsidRDefault="00000000">
            <w:pPr>
              <w:widowControl w:val="0"/>
              <w:spacing w:after="0" w:line="276" w:lineRule="auto"/>
              <w:ind w:left="0"/>
              <w:jc w:val="center"/>
            </w:pPr>
            <w:r>
              <w:t>bữa/người</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639BA7D" w14:textId="77777777" w:rsidR="00431614" w:rsidRDefault="00000000">
            <w:pPr>
              <w:widowControl w:val="0"/>
              <w:spacing w:after="0" w:line="276" w:lineRule="auto"/>
              <w:ind w:left="0"/>
              <w:jc w:val="center"/>
            </w:pPr>
            <w:r>
              <w:t>2.700.000 đ</w:t>
            </w:r>
          </w:p>
        </w:tc>
      </w:tr>
      <w:tr w:rsidR="00431614" w14:paraId="330E9353"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8284F69" w14:textId="77777777" w:rsidR="00431614" w:rsidRDefault="00000000">
            <w:pPr>
              <w:widowControl w:val="0"/>
              <w:spacing w:after="0" w:line="276" w:lineRule="auto"/>
              <w:ind w:left="0"/>
              <w:jc w:val="center"/>
            </w:pPr>
            <w:r>
              <w:t>4</w:t>
            </w:r>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D7B5891" w14:textId="77777777" w:rsidR="00431614" w:rsidRDefault="00000000">
            <w:pPr>
              <w:widowControl w:val="0"/>
              <w:spacing w:after="0" w:line="276" w:lineRule="auto"/>
              <w:ind w:left="0"/>
            </w:pPr>
            <w:r>
              <w:t>Thuê khách sạn</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001A252" w14:textId="77777777" w:rsidR="00431614" w:rsidRDefault="00000000">
            <w:pPr>
              <w:widowControl w:val="0"/>
              <w:spacing w:after="0" w:line="276" w:lineRule="auto"/>
              <w:ind w:left="0"/>
              <w:jc w:val="center"/>
            </w:pPr>
            <w:r>
              <w:t>585.714 đ</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49BCF024" w14:textId="77777777" w:rsidR="00431614" w:rsidRDefault="00000000">
            <w:pPr>
              <w:widowControl w:val="0"/>
              <w:spacing w:after="0" w:line="276" w:lineRule="auto"/>
              <w:ind w:left="0"/>
              <w:jc w:val="center"/>
            </w:pPr>
            <w:r>
              <w:t>7</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0557270" w14:textId="77777777" w:rsidR="00431614" w:rsidRDefault="00000000">
            <w:pPr>
              <w:widowControl w:val="0"/>
              <w:spacing w:after="0" w:line="276" w:lineRule="auto"/>
              <w:ind w:left="0"/>
              <w:jc w:val="center"/>
            </w:pPr>
            <w:r>
              <w:t>Ngày</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91418F8" w14:textId="77777777" w:rsidR="00431614" w:rsidRDefault="00000000">
            <w:pPr>
              <w:widowControl w:val="0"/>
              <w:spacing w:after="0" w:line="276" w:lineRule="auto"/>
              <w:ind w:left="0"/>
              <w:jc w:val="center"/>
            </w:pPr>
            <w:r>
              <w:t>4.100.000 đ</w:t>
            </w:r>
          </w:p>
        </w:tc>
      </w:tr>
      <w:tr w:rsidR="00431614" w14:paraId="57BAA694"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1369797" w14:textId="77777777" w:rsidR="00431614" w:rsidRDefault="00000000">
            <w:pPr>
              <w:widowControl w:val="0"/>
              <w:spacing w:after="0" w:line="276" w:lineRule="auto"/>
              <w:ind w:left="0"/>
              <w:jc w:val="center"/>
            </w:pPr>
            <w:r>
              <w:t>5</w:t>
            </w:r>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6625DCA" w14:textId="77777777" w:rsidR="00431614" w:rsidRDefault="00000000">
            <w:pPr>
              <w:widowControl w:val="0"/>
              <w:spacing w:after="0" w:line="276" w:lineRule="auto"/>
              <w:ind w:left="0"/>
            </w:pPr>
            <w:r>
              <w:t>Chi phí đào tạo</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6B4D15E" w14:textId="77777777" w:rsidR="00431614" w:rsidRDefault="00000000">
            <w:pPr>
              <w:widowControl w:val="0"/>
              <w:spacing w:after="0" w:line="276" w:lineRule="auto"/>
              <w:ind w:left="0"/>
              <w:jc w:val="center"/>
            </w:pPr>
            <w:r>
              <w:t>300.000 đ</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1D0EBD4" w14:textId="77777777" w:rsidR="00431614" w:rsidRDefault="00000000">
            <w:pPr>
              <w:widowControl w:val="0"/>
              <w:spacing w:after="0" w:line="276" w:lineRule="auto"/>
              <w:ind w:left="0"/>
              <w:jc w:val="center"/>
            </w:pPr>
            <w:r>
              <w:t>1</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6F3CE0E" w14:textId="77777777" w:rsidR="00431614" w:rsidRDefault="00000000">
            <w:pPr>
              <w:widowControl w:val="0"/>
              <w:spacing w:after="0" w:line="276" w:lineRule="auto"/>
              <w:ind w:left="0"/>
              <w:jc w:val="center"/>
            </w:pPr>
            <w:r>
              <w:t>Lần</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2349EBE" w14:textId="77777777" w:rsidR="00431614" w:rsidRDefault="00000000">
            <w:pPr>
              <w:widowControl w:val="0"/>
              <w:spacing w:after="0" w:line="276" w:lineRule="auto"/>
              <w:ind w:left="0"/>
              <w:jc w:val="center"/>
            </w:pPr>
            <w:r>
              <w:t>300.000 đ</w:t>
            </w:r>
          </w:p>
        </w:tc>
      </w:tr>
      <w:tr w:rsidR="00431614" w14:paraId="774F3197"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E956784" w14:textId="77777777" w:rsidR="00431614" w:rsidRDefault="00000000">
            <w:pPr>
              <w:widowControl w:val="0"/>
              <w:spacing w:after="0" w:line="276" w:lineRule="auto"/>
              <w:ind w:left="0"/>
              <w:jc w:val="center"/>
            </w:pPr>
            <w:r>
              <w:t>6</w:t>
            </w:r>
          </w:p>
        </w:tc>
        <w:tc>
          <w:tcPr>
            <w:tcW w:w="21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4B0EE13" w14:textId="77777777" w:rsidR="00431614" w:rsidRDefault="00000000">
            <w:pPr>
              <w:widowControl w:val="0"/>
              <w:spacing w:after="0" w:line="276" w:lineRule="auto"/>
              <w:ind w:left="0"/>
            </w:pPr>
            <w:r>
              <w:t>Liên hoan</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2AA0E72" w14:textId="77777777" w:rsidR="00431614" w:rsidRDefault="00000000">
            <w:pPr>
              <w:widowControl w:val="0"/>
              <w:spacing w:after="0" w:line="276" w:lineRule="auto"/>
              <w:ind w:left="0"/>
              <w:jc w:val="center"/>
            </w:pPr>
            <w:r>
              <w:t>3.000.000 đ</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0F8E017" w14:textId="77777777" w:rsidR="00431614" w:rsidRDefault="00000000">
            <w:pPr>
              <w:widowControl w:val="0"/>
              <w:spacing w:after="0" w:line="276" w:lineRule="auto"/>
              <w:ind w:left="0"/>
              <w:jc w:val="center"/>
            </w:pPr>
            <w:r>
              <w:t>1</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6B9A06E" w14:textId="77777777" w:rsidR="00431614" w:rsidRDefault="00000000">
            <w:pPr>
              <w:widowControl w:val="0"/>
              <w:spacing w:after="0" w:line="276" w:lineRule="auto"/>
              <w:ind w:left="0"/>
              <w:jc w:val="center"/>
            </w:pPr>
            <w:r>
              <w:t>Bữa</w:t>
            </w:r>
          </w:p>
        </w:tc>
        <w:tc>
          <w:tcPr>
            <w:tcW w:w="1584"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4A4C9725" w14:textId="77777777" w:rsidR="00431614" w:rsidRDefault="00000000">
            <w:pPr>
              <w:widowControl w:val="0"/>
              <w:spacing w:after="0" w:line="276" w:lineRule="auto"/>
              <w:ind w:left="0"/>
              <w:jc w:val="center"/>
            </w:pPr>
            <w:r>
              <w:t>3.000.000 đ</w:t>
            </w:r>
          </w:p>
        </w:tc>
      </w:tr>
      <w:tr w:rsidR="00431614" w14:paraId="69E21501" w14:textId="77777777">
        <w:trPr>
          <w:trHeight w:val="345"/>
        </w:trPr>
        <w:tc>
          <w:tcPr>
            <w:tcW w:w="7632" w:type="dxa"/>
            <w:gridSpan w:val="5"/>
            <w:tcBorders>
              <w:top w:val="single" w:sz="6" w:space="0" w:color="CCCCCC"/>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342E752D" w14:textId="77777777" w:rsidR="00431614" w:rsidRDefault="00000000">
            <w:pPr>
              <w:widowControl w:val="0"/>
              <w:spacing w:after="0" w:line="276" w:lineRule="auto"/>
              <w:ind w:left="0"/>
              <w:jc w:val="center"/>
            </w:pPr>
            <w:r>
              <w:rPr>
                <w:b/>
              </w:rPr>
              <w:t>Tổng chi phí</w:t>
            </w:r>
          </w:p>
        </w:tc>
        <w:tc>
          <w:tcPr>
            <w:tcW w:w="1584"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75521AFB" w14:textId="77777777" w:rsidR="00431614" w:rsidRDefault="00000000">
            <w:pPr>
              <w:widowControl w:val="0"/>
              <w:spacing w:after="0" w:line="276" w:lineRule="auto"/>
              <w:ind w:left="0"/>
              <w:jc w:val="center"/>
            </w:pPr>
            <w:r>
              <w:rPr>
                <w:b/>
              </w:rPr>
              <w:t>31.100.000 đ</w:t>
            </w:r>
          </w:p>
        </w:tc>
      </w:tr>
    </w:tbl>
    <w:p w14:paraId="214CB117" w14:textId="77777777" w:rsidR="00431614" w:rsidRDefault="00000000">
      <w:pPr>
        <w:pStyle w:val="Heading5"/>
        <w:spacing w:before="200"/>
        <w:ind w:left="1450"/>
      </w:pPr>
      <w:bookmarkStart w:id="356" w:name="_qbdj9ekyj4lu" w:colFirst="0" w:colLast="0"/>
      <w:bookmarkEnd w:id="356"/>
      <w:r>
        <w:t>2.4.1.5. Chi phí dự phòng</w:t>
      </w:r>
    </w:p>
    <w:tbl>
      <w:tblPr>
        <w:tblStyle w:val="aff6"/>
        <w:tblW w:w="9216" w:type="dxa"/>
        <w:tblBorders>
          <w:top w:val="nil"/>
          <w:left w:val="nil"/>
          <w:bottom w:val="nil"/>
          <w:right w:val="nil"/>
          <w:insideH w:val="nil"/>
          <w:insideV w:val="nil"/>
        </w:tblBorders>
        <w:tblLayout w:type="fixed"/>
        <w:tblLook w:val="0600" w:firstRow="0" w:lastRow="0" w:firstColumn="0" w:lastColumn="0" w:noHBand="1" w:noVBand="1"/>
      </w:tblPr>
      <w:tblGrid>
        <w:gridCol w:w="721"/>
        <w:gridCol w:w="1699"/>
        <w:gridCol w:w="1699"/>
        <w:gridCol w:w="1699"/>
        <w:gridCol w:w="1699"/>
        <w:gridCol w:w="1699"/>
      </w:tblGrid>
      <w:tr w:rsidR="00431614" w14:paraId="2A1E3386" w14:textId="77777777">
        <w:trPr>
          <w:trHeight w:val="345"/>
        </w:trPr>
        <w:tc>
          <w:tcPr>
            <w:tcW w:w="9215" w:type="dxa"/>
            <w:gridSpan w:val="6"/>
            <w:tcBorders>
              <w:top w:val="single" w:sz="6" w:space="0" w:color="000000"/>
              <w:left w:val="single" w:sz="6" w:space="0" w:color="000000"/>
              <w:bottom w:val="single" w:sz="6" w:space="0" w:color="000000"/>
              <w:right w:val="single" w:sz="6" w:space="0" w:color="000000"/>
            </w:tcBorders>
            <w:shd w:val="clear" w:color="auto" w:fill="6D9EEB"/>
            <w:tcMar>
              <w:top w:w="40" w:type="dxa"/>
              <w:left w:w="40" w:type="dxa"/>
              <w:bottom w:w="40" w:type="dxa"/>
              <w:right w:w="40" w:type="dxa"/>
            </w:tcMar>
            <w:vAlign w:val="center"/>
          </w:tcPr>
          <w:p w14:paraId="16327E26" w14:textId="77777777" w:rsidR="00431614" w:rsidRDefault="00000000">
            <w:pPr>
              <w:widowControl w:val="0"/>
              <w:pBdr>
                <w:top w:val="nil"/>
                <w:left w:val="nil"/>
                <w:bottom w:val="nil"/>
                <w:right w:val="nil"/>
                <w:between w:val="nil"/>
              </w:pBdr>
              <w:spacing w:after="0" w:line="276" w:lineRule="auto"/>
              <w:ind w:left="0"/>
              <w:jc w:val="center"/>
            </w:pPr>
            <w:r>
              <w:rPr>
                <w:b/>
              </w:rPr>
              <w:t>Chi phí dự phòng</w:t>
            </w:r>
          </w:p>
        </w:tc>
      </w:tr>
      <w:tr w:rsidR="00431614" w14:paraId="0A813FDB"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tcPr>
          <w:p w14:paraId="63AB6C9A" w14:textId="77777777" w:rsidR="00431614" w:rsidRDefault="00000000">
            <w:pPr>
              <w:widowControl w:val="0"/>
              <w:spacing w:after="0" w:line="276" w:lineRule="auto"/>
              <w:ind w:left="0"/>
              <w:jc w:val="center"/>
            </w:pPr>
            <w:r>
              <w:rPr>
                <w:b/>
              </w:rPr>
              <w:t>STT</w:t>
            </w:r>
          </w:p>
        </w:tc>
        <w:tc>
          <w:tcPr>
            <w:tcW w:w="1699"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42723061" w14:textId="77777777" w:rsidR="00431614" w:rsidRDefault="00000000">
            <w:pPr>
              <w:widowControl w:val="0"/>
              <w:spacing w:after="0" w:line="276" w:lineRule="auto"/>
              <w:ind w:left="0"/>
              <w:jc w:val="center"/>
            </w:pPr>
            <w:r>
              <w:rPr>
                <w:b/>
              </w:rPr>
              <w:t>Danh mục</w:t>
            </w:r>
          </w:p>
        </w:tc>
        <w:tc>
          <w:tcPr>
            <w:tcW w:w="1699"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31B6CA50" w14:textId="77777777" w:rsidR="00431614" w:rsidRDefault="00000000">
            <w:pPr>
              <w:widowControl w:val="0"/>
              <w:spacing w:after="0" w:line="276" w:lineRule="auto"/>
              <w:ind w:left="0"/>
              <w:jc w:val="center"/>
            </w:pPr>
            <w:r>
              <w:rPr>
                <w:b/>
              </w:rPr>
              <w:t>Đơn giá</w:t>
            </w:r>
          </w:p>
        </w:tc>
        <w:tc>
          <w:tcPr>
            <w:tcW w:w="1699"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4C7C2711" w14:textId="77777777" w:rsidR="00431614" w:rsidRDefault="00000000">
            <w:pPr>
              <w:widowControl w:val="0"/>
              <w:spacing w:after="0" w:line="276" w:lineRule="auto"/>
              <w:ind w:left="0"/>
              <w:jc w:val="center"/>
            </w:pPr>
            <w:r>
              <w:rPr>
                <w:b/>
              </w:rPr>
              <w:t>Số lượng</w:t>
            </w:r>
          </w:p>
        </w:tc>
        <w:tc>
          <w:tcPr>
            <w:tcW w:w="1699"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51F3A65E" w14:textId="77777777" w:rsidR="00431614" w:rsidRDefault="00000000">
            <w:pPr>
              <w:widowControl w:val="0"/>
              <w:spacing w:after="0" w:line="276" w:lineRule="auto"/>
              <w:ind w:left="0"/>
              <w:jc w:val="center"/>
            </w:pPr>
            <w:r>
              <w:rPr>
                <w:b/>
              </w:rPr>
              <w:t>Đơn vị tính</w:t>
            </w:r>
          </w:p>
        </w:tc>
        <w:tc>
          <w:tcPr>
            <w:tcW w:w="1699"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center"/>
          </w:tcPr>
          <w:p w14:paraId="0B425345" w14:textId="77777777" w:rsidR="00431614" w:rsidRDefault="00000000">
            <w:pPr>
              <w:widowControl w:val="0"/>
              <w:spacing w:after="0" w:line="276" w:lineRule="auto"/>
              <w:ind w:left="0"/>
              <w:jc w:val="center"/>
            </w:pPr>
            <w:r>
              <w:rPr>
                <w:b/>
              </w:rPr>
              <w:t>Thành tiền</w:t>
            </w:r>
          </w:p>
        </w:tc>
      </w:tr>
      <w:tr w:rsidR="00431614" w14:paraId="21517767" w14:textId="77777777">
        <w:trPr>
          <w:trHeight w:val="34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B7B7A78" w14:textId="77777777" w:rsidR="00431614" w:rsidRDefault="00000000">
            <w:pPr>
              <w:widowControl w:val="0"/>
              <w:spacing w:after="0" w:line="276" w:lineRule="auto"/>
              <w:ind w:left="0"/>
              <w:jc w:val="center"/>
            </w:pPr>
            <w:r>
              <w:t>1</w:t>
            </w:r>
          </w:p>
        </w:tc>
        <w:tc>
          <w:tcPr>
            <w:tcW w:w="1699"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B161320" w14:textId="77777777" w:rsidR="00431614" w:rsidRDefault="00000000">
            <w:pPr>
              <w:widowControl w:val="0"/>
              <w:spacing w:after="0" w:line="276" w:lineRule="auto"/>
              <w:ind w:left="0"/>
            </w:pPr>
            <w:r>
              <w:t>Dự phòng</w:t>
            </w:r>
          </w:p>
        </w:tc>
        <w:tc>
          <w:tcPr>
            <w:tcW w:w="1699"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48E8A20B" w14:textId="77777777" w:rsidR="00431614" w:rsidRDefault="00000000">
            <w:pPr>
              <w:widowControl w:val="0"/>
              <w:spacing w:after="0" w:line="276" w:lineRule="auto"/>
              <w:ind w:left="0"/>
              <w:jc w:val="center"/>
            </w:pPr>
            <w:r>
              <w:t>1.000.000 đ</w:t>
            </w:r>
          </w:p>
        </w:tc>
        <w:tc>
          <w:tcPr>
            <w:tcW w:w="1699"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F9D5DBC" w14:textId="77777777" w:rsidR="00431614" w:rsidRDefault="00000000">
            <w:pPr>
              <w:widowControl w:val="0"/>
              <w:spacing w:after="0" w:line="276" w:lineRule="auto"/>
              <w:ind w:left="0"/>
              <w:jc w:val="center"/>
            </w:pPr>
            <w:r>
              <w:t>18</w:t>
            </w:r>
          </w:p>
        </w:tc>
        <w:tc>
          <w:tcPr>
            <w:tcW w:w="1699"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321B1B0" w14:textId="77777777" w:rsidR="00431614" w:rsidRDefault="00000000">
            <w:pPr>
              <w:widowControl w:val="0"/>
              <w:spacing w:after="0" w:line="276" w:lineRule="auto"/>
              <w:ind w:left="0"/>
              <w:jc w:val="center"/>
            </w:pPr>
            <w:r>
              <w:t>Công việc</w:t>
            </w:r>
          </w:p>
        </w:tc>
        <w:tc>
          <w:tcPr>
            <w:tcW w:w="1699"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EAA9636" w14:textId="77777777" w:rsidR="00431614" w:rsidRDefault="00000000">
            <w:pPr>
              <w:widowControl w:val="0"/>
              <w:spacing w:after="0" w:line="276" w:lineRule="auto"/>
              <w:ind w:left="0"/>
              <w:jc w:val="center"/>
            </w:pPr>
            <w:r>
              <w:t>18.000.000 đ</w:t>
            </w:r>
          </w:p>
        </w:tc>
      </w:tr>
      <w:tr w:rsidR="00431614" w14:paraId="41267045" w14:textId="77777777">
        <w:trPr>
          <w:trHeight w:val="345"/>
        </w:trPr>
        <w:tc>
          <w:tcPr>
            <w:tcW w:w="7516" w:type="dxa"/>
            <w:gridSpan w:val="5"/>
            <w:tcBorders>
              <w:top w:val="single" w:sz="6" w:space="0" w:color="CCCCCC"/>
              <w:left w:val="single" w:sz="6" w:space="0" w:color="808080"/>
              <w:bottom w:val="single" w:sz="6" w:space="0" w:color="808080"/>
              <w:right w:val="single" w:sz="6" w:space="0" w:color="808080"/>
            </w:tcBorders>
            <w:shd w:val="clear" w:color="auto" w:fill="auto"/>
            <w:tcMar>
              <w:top w:w="40" w:type="dxa"/>
              <w:left w:w="40" w:type="dxa"/>
              <w:bottom w:w="40" w:type="dxa"/>
              <w:right w:w="40" w:type="dxa"/>
            </w:tcMar>
            <w:vAlign w:val="center"/>
          </w:tcPr>
          <w:p w14:paraId="4D5E5F8B" w14:textId="77777777" w:rsidR="00431614" w:rsidRDefault="00000000">
            <w:pPr>
              <w:widowControl w:val="0"/>
              <w:spacing w:after="0" w:line="276" w:lineRule="auto"/>
              <w:ind w:left="0"/>
              <w:jc w:val="center"/>
            </w:pPr>
            <w:r>
              <w:rPr>
                <w:b/>
              </w:rPr>
              <w:t>Tổng chi phí</w:t>
            </w:r>
          </w:p>
        </w:tc>
        <w:tc>
          <w:tcPr>
            <w:tcW w:w="1699"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38842905" w14:textId="77777777" w:rsidR="00431614" w:rsidRDefault="00000000">
            <w:pPr>
              <w:widowControl w:val="0"/>
              <w:spacing w:after="0" w:line="276" w:lineRule="auto"/>
              <w:ind w:left="0"/>
              <w:jc w:val="center"/>
            </w:pPr>
            <w:r>
              <w:rPr>
                <w:b/>
              </w:rPr>
              <w:t>18.000.000 đ</w:t>
            </w:r>
          </w:p>
        </w:tc>
      </w:tr>
    </w:tbl>
    <w:p w14:paraId="7AADDD88" w14:textId="3EEBC527" w:rsidR="00431614" w:rsidDel="00C22101" w:rsidRDefault="00000000" w:rsidP="00C22101">
      <w:pPr>
        <w:pStyle w:val="Heading4"/>
        <w:keepNext w:val="0"/>
        <w:keepLines w:val="0"/>
        <w:spacing w:before="200" w:after="0" w:line="311" w:lineRule="auto"/>
        <w:ind w:left="0" w:firstLine="0"/>
        <w:rPr>
          <w:del w:id="357" w:author="Dũng Hạ Quang" w:date="2023-11-06T15:05:00Z"/>
        </w:rPr>
        <w:pPrChange w:id="358" w:author="Dũng Hạ Quang" w:date="2023-11-06T15:05:00Z">
          <w:pPr>
            <w:pStyle w:val="Heading4"/>
            <w:keepNext w:val="0"/>
            <w:keepLines w:val="0"/>
            <w:spacing w:before="200" w:after="0" w:line="311" w:lineRule="auto"/>
            <w:ind w:left="0" w:firstLine="720"/>
          </w:pPr>
        </w:pPrChange>
      </w:pPr>
      <w:bookmarkStart w:id="359" w:name="_izi5r6l2axvm" w:colFirst="0" w:colLast="0"/>
      <w:bookmarkEnd w:id="359"/>
      <w:del w:id="360" w:author="Dũng Hạ Quang" w:date="2023-11-06T15:05:00Z">
        <w:r w:rsidDel="00C22101">
          <w:br w:type="page"/>
        </w:r>
      </w:del>
    </w:p>
    <w:p w14:paraId="7B189BC5" w14:textId="77777777" w:rsidR="00431614" w:rsidRDefault="00000000" w:rsidP="00C22101">
      <w:pPr>
        <w:pStyle w:val="Heading4"/>
        <w:keepNext w:val="0"/>
        <w:keepLines w:val="0"/>
        <w:spacing w:before="200" w:after="0" w:line="311" w:lineRule="auto"/>
        <w:ind w:left="0" w:firstLine="0"/>
        <w:pPrChange w:id="361" w:author="Dũng Hạ Quang" w:date="2023-11-06T15:05:00Z">
          <w:pPr>
            <w:pStyle w:val="Heading4"/>
            <w:keepNext w:val="0"/>
            <w:keepLines w:val="0"/>
            <w:spacing w:before="200" w:after="0" w:line="311" w:lineRule="auto"/>
            <w:ind w:left="0" w:firstLine="720"/>
          </w:pPr>
        </w:pPrChange>
      </w:pPr>
      <w:bookmarkStart w:id="362" w:name="_y6nnvi7fgv5f" w:colFirst="0" w:colLast="0"/>
      <w:bookmarkEnd w:id="362"/>
      <w:r>
        <w:t>2.4.2. Ước lượng chi phí và dự toán ngân sách công việc</w:t>
      </w:r>
    </w:p>
    <w:p w14:paraId="7A1CCE06" w14:textId="77777777" w:rsidR="00431614" w:rsidRDefault="00000000">
      <w:pPr>
        <w:numPr>
          <w:ilvl w:val="0"/>
          <w:numId w:val="57"/>
        </w:numPr>
        <w:spacing w:after="0" w:line="312" w:lineRule="auto"/>
      </w:pPr>
      <w:r>
        <w:t>Do tính chất của dự án khá nhỏ và các thành viên có trình độ khá như nhau.</w:t>
      </w:r>
    </w:p>
    <w:p w14:paraId="3E18A6F4" w14:textId="77777777" w:rsidR="00431614" w:rsidRDefault="00000000">
      <w:pPr>
        <w:numPr>
          <w:ilvl w:val="0"/>
          <w:numId w:val="57"/>
        </w:numPr>
        <w:spacing w:after="0" w:line="312" w:lineRule="auto"/>
      </w:pPr>
      <w:r>
        <w:t>Nên trong quá trình làm việc nhóm sẽ giúp nhau dù đó không phải là công việc chính của mình.</w:t>
      </w:r>
    </w:p>
    <w:tbl>
      <w:tblPr>
        <w:tblStyle w:val="aff7"/>
        <w:tblW w:w="9444" w:type="dxa"/>
        <w:tblBorders>
          <w:top w:val="nil"/>
          <w:left w:val="nil"/>
          <w:bottom w:val="nil"/>
          <w:right w:val="nil"/>
          <w:insideH w:val="nil"/>
          <w:insideV w:val="nil"/>
        </w:tblBorders>
        <w:tblLayout w:type="fixed"/>
        <w:tblLook w:val="0600" w:firstRow="0" w:lastRow="0" w:firstColumn="0" w:lastColumn="0" w:noHBand="1" w:noVBand="1"/>
      </w:tblPr>
      <w:tblGrid>
        <w:gridCol w:w="511"/>
        <w:gridCol w:w="1605"/>
        <w:gridCol w:w="1170"/>
        <w:gridCol w:w="1547"/>
        <w:gridCol w:w="1140"/>
        <w:gridCol w:w="1152"/>
        <w:gridCol w:w="1095"/>
        <w:gridCol w:w="1224"/>
      </w:tblGrid>
      <w:tr w:rsidR="00431614" w14:paraId="7BA04969" w14:textId="77777777">
        <w:trPr>
          <w:trHeight w:val="375"/>
        </w:trPr>
        <w:tc>
          <w:tcPr>
            <w:tcW w:w="2115"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2C9B256" w14:textId="77777777" w:rsidR="00431614" w:rsidRDefault="00000000">
            <w:pPr>
              <w:widowControl w:val="0"/>
              <w:spacing w:after="0" w:line="276" w:lineRule="auto"/>
              <w:ind w:left="0"/>
              <w:jc w:val="center"/>
              <w:rPr>
                <w:sz w:val="14"/>
                <w:szCs w:val="14"/>
              </w:rPr>
            </w:pPr>
            <w:r>
              <w:rPr>
                <w:b/>
                <w:sz w:val="20"/>
                <w:szCs w:val="20"/>
              </w:rPr>
              <w:t>Giai đoạn 1</w:t>
            </w:r>
          </w:p>
        </w:tc>
        <w:tc>
          <w:tcPr>
            <w:tcW w:w="7328" w:type="dxa"/>
            <w:gridSpan w:val="6"/>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ECB62F6" w14:textId="77777777" w:rsidR="00431614" w:rsidRDefault="00000000">
            <w:pPr>
              <w:widowControl w:val="0"/>
              <w:spacing w:after="0" w:line="276" w:lineRule="auto"/>
              <w:ind w:left="0"/>
              <w:jc w:val="center"/>
              <w:rPr>
                <w:sz w:val="14"/>
                <w:szCs w:val="14"/>
              </w:rPr>
            </w:pPr>
            <w:r>
              <w:rPr>
                <w:b/>
                <w:sz w:val="20"/>
                <w:szCs w:val="20"/>
              </w:rPr>
              <w:t>Khảo sát và phân tích yêu cầu từ khách hàng</w:t>
            </w:r>
          </w:p>
        </w:tc>
      </w:tr>
      <w:tr w:rsidR="00431614" w14:paraId="727E7BB2" w14:textId="77777777">
        <w:trPr>
          <w:trHeight w:val="88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F2D3D60" w14:textId="77777777" w:rsidR="00431614" w:rsidRDefault="00000000">
            <w:pPr>
              <w:widowControl w:val="0"/>
              <w:spacing w:after="0" w:line="276" w:lineRule="auto"/>
              <w:ind w:left="0"/>
              <w:jc w:val="center"/>
              <w:rPr>
                <w:sz w:val="14"/>
                <w:szCs w:val="14"/>
              </w:rPr>
            </w:pPr>
            <w:r>
              <w:rPr>
                <w:b/>
                <w:sz w:val="18"/>
                <w:szCs w:val="18"/>
              </w:rPr>
              <w:t>Mã WBS</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5986C03" w14:textId="77777777" w:rsidR="00431614" w:rsidRDefault="00000000">
            <w:pPr>
              <w:widowControl w:val="0"/>
              <w:spacing w:after="0" w:line="276" w:lineRule="auto"/>
              <w:ind w:left="0"/>
              <w:jc w:val="center"/>
              <w:rPr>
                <w:sz w:val="14"/>
                <w:szCs w:val="14"/>
              </w:rPr>
            </w:pPr>
            <w:r>
              <w:rPr>
                <w:b/>
                <w:sz w:val="18"/>
                <w:szCs w:val="18"/>
              </w:rPr>
              <w:t>Tên công việc</w:t>
            </w:r>
          </w:p>
        </w:tc>
        <w:tc>
          <w:tcPr>
            <w:tcW w:w="117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374644B" w14:textId="77777777" w:rsidR="00431614" w:rsidRDefault="00000000">
            <w:pPr>
              <w:widowControl w:val="0"/>
              <w:spacing w:after="0" w:line="276" w:lineRule="auto"/>
              <w:ind w:left="0"/>
              <w:jc w:val="center"/>
              <w:rPr>
                <w:sz w:val="14"/>
                <w:szCs w:val="14"/>
              </w:rPr>
            </w:pPr>
            <w:r>
              <w:rPr>
                <w:b/>
                <w:sz w:val="18"/>
                <w:szCs w:val="18"/>
              </w:rPr>
              <w:t>Chi Phí nhân sự</w:t>
            </w:r>
          </w:p>
        </w:tc>
        <w:tc>
          <w:tcPr>
            <w:tcW w:w="1547"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338435F" w14:textId="77777777" w:rsidR="00431614" w:rsidRDefault="00000000">
            <w:pPr>
              <w:widowControl w:val="0"/>
              <w:spacing w:after="0" w:line="276" w:lineRule="auto"/>
              <w:ind w:left="0"/>
              <w:jc w:val="center"/>
              <w:rPr>
                <w:sz w:val="14"/>
                <w:szCs w:val="14"/>
              </w:rPr>
            </w:pPr>
            <w:r>
              <w:rPr>
                <w:b/>
                <w:sz w:val="18"/>
                <w:szCs w:val="18"/>
              </w:rPr>
              <w:t>Chi phí nguyên vật liệu</w:t>
            </w:r>
          </w:p>
        </w:tc>
        <w:tc>
          <w:tcPr>
            <w:tcW w:w="114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07D8135" w14:textId="77777777" w:rsidR="00431614" w:rsidRDefault="00000000">
            <w:pPr>
              <w:widowControl w:val="0"/>
              <w:spacing w:after="0" w:line="276" w:lineRule="auto"/>
              <w:ind w:left="0"/>
              <w:jc w:val="center"/>
              <w:rPr>
                <w:sz w:val="14"/>
                <w:szCs w:val="14"/>
              </w:rPr>
            </w:pPr>
            <w:r>
              <w:rPr>
                <w:b/>
                <w:sz w:val="18"/>
                <w:szCs w:val="18"/>
              </w:rPr>
              <w:t>Chi phí cơ sở vật chất</w:t>
            </w:r>
          </w:p>
        </w:tc>
        <w:tc>
          <w:tcPr>
            <w:tcW w:w="1152"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9D2A518" w14:textId="77777777" w:rsidR="00431614" w:rsidRDefault="00000000">
            <w:pPr>
              <w:widowControl w:val="0"/>
              <w:spacing w:after="0" w:line="276" w:lineRule="auto"/>
              <w:ind w:left="0"/>
              <w:jc w:val="center"/>
              <w:rPr>
                <w:sz w:val="14"/>
                <w:szCs w:val="14"/>
              </w:rPr>
            </w:pPr>
            <w:r>
              <w:rPr>
                <w:b/>
                <w:sz w:val="18"/>
                <w:szCs w:val="18"/>
              </w:rPr>
              <w:t>Chi phí phát sinh</w:t>
            </w:r>
          </w:p>
        </w:tc>
        <w:tc>
          <w:tcPr>
            <w:tcW w:w="109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1147791" w14:textId="77777777" w:rsidR="00431614" w:rsidRDefault="00000000">
            <w:pPr>
              <w:widowControl w:val="0"/>
              <w:spacing w:after="0" w:line="276" w:lineRule="auto"/>
              <w:ind w:left="0"/>
              <w:jc w:val="center"/>
              <w:rPr>
                <w:sz w:val="14"/>
                <w:szCs w:val="14"/>
              </w:rPr>
            </w:pPr>
            <w:r>
              <w:rPr>
                <w:b/>
                <w:sz w:val="18"/>
                <w:szCs w:val="18"/>
              </w:rPr>
              <w:t>Chi phí dự phòng</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93BB43E" w14:textId="77777777" w:rsidR="00431614" w:rsidRDefault="00000000">
            <w:pPr>
              <w:widowControl w:val="0"/>
              <w:spacing w:after="0" w:line="276" w:lineRule="auto"/>
              <w:ind w:left="0"/>
              <w:jc w:val="center"/>
              <w:rPr>
                <w:sz w:val="14"/>
                <w:szCs w:val="14"/>
              </w:rPr>
            </w:pPr>
            <w:r>
              <w:rPr>
                <w:b/>
                <w:sz w:val="20"/>
                <w:szCs w:val="20"/>
              </w:rPr>
              <w:t>Tổng chi phí công việc</w:t>
            </w:r>
          </w:p>
        </w:tc>
      </w:tr>
      <w:tr w:rsidR="00431614" w14:paraId="5A9BE274" w14:textId="77777777">
        <w:trPr>
          <w:trHeight w:val="61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95C5F4F" w14:textId="77777777" w:rsidR="00431614" w:rsidRDefault="00000000">
            <w:pPr>
              <w:widowControl w:val="0"/>
              <w:spacing w:after="0" w:line="276" w:lineRule="auto"/>
              <w:ind w:left="0"/>
              <w:jc w:val="center"/>
              <w:rPr>
                <w:sz w:val="14"/>
                <w:szCs w:val="14"/>
              </w:rPr>
            </w:pPr>
            <w:r>
              <w:rPr>
                <w:sz w:val="18"/>
                <w:szCs w:val="18"/>
              </w:rPr>
              <w:t>1.1</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7C15F72" w14:textId="77777777" w:rsidR="00431614" w:rsidRDefault="00000000">
            <w:pPr>
              <w:widowControl w:val="0"/>
              <w:spacing w:after="0" w:line="276" w:lineRule="auto"/>
              <w:ind w:left="0"/>
              <w:rPr>
                <w:sz w:val="14"/>
                <w:szCs w:val="14"/>
              </w:rPr>
            </w:pPr>
            <w:r>
              <w:rPr>
                <w:sz w:val="18"/>
                <w:szCs w:val="18"/>
              </w:rPr>
              <w:t>Gặp gỡ, trao đổi với khách hàng</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0777B19" w14:textId="77777777" w:rsidR="00431614" w:rsidRDefault="00000000">
            <w:pPr>
              <w:widowControl w:val="0"/>
              <w:spacing w:after="0" w:line="276" w:lineRule="auto"/>
              <w:ind w:left="0"/>
              <w:jc w:val="center"/>
              <w:rPr>
                <w:sz w:val="14"/>
                <w:szCs w:val="14"/>
              </w:rPr>
            </w:pPr>
            <w:r>
              <w:rPr>
                <w:sz w:val="20"/>
                <w:szCs w:val="20"/>
              </w:rPr>
              <w:t>2.520.000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2BA2A07" w14:textId="77777777" w:rsidR="00431614" w:rsidRDefault="00000000">
            <w:pPr>
              <w:widowControl w:val="0"/>
              <w:spacing w:after="0" w:line="276" w:lineRule="auto"/>
              <w:ind w:left="0"/>
              <w:jc w:val="center"/>
              <w:rPr>
                <w:sz w:val="14"/>
                <w:szCs w:val="14"/>
              </w:rPr>
            </w:pPr>
            <w:r>
              <w:rPr>
                <w:sz w:val="20"/>
                <w:szCs w:val="20"/>
              </w:rPr>
              <w:t>150.000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3AEB0E02" w14:textId="77777777" w:rsidR="00431614" w:rsidRDefault="00000000">
            <w:pPr>
              <w:widowControl w:val="0"/>
              <w:spacing w:after="0" w:line="276" w:lineRule="auto"/>
              <w:ind w:left="0"/>
              <w:jc w:val="center"/>
              <w:rPr>
                <w:sz w:val="14"/>
                <w:szCs w:val="14"/>
              </w:rPr>
            </w:pPr>
            <w:r>
              <w:rPr>
                <w:sz w:val="20"/>
                <w:szCs w:val="20"/>
              </w:rPr>
              <w:t>600.000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6685424B" w14:textId="77777777" w:rsidR="00431614" w:rsidRDefault="00000000">
            <w:pPr>
              <w:widowControl w:val="0"/>
              <w:spacing w:after="0" w:line="276" w:lineRule="auto"/>
              <w:ind w:left="0"/>
              <w:jc w:val="center"/>
              <w:rPr>
                <w:sz w:val="14"/>
                <w:szCs w:val="14"/>
              </w:rPr>
            </w:pPr>
            <w:r>
              <w:rPr>
                <w:sz w:val="20"/>
                <w:szCs w:val="20"/>
              </w:rPr>
              <w:t>6.100.000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214D277E"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F0C3FF" w14:textId="77777777" w:rsidR="00431614" w:rsidRDefault="00000000">
            <w:pPr>
              <w:widowControl w:val="0"/>
              <w:spacing w:after="0" w:line="276" w:lineRule="auto"/>
              <w:ind w:left="0"/>
              <w:jc w:val="center"/>
              <w:rPr>
                <w:sz w:val="14"/>
                <w:szCs w:val="14"/>
              </w:rPr>
            </w:pPr>
            <w:r>
              <w:rPr>
                <w:b/>
                <w:sz w:val="20"/>
                <w:szCs w:val="20"/>
              </w:rPr>
              <w:t>10.370.000 đ</w:t>
            </w:r>
          </w:p>
        </w:tc>
      </w:tr>
      <w:tr w:rsidR="00431614" w14:paraId="52E92743" w14:textId="77777777">
        <w:trPr>
          <w:trHeight w:val="61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94B6DA9" w14:textId="77777777" w:rsidR="00431614" w:rsidRDefault="00000000">
            <w:pPr>
              <w:widowControl w:val="0"/>
              <w:spacing w:after="0" w:line="276" w:lineRule="auto"/>
              <w:ind w:left="0"/>
              <w:jc w:val="center"/>
              <w:rPr>
                <w:sz w:val="14"/>
                <w:szCs w:val="14"/>
              </w:rPr>
            </w:pPr>
            <w:r>
              <w:rPr>
                <w:sz w:val="18"/>
                <w:szCs w:val="18"/>
              </w:rPr>
              <w:t>1.2</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DBAA6FD" w14:textId="77777777" w:rsidR="00431614" w:rsidRDefault="00000000">
            <w:pPr>
              <w:widowControl w:val="0"/>
              <w:spacing w:after="0" w:line="276" w:lineRule="auto"/>
              <w:ind w:left="0"/>
              <w:rPr>
                <w:sz w:val="14"/>
                <w:szCs w:val="14"/>
              </w:rPr>
            </w:pPr>
            <w:r>
              <w:rPr>
                <w:sz w:val="18"/>
                <w:szCs w:val="18"/>
              </w:rPr>
              <w:t>Xác định yêu cầu khách hàng</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CA51367" w14:textId="77777777" w:rsidR="00431614" w:rsidRDefault="00000000">
            <w:pPr>
              <w:widowControl w:val="0"/>
              <w:spacing w:after="0" w:line="276" w:lineRule="auto"/>
              <w:ind w:left="0"/>
              <w:jc w:val="center"/>
              <w:rPr>
                <w:sz w:val="14"/>
                <w:szCs w:val="14"/>
              </w:rPr>
            </w:pPr>
            <w:r>
              <w:rPr>
                <w:sz w:val="20"/>
                <w:szCs w:val="20"/>
              </w:rPr>
              <w:t>2.520.000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33E60194" w14:textId="77777777" w:rsidR="00431614" w:rsidRDefault="00000000">
            <w:pPr>
              <w:widowControl w:val="0"/>
              <w:spacing w:after="0" w:line="276" w:lineRule="auto"/>
              <w:ind w:left="0"/>
              <w:jc w:val="center"/>
              <w:rPr>
                <w:sz w:val="14"/>
                <w:szCs w:val="14"/>
              </w:rPr>
            </w:pPr>
            <w:r>
              <w:rPr>
                <w:sz w:val="20"/>
                <w:szCs w:val="20"/>
              </w:rPr>
              <w:t>150.000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19D75639" w14:textId="77777777" w:rsidR="00431614" w:rsidRDefault="00000000">
            <w:pPr>
              <w:widowControl w:val="0"/>
              <w:spacing w:after="0" w:line="276" w:lineRule="auto"/>
              <w:ind w:left="0"/>
              <w:jc w:val="center"/>
              <w:rPr>
                <w:sz w:val="14"/>
                <w:szCs w:val="14"/>
              </w:rPr>
            </w:pPr>
            <w:r>
              <w:rPr>
                <w:sz w:val="20"/>
                <w:szCs w:val="20"/>
              </w:rPr>
              <w:t>840.000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751378CF"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070E8E92"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8023C5" w14:textId="77777777" w:rsidR="00431614" w:rsidRDefault="00000000">
            <w:pPr>
              <w:widowControl w:val="0"/>
              <w:spacing w:after="0" w:line="276" w:lineRule="auto"/>
              <w:ind w:left="0"/>
              <w:jc w:val="center"/>
              <w:rPr>
                <w:sz w:val="14"/>
                <w:szCs w:val="14"/>
              </w:rPr>
            </w:pPr>
            <w:r>
              <w:rPr>
                <w:b/>
                <w:sz w:val="20"/>
                <w:szCs w:val="20"/>
              </w:rPr>
              <w:t>4.510.000 đ</w:t>
            </w:r>
          </w:p>
        </w:tc>
      </w:tr>
      <w:tr w:rsidR="00431614" w14:paraId="7FE2BC6C"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594285B" w14:textId="77777777" w:rsidR="00431614" w:rsidRDefault="00000000">
            <w:pPr>
              <w:widowControl w:val="0"/>
              <w:spacing w:after="0" w:line="276" w:lineRule="auto"/>
              <w:ind w:left="0"/>
              <w:jc w:val="center"/>
              <w:rPr>
                <w:sz w:val="14"/>
                <w:szCs w:val="14"/>
              </w:rPr>
            </w:pPr>
            <w:r>
              <w:rPr>
                <w:sz w:val="18"/>
                <w:szCs w:val="18"/>
              </w:rPr>
              <w:t>1.3</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FDCFDEE" w14:textId="77777777" w:rsidR="00431614" w:rsidRDefault="00000000">
            <w:pPr>
              <w:widowControl w:val="0"/>
              <w:spacing w:after="0" w:line="276" w:lineRule="auto"/>
              <w:ind w:left="0"/>
              <w:rPr>
                <w:sz w:val="14"/>
                <w:szCs w:val="14"/>
              </w:rPr>
            </w:pPr>
            <w:r>
              <w:rPr>
                <w:sz w:val="18"/>
                <w:szCs w:val="18"/>
              </w:rPr>
              <w:t>Viết tài liệu báo cáo</w:t>
            </w:r>
          </w:p>
        </w:tc>
        <w:tc>
          <w:tcPr>
            <w:tcW w:w="117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4C066941" w14:textId="77777777" w:rsidR="00431614" w:rsidRDefault="00000000">
            <w:pPr>
              <w:widowControl w:val="0"/>
              <w:spacing w:after="0" w:line="276" w:lineRule="auto"/>
              <w:ind w:left="0"/>
              <w:jc w:val="center"/>
              <w:rPr>
                <w:sz w:val="14"/>
                <w:szCs w:val="14"/>
              </w:rPr>
            </w:pPr>
            <w:r>
              <w:rPr>
                <w:sz w:val="20"/>
                <w:szCs w:val="20"/>
              </w:rPr>
              <w:t>1.656.000 đ</w:t>
            </w:r>
          </w:p>
        </w:tc>
        <w:tc>
          <w:tcPr>
            <w:tcW w:w="1547"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2D00BBA1" w14:textId="77777777" w:rsidR="00431614" w:rsidRDefault="00000000">
            <w:pPr>
              <w:widowControl w:val="0"/>
              <w:spacing w:after="0" w:line="276" w:lineRule="auto"/>
              <w:ind w:left="0"/>
              <w:jc w:val="center"/>
              <w:rPr>
                <w:sz w:val="14"/>
                <w:szCs w:val="14"/>
              </w:rPr>
            </w:pPr>
            <w:r>
              <w:rPr>
                <w:sz w:val="20"/>
                <w:szCs w:val="20"/>
              </w:rPr>
              <w:t>100.000 đ</w:t>
            </w:r>
          </w:p>
        </w:tc>
        <w:tc>
          <w:tcPr>
            <w:tcW w:w="114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102AE13D" w14:textId="77777777" w:rsidR="00431614" w:rsidRDefault="00000000">
            <w:pPr>
              <w:widowControl w:val="0"/>
              <w:spacing w:after="0" w:line="276" w:lineRule="auto"/>
              <w:ind w:left="0"/>
              <w:jc w:val="center"/>
              <w:rPr>
                <w:sz w:val="14"/>
                <w:szCs w:val="14"/>
              </w:rPr>
            </w:pPr>
            <w:r>
              <w:rPr>
                <w:sz w:val="20"/>
                <w:szCs w:val="20"/>
              </w:rPr>
              <w:t>560.000 đ</w:t>
            </w:r>
          </w:p>
        </w:tc>
        <w:tc>
          <w:tcPr>
            <w:tcW w:w="1152"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580F9B27"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C017A2"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579458" w14:textId="77777777" w:rsidR="00431614" w:rsidRDefault="00000000">
            <w:pPr>
              <w:widowControl w:val="0"/>
              <w:spacing w:after="0" w:line="276" w:lineRule="auto"/>
              <w:ind w:left="0"/>
              <w:jc w:val="center"/>
              <w:rPr>
                <w:sz w:val="14"/>
                <w:szCs w:val="14"/>
              </w:rPr>
            </w:pPr>
            <w:r>
              <w:rPr>
                <w:b/>
                <w:sz w:val="20"/>
                <w:szCs w:val="20"/>
              </w:rPr>
              <w:t>3.316.000 đ</w:t>
            </w:r>
          </w:p>
        </w:tc>
      </w:tr>
      <w:tr w:rsidR="00431614" w14:paraId="39451AD2" w14:textId="77777777">
        <w:trPr>
          <w:trHeight w:val="375"/>
        </w:trPr>
        <w:tc>
          <w:tcPr>
            <w:tcW w:w="211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8636DE0" w14:textId="77777777" w:rsidR="00431614" w:rsidRDefault="00000000">
            <w:pPr>
              <w:widowControl w:val="0"/>
              <w:spacing w:after="0" w:line="276" w:lineRule="auto"/>
              <w:ind w:left="0"/>
              <w:jc w:val="center"/>
              <w:rPr>
                <w:sz w:val="14"/>
                <w:szCs w:val="14"/>
              </w:rPr>
            </w:pPr>
            <w:r>
              <w:rPr>
                <w:b/>
                <w:sz w:val="18"/>
                <w:szCs w:val="18"/>
              </w:rPr>
              <w:t>Tổng chi phí hạng mục</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7B00EA" w14:textId="77777777" w:rsidR="00431614" w:rsidRDefault="00000000">
            <w:pPr>
              <w:widowControl w:val="0"/>
              <w:spacing w:after="0" w:line="276" w:lineRule="auto"/>
              <w:ind w:left="0"/>
              <w:jc w:val="center"/>
              <w:rPr>
                <w:sz w:val="14"/>
                <w:szCs w:val="14"/>
              </w:rPr>
            </w:pPr>
            <w:r>
              <w:rPr>
                <w:b/>
                <w:sz w:val="20"/>
                <w:szCs w:val="20"/>
              </w:rPr>
              <w:t>6.696.000 đ</w:t>
            </w:r>
          </w:p>
        </w:tc>
        <w:tc>
          <w:tcPr>
            <w:tcW w:w="154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DF0957" w14:textId="77777777" w:rsidR="00431614" w:rsidRDefault="00000000">
            <w:pPr>
              <w:widowControl w:val="0"/>
              <w:spacing w:after="0" w:line="276" w:lineRule="auto"/>
              <w:ind w:left="0"/>
              <w:jc w:val="center"/>
              <w:rPr>
                <w:sz w:val="14"/>
                <w:szCs w:val="14"/>
              </w:rPr>
            </w:pPr>
            <w:r>
              <w:rPr>
                <w:b/>
                <w:sz w:val="20"/>
                <w:szCs w:val="20"/>
              </w:rPr>
              <w:t>400.000 đ</w:t>
            </w:r>
          </w:p>
        </w:tc>
        <w:tc>
          <w:tcPr>
            <w:tcW w:w="11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7643DF" w14:textId="77777777" w:rsidR="00431614" w:rsidRDefault="00000000">
            <w:pPr>
              <w:widowControl w:val="0"/>
              <w:spacing w:after="0" w:line="276" w:lineRule="auto"/>
              <w:ind w:left="0"/>
              <w:jc w:val="center"/>
              <w:rPr>
                <w:sz w:val="14"/>
                <w:szCs w:val="14"/>
              </w:rPr>
            </w:pPr>
            <w:r>
              <w:rPr>
                <w:b/>
                <w:sz w:val="20"/>
                <w:szCs w:val="20"/>
              </w:rPr>
              <w:t>2.000.000 đ</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167FC1" w14:textId="77777777" w:rsidR="00431614" w:rsidRDefault="00000000">
            <w:pPr>
              <w:widowControl w:val="0"/>
              <w:spacing w:after="0" w:line="276" w:lineRule="auto"/>
              <w:ind w:left="0"/>
              <w:jc w:val="center"/>
              <w:rPr>
                <w:sz w:val="14"/>
                <w:szCs w:val="14"/>
              </w:rPr>
            </w:pPr>
            <w:r>
              <w:rPr>
                <w:b/>
                <w:sz w:val="20"/>
                <w:szCs w:val="20"/>
              </w:rPr>
              <w:t>6.100.000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2FDC5D" w14:textId="77777777" w:rsidR="00431614" w:rsidRDefault="00000000">
            <w:pPr>
              <w:widowControl w:val="0"/>
              <w:spacing w:after="0" w:line="276" w:lineRule="auto"/>
              <w:ind w:left="0"/>
              <w:jc w:val="center"/>
              <w:rPr>
                <w:sz w:val="14"/>
                <w:szCs w:val="14"/>
              </w:rPr>
            </w:pPr>
            <w:r>
              <w:rPr>
                <w:b/>
                <w:sz w:val="20"/>
                <w:szCs w:val="20"/>
              </w:rPr>
              <w:t>3.000.000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E25C009" w14:textId="77777777" w:rsidR="00431614" w:rsidRDefault="00000000">
            <w:pPr>
              <w:widowControl w:val="0"/>
              <w:spacing w:after="0" w:line="276" w:lineRule="auto"/>
              <w:ind w:left="0"/>
              <w:jc w:val="center"/>
              <w:rPr>
                <w:sz w:val="14"/>
                <w:szCs w:val="14"/>
              </w:rPr>
            </w:pPr>
            <w:r>
              <w:rPr>
                <w:b/>
                <w:sz w:val="20"/>
                <w:szCs w:val="20"/>
              </w:rPr>
              <w:t>18.196.000 đ</w:t>
            </w:r>
          </w:p>
        </w:tc>
      </w:tr>
      <w:tr w:rsidR="00431614" w14:paraId="3CC4862B" w14:textId="77777777">
        <w:trPr>
          <w:trHeight w:val="315"/>
        </w:trPr>
        <w:tc>
          <w:tcPr>
            <w:tcW w:w="51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2B22C661" w14:textId="77777777" w:rsidR="00431614" w:rsidRDefault="00431614">
            <w:pPr>
              <w:widowControl w:val="0"/>
              <w:spacing w:after="0" w:line="276" w:lineRule="auto"/>
              <w:ind w:left="0"/>
              <w:rPr>
                <w:sz w:val="14"/>
                <w:szCs w:val="14"/>
              </w:rPr>
            </w:pPr>
          </w:p>
        </w:tc>
        <w:tc>
          <w:tcPr>
            <w:tcW w:w="1605"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702133C7" w14:textId="77777777" w:rsidR="00431614" w:rsidRDefault="00431614">
            <w:pPr>
              <w:widowControl w:val="0"/>
              <w:spacing w:after="0" w:line="276" w:lineRule="auto"/>
              <w:ind w:left="0"/>
              <w:rPr>
                <w:sz w:val="14"/>
                <w:szCs w:val="14"/>
              </w:rPr>
            </w:pPr>
          </w:p>
        </w:tc>
        <w:tc>
          <w:tcPr>
            <w:tcW w:w="117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44CC5081" w14:textId="77777777" w:rsidR="00431614" w:rsidRDefault="00431614">
            <w:pPr>
              <w:widowControl w:val="0"/>
              <w:spacing w:after="0" w:line="276" w:lineRule="auto"/>
              <w:ind w:left="0"/>
              <w:rPr>
                <w:sz w:val="14"/>
                <w:szCs w:val="14"/>
              </w:rPr>
            </w:pPr>
          </w:p>
        </w:tc>
        <w:tc>
          <w:tcPr>
            <w:tcW w:w="1547"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6D393E66" w14:textId="77777777" w:rsidR="00431614" w:rsidRDefault="00431614">
            <w:pPr>
              <w:widowControl w:val="0"/>
              <w:spacing w:after="0" w:line="276" w:lineRule="auto"/>
              <w:ind w:left="0"/>
              <w:rPr>
                <w:sz w:val="14"/>
                <w:szCs w:val="14"/>
              </w:rPr>
            </w:pPr>
          </w:p>
        </w:tc>
        <w:tc>
          <w:tcPr>
            <w:tcW w:w="114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481BD194" w14:textId="77777777" w:rsidR="00431614" w:rsidRDefault="00431614">
            <w:pPr>
              <w:widowControl w:val="0"/>
              <w:spacing w:after="0" w:line="276" w:lineRule="auto"/>
              <w:ind w:left="0"/>
              <w:rPr>
                <w:sz w:val="14"/>
                <w:szCs w:val="14"/>
              </w:rPr>
            </w:pPr>
          </w:p>
        </w:tc>
        <w:tc>
          <w:tcPr>
            <w:tcW w:w="1152"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6E4404C9" w14:textId="77777777" w:rsidR="00431614" w:rsidRDefault="00431614">
            <w:pPr>
              <w:widowControl w:val="0"/>
              <w:spacing w:after="0" w:line="276" w:lineRule="auto"/>
              <w:ind w:left="0"/>
              <w:rPr>
                <w:sz w:val="14"/>
                <w:szCs w:val="14"/>
              </w:rPr>
            </w:pPr>
          </w:p>
        </w:tc>
        <w:tc>
          <w:tcPr>
            <w:tcW w:w="1095"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4278940C" w14:textId="77777777" w:rsidR="00431614" w:rsidRDefault="00431614">
            <w:pPr>
              <w:widowControl w:val="0"/>
              <w:spacing w:after="0" w:line="276" w:lineRule="auto"/>
              <w:ind w:left="0"/>
              <w:rPr>
                <w:sz w:val="14"/>
                <w:szCs w:val="14"/>
              </w:rPr>
            </w:pPr>
          </w:p>
        </w:tc>
        <w:tc>
          <w:tcPr>
            <w:tcW w:w="1224"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26D4621C" w14:textId="77777777" w:rsidR="00431614" w:rsidRDefault="00431614">
            <w:pPr>
              <w:widowControl w:val="0"/>
              <w:spacing w:after="0" w:line="276" w:lineRule="auto"/>
              <w:ind w:left="0"/>
              <w:rPr>
                <w:sz w:val="14"/>
                <w:szCs w:val="14"/>
              </w:rPr>
            </w:pPr>
          </w:p>
        </w:tc>
      </w:tr>
      <w:tr w:rsidR="00431614" w14:paraId="267EAB7C" w14:textId="77777777">
        <w:trPr>
          <w:trHeight w:val="375"/>
        </w:trPr>
        <w:tc>
          <w:tcPr>
            <w:tcW w:w="211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A5BE9B9" w14:textId="77777777" w:rsidR="00431614" w:rsidRDefault="00000000">
            <w:pPr>
              <w:widowControl w:val="0"/>
              <w:spacing w:after="0" w:line="276" w:lineRule="auto"/>
              <w:ind w:left="0"/>
              <w:jc w:val="center"/>
              <w:rPr>
                <w:sz w:val="14"/>
                <w:szCs w:val="14"/>
              </w:rPr>
            </w:pPr>
            <w:r>
              <w:rPr>
                <w:b/>
                <w:sz w:val="20"/>
                <w:szCs w:val="20"/>
              </w:rPr>
              <w:t>Giai đoạn 2</w:t>
            </w:r>
          </w:p>
        </w:tc>
        <w:tc>
          <w:tcPr>
            <w:tcW w:w="7328" w:type="dxa"/>
            <w:gridSpan w:val="6"/>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32250B3" w14:textId="77777777" w:rsidR="00431614" w:rsidRDefault="00000000">
            <w:pPr>
              <w:widowControl w:val="0"/>
              <w:spacing w:after="0" w:line="276" w:lineRule="auto"/>
              <w:ind w:left="0"/>
              <w:jc w:val="center"/>
              <w:rPr>
                <w:sz w:val="14"/>
                <w:szCs w:val="14"/>
              </w:rPr>
            </w:pPr>
            <w:r>
              <w:rPr>
                <w:b/>
                <w:sz w:val="20"/>
                <w:szCs w:val="20"/>
              </w:rPr>
              <w:t>Phân tích và thiết kế hệ thống</w:t>
            </w:r>
          </w:p>
        </w:tc>
      </w:tr>
      <w:tr w:rsidR="00431614" w14:paraId="6CFD0EC7" w14:textId="77777777">
        <w:trPr>
          <w:trHeight w:val="88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4858052" w14:textId="77777777" w:rsidR="00431614" w:rsidRDefault="00000000">
            <w:pPr>
              <w:widowControl w:val="0"/>
              <w:spacing w:after="0" w:line="276" w:lineRule="auto"/>
              <w:ind w:left="0"/>
              <w:jc w:val="center"/>
              <w:rPr>
                <w:sz w:val="14"/>
                <w:szCs w:val="14"/>
              </w:rPr>
            </w:pPr>
            <w:r>
              <w:rPr>
                <w:b/>
                <w:sz w:val="18"/>
                <w:szCs w:val="18"/>
              </w:rPr>
              <w:t>Mã WBS</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098C68B" w14:textId="77777777" w:rsidR="00431614" w:rsidRDefault="00000000">
            <w:pPr>
              <w:widowControl w:val="0"/>
              <w:spacing w:after="0" w:line="276" w:lineRule="auto"/>
              <w:ind w:left="0"/>
              <w:jc w:val="center"/>
              <w:rPr>
                <w:sz w:val="14"/>
                <w:szCs w:val="14"/>
              </w:rPr>
            </w:pPr>
            <w:r>
              <w:rPr>
                <w:b/>
                <w:sz w:val="18"/>
                <w:szCs w:val="18"/>
              </w:rPr>
              <w:t>Tên công việc</w:t>
            </w:r>
          </w:p>
        </w:tc>
        <w:tc>
          <w:tcPr>
            <w:tcW w:w="117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005ACE5" w14:textId="77777777" w:rsidR="00431614" w:rsidRDefault="00000000">
            <w:pPr>
              <w:widowControl w:val="0"/>
              <w:spacing w:after="0" w:line="276" w:lineRule="auto"/>
              <w:ind w:left="0"/>
              <w:jc w:val="center"/>
              <w:rPr>
                <w:sz w:val="14"/>
                <w:szCs w:val="14"/>
              </w:rPr>
            </w:pPr>
            <w:r>
              <w:rPr>
                <w:b/>
                <w:sz w:val="18"/>
                <w:szCs w:val="18"/>
              </w:rPr>
              <w:t>Chi Phí nhân sự</w:t>
            </w:r>
          </w:p>
        </w:tc>
        <w:tc>
          <w:tcPr>
            <w:tcW w:w="1547"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4C6A455" w14:textId="77777777" w:rsidR="00431614" w:rsidRDefault="00000000">
            <w:pPr>
              <w:widowControl w:val="0"/>
              <w:spacing w:after="0" w:line="276" w:lineRule="auto"/>
              <w:ind w:left="0"/>
              <w:jc w:val="center"/>
              <w:rPr>
                <w:sz w:val="14"/>
                <w:szCs w:val="14"/>
              </w:rPr>
            </w:pPr>
            <w:r>
              <w:rPr>
                <w:b/>
                <w:sz w:val="18"/>
                <w:szCs w:val="18"/>
              </w:rPr>
              <w:t>Chi phí nguyên vật liệu</w:t>
            </w:r>
          </w:p>
        </w:tc>
        <w:tc>
          <w:tcPr>
            <w:tcW w:w="114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39B343C" w14:textId="77777777" w:rsidR="00431614" w:rsidRDefault="00000000">
            <w:pPr>
              <w:widowControl w:val="0"/>
              <w:spacing w:after="0" w:line="276" w:lineRule="auto"/>
              <w:ind w:left="0"/>
              <w:jc w:val="center"/>
              <w:rPr>
                <w:sz w:val="14"/>
                <w:szCs w:val="14"/>
              </w:rPr>
            </w:pPr>
            <w:r>
              <w:rPr>
                <w:b/>
                <w:sz w:val="18"/>
                <w:szCs w:val="18"/>
              </w:rPr>
              <w:t>Chi phí cơ sở vật chất</w:t>
            </w:r>
          </w:p>
        </w:tc>
        <w:tc>
          <w:tcPr>
            <w:tcW w:w="1152"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42FB617" w14:textId="77777777" w:rsidR="00431614" w:rsidRDefault="00000000">
            <w:pPr>
              <w:widowControl w:val="0"/>
              <w:spacing w:after="0" w:line="276" w:lineRule="auto"/>
              <w:ind w:left="0"/>
              <w:jc w:val="center"/>
              <w:rPr>
                <w:sz w:val="14"/>
                <w:szCs w:val="14"/>
              </w:rPr>
            </w:pPr>
            <w:r>
              <w:rPr>
                <w:b/>
                <w:sz w:val="18"/>
                <w:szCs w:val="18"/>
              </w:rPr>
              <w:t>Chi phí phát sinh</w:t>
            </w:r>
          </w:p>
        </w:tc>
        <w:tc>
          <w:tcPr>
            <w:tcW w:w="109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5697776" w14:textId="77777777" w:rsidR="00431614" w:rsidRDefault="00000000">
            <w:pPr>
              <w:widowControl w:val="0"/>
              <w:spacing w:after="0" w:line="276" w:lineRule="auto"/>
              <w:ind w:left="0"/>
              <w:jc w:val="center"/>
              <w:rPr>
                <w:sz w:val="14"/>
                <w:szCs w:val="14"/>
              </w:rPr>
            </w:pPr>
            <w:r>
              <w:rPr>
                <w:b/>
                <w:sz w:val="18"/>
                <w:szCs w:val="18"/>
              </w:rPr>
              <w:t>Chi phí dự phòng</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A189AF3" w14:textId="77777777" w:rsidR="00431614" w:rsidRDefault="00000000">
            <w:pPr>
              <w:widowControl w:val="0"/>
              <w:spacing w:after="0" w:line="276" w:lineRule="auto"/>
              <w:ind w:left="0"/>
              <w:jc w:val="center"/>
              <w:rPr>
                <w:sz w:val="14"/>
                <w:szCs w:val="14"/>
              </w:rPr>
            </w:pPr>
            <w:r>
              <w:rPr>
                <w:b/>
                <w:sz w:val="20"/>
                <w:szCs w:val="20"/>
              </w:rPr>
              <w:t>Tổng chi phí công việc</w:t>
            </w:r>
          </w:p>
        </w:tc>
      </w:tr>
      <w:tr w:rsidR="00431614" w14:paraId="1D938911"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32CD277" w14:textId="77777777" w:rsidR="00431614" w:rsidRDefault="00000000">
            <w:pPr>
              <w:widowControl w:val="0"/>
              <w:spacing w:after="0" w:line="276" w:lineRule="auto"/>
              <w:ind w:left="0"/>
              <w:jc w:val="center"/>
              <w:rPr>
                <w:sz w:val="14"/>
                <w:szCs w:val="14"/>
              </w:rPr>
            </w:pPr>
            <w:r>
              <w:rPr>
                <w:sz w:val="18"/>
                <w:szCs w:val="18"/>
              </w:rPr>
              <w:t>2.1</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99307E8" w14:textId="77777777" w:rsidR="00431614" w:rsidRDefault="00000000">
            <w:pPr>
              <w:widowControl w:val="0"/>
              <w:spacing w:after="0" w:line="276" w:lineRule="auto"/>
              <w:ind w:left="0"/>
              <w:rPr>
                <w:sz w:val="14"/>
                <w:szCs w:val="14"/>
              </w:rPr>
            </w:pPr>
            <w:r>
              <w:rPr>
                <w:sz w:val="18"/>
                <w:szCs w:val="18"/>
              </w:rPr>
              <w:t>Đặc tả yêu cầu</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8A31F9C" w14:textId="77777777" w:rsidR="00431614" w:rsidRDefault="00000000">
            <w:pPr>
              <w:widowControl w:val="0"/>
              <w:spacing w:after="0" w:line="276" w:lineRule="auto"/>
              <w:ind w:left="0"/>
              <w:jc w:val="center"/>
              <w:rPr>
                <w:sz w:val="14"/>
                <w:szCs w:val="14"/>
              </w:rPr>
            </w:pPr>
            <w:r>
              <w:rPr>
                <w:sz w:val="20"/>
                <w:szCs w:val="20"/>
              </w:rPr>
              <w:t>3.622.500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75004C5B" w14:textId="77777777" w:rsidR="00431614" w:rsidRDefault="00000000">
            <w:pPr>
              <w:widowControl w:val="0"/>
              <w:spacing w:after="0" w:line="276" w:lineRule="auto"/>
              <w:ind w:left="0"/>
              <w:jc w:val="center"/>
              <w:rPr>
                <w:sz w:val="14"/>
                <w:szCs w:val="14"/>
              </w:rPr>
            </w:pPr>
            <w:r>
              <w:rPr>
                <w:sz w:val="20"/>
                <w:szCs w:val="20"/>
              </w:rPr>
              <w:t>150.000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277E311A" w14:textId="77777777" w:rsidR="00431614" w:rsidRDefault="00000000">
            <w:pPr>
              <w:widowControl w:val="0"/>
              <w:spacing w:after="0" w:line="276" w:lineRule="auto"/>
              <w:ind w:left="0"/>
              <w:jc w:val="center"/>
              <w:rPr>
                <w:sz w:val="14"/>
                <w:szCs w:val="14"/>
              </w:rPr>
            </w:pPr>
            <w:r>
              <w:rPr>
                <w:sz w:val="20"/>
                <w:szCs w:val="20"/>
              </w:rPr>
              <w:t>840.000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2F2E779B"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24AF41E3"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7F6D5D" w14:textId="77777777" w:rsidR="00431614" w:rsidRDefault="00000000">
            <w:pPr>
              <w:widowControl w:val="0"/>
              <w:spacing w:after="0" w:line="276" w:lineRule="auto"/>
              <w:ind w:left="0"/>
              <w:jc w:val="center"/>
              <w:rPr>
                <w:sz w:val="14"/>
                <w:szCs w:val="14"/>
              </w:rPr>
            </w:pPr>
            <w:r>
              <w:rPr>
                <w:sz w:val="20"/>
                <w:szCs w:val="20"/>
              </w:rPr>
              <w:t>5.612.500 đ</w:t>
            </w:r>
          </w:p>
        </w:tc>
      </w:tr>
      <w:tr w:rsidR="00431614" w14:paraId="55458CE3"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FFE0374" w14:textId="77777777" w:rsidR="00431614" w:rsidRDefault="00000000">
            <w:pPr>
              <w:widowControl w:val="0"/>
              <w:spacing w:after="0" w:line="276" w:lineRule="auto"/>
              <w:ind w:left="0"/>
              <w:jc w:val="center"/>
              <w:rPr>
                <w:sz w:val="14"/>
                <w:szCs w:val="14"/>
              </w:rPr>
            </w:pPr>
            <w:r>
              <w:rPr>
                <w:sz w:val="18"/>
                <w:szCs w:val="18"/>
              </w:rPr>
              <w:t>2.2</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ED74E6A" w14:textId="77777777" w:rsidR="00431614" w:rsidRDefault="00000000">
            <w:pPr>
              <w:widowControl w:val="0"/>
              <w:spacing w:after="0" w:line="276" w:lineRule="auto"/>
              <w:ind w:left="0"/>
              <w:rPr>
                <w:sz w:val="14"/>
                <w:szCs w:val="14"/>
              </w:rPr>
            </w:pPr>
            <w:r>
              <w:rPr>
                <w:sz w:val="18"/>
                <w:szCs w:val="18"/>
              </w:rPr>
              <w:t>Xây dựng CSDL</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74E7E0BE" w14:textId="77777777" w:rsidR="00431614" w:rsidRDefault="00000000">
            <w:pPr>
              <w:widowControl w:val="0"/>
              <w:spacing w:after="0" w:line="276" w:lineRule="auto"/>
              <w:ind w:left="0"/>
              <w:jc w:val="center"/>
              <w:rPr>
                <w:sz w:val="14"/>
                <w:szCs w:val="14"/>
              </w:rPr>
            </w:pPr>
            <w:r>
              <w:rPr>
                <w:sz w:val="20"/>
                <w:szCs w:val="20"/>
              </w:rPr>
              <w:t>6.264.000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7EA5C79D" w14:textId="77777777" w:rsidR="00431614" w:rsidRDefault="00000000">
            <w:pPr>
              <w:widowControl w:val="0"/>
              <w:spacing w:after="0" w:line="276" w:lineRule="auto"/>
              <w:ind w:left="0"/>
              <w:jc w:val="center"/>
              <w:rPr>
                <w:sz w:val="14"/>
                <w:szCs w:val="14"/>
              </w:rPr>
            </w:pPr>
            <w:r>
              <w:rPr>
                <w:sz w:val="20"/>
                <w:szCs w:val="20"/>
              </w:rPr>
              <w:t>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38E7D622" w14:textId="77777777" w:rsidR="00431614" w:rsidRDefault="00000000">
            <w:pPr>
              <w:widowControl w:val="0"/>
              <w:spacing w:after="0" w:line="276" w:lineRule="auto"/>
              <w:ind w:left="0"/>
              <w:jc w:val="center"/>
              <w:rPr>
                <w:sz w:val="14"/>
                <w:szCs w:val="14"/>
              </w:rPr>
            </w:pPr>
            <w:r>
              <w:rPr>
                <w:sz w:val="20"/>
                <w:szCs w:val="20"/>
              </w:rPr>
              <w:t>1.400.000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310EB92F"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1CE309F5"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01B33A" w14:textId="77777777" w:rsidR="00431614" w:rsidRDefault="00000000">
            <w:pPr>
              <w:widowControl w:val="0"/>
              <w:spacing w:after="0" w:line="276" w:lineRule="auto"/>
              <w:ind w:left="0"/>
              <w:jc w:val="center"/>
              <w:rPr>
                <w:sz w:val="14"/>
                <w:szCs w:val="14"/>
              </w:rPr>
            </w:pPr>
            <w:r>
              <w:rPr>
                <w:sz w:val="20"/>
                <w:szCs w:val="20"/>
              </w:rPr>
              <w:t>8.714.000 đ</w:t>
            </w:r>
          </w:p>
        </w:tc>
      </w:tr>
      <w:tr w:rsidR="00431614" w14:paraId="51F56798"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83AD1FB" w14:textId="77777777" w:rsidR="00431614" w:rsidRDefault="00000000">
            <w:pPr>
              <w:widowControl w:val="0"/>
              <w:spacing w:after="0" w:line="276" w:lineRule="auto"/>
              <w:ind w:left="0"/>
              <w:jc w:val="center"/>
              <w:rPr>
                <w:sz w:val="14"/>
                <w:szCs w:val="14"/>
              </w:rPr>
            </w:pPr>
            <w:r>
              <w:rPr>
                <w:sz w:val="18"/>
                <w:szCs w:val="18"/>
              </w:rPr>
              <w:t>2.3</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3966B24" w14:textId="77777777" w:rsidR="00431614" w:rsidRDefault="00000000">
            <w:pPr>
              <w:widowControl w:val="0"/>
              <w:spacing w:after="0" w:line="276" w:lineRule="auto"/>
              <w:ind w:left="0"/>
              <w:rPr>
                <w:sz w:val="14"/>
                <w:szCs w:val="14"/>
              </w:rPr>
            </w:pPr>
            <w:r>
              <w:rPr>
                <w:sz w:val="18"/>
                <w:szCs w:val="18"/>
              </w:rPr>
              <w:t>Thiết kế giao diện</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2C991F91" w14:textId="77777777" w:rsidR="00431614" w:rsidRDefault="00000000">
            <w:pPr>
              <w:widowControl w:val="0"/>
              <w:spacing w:after="0" w:line="276" w:lineRule="auto"/>
              <w:ind w:left="0"/>
              <w:jc w:val="center"/>
              <w:rPr>
                <w:sz w:val="14"/>
                <w:szCs w:val="14"/>
              </w:rPr>
            </w:pPr>
            <w:r>
              <w:rPr>
                <w:sz w:val="20"/>
                <w:szCs w:val="20"/>
              </w:rPr>
              <w:t>5.355.000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95CCF34" w14:textId="77777777" w:rsidR="00431614" w:rsidRDefault="00000000">
            <w:pPr>
              <w:widowControl w:val="0"/>
              <w:spacing w:after="0" w:line="276" w:lineRule="auto"/>
              <w:ind w:left="0"/>
              <w:jc w:val="center"/>
              <w:rPr>
                <w:sz w:val="14"/>
                <w:szCs w:val="14"/>
              </w:rPr>
            </w:pPr>
            <w:r>
              <w:rPr>
                <w:sz w:val="20"/>
                <w:szCs w:val="20"/>
              </w:rPr>
              <w:t>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4885A2FB" w14:textId="77777777" w:rsidR="00431614" w:rsidRDefault="00000000">
            <w:pPr>
              <w:widowControl w:val="0"/>
              <w:spacing w:after="0" w:line="276" w:lineRule="auto"/>
              <w:ind w:left="0"/>
              <w:jc w:val="center"/>
              <w:rPr>
                <w:sz w:val="14"/>
                <w:szCs w:val="14"/>
              </w:rPr>
            </w:pPr>
            <w:r>
              <w:rPr>
                <w:sz w:val="20"/>
                <w:szCs w:val="20"/>
              </w:rPr>
              <w:t>1.680.000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49CA4DA7"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7111CAAB"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98FB81" w14:textId="77777777" w:rsidR="00431614" w:rsidRDefault="00000000">
            <w:pPr>
              <w:widowControl w:val="0"/>
              <w:spacing w:after="0" w:line="276" w:lineRule="auto"/>
              <w:ind w:left="0"/>
              <w:jc w:val="center"/>
              <w:rPr>
                <w:sz w:val="14"/>
                <w:szCs w:val="14"/>
              </w:rPr>
            </w:pPr>
            <w:r>
              <w:rPr>
                <w:sz w:val="20"/>
                <w:szCs w:val="20"/>
              </w:rPr>
              <w:t>8.085.000 đ</w:t>
            </w:r>
          </w:p>
        </w:tc>
      </w:tr>
      <w:tr w:rsidR="00431614" w14:paraId="48423BB0"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E9402FE" w14:textId="77777777" w:rsidR="00431614" w:rsidRDefault="00000000">
            <w:pPr>
              <w:widowControl w:val="0"/>
              <w:spacing w:after="0" w:line="276" w:lineRule="auto"/>
              <w:ind w:left="0"/>
              <w:jc w:val="center"/>
              <w:rPr>
                <w:sz w:val="14"/>
                <w:szCs w:val="14"/>
              </w:rPr>
            </w:pPr>
            <w:r>
              <w:rPr>
                <w:sz w:val="18"/>
                <w:szCs w:val="18"/>
              </w:rPr>
              <w:t>2.4</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F439CC6" w14:textId="77777777" w:rsidR="00431614" w:rsidRDefault="00000000">
            <w:pPr>
              <w:widowControl w:val="0"/>
              <w:spacing w:after="0" w:line="276" w:lineRule="auto"/>
              <w:ind w:left="0"/>
              <w:rPr>
                <w:sz w:val="14"/>
                <w:szCs w:val="14"/>
              </w:rPr>
            </w:pPr>
            <w:r>
              <w:rPr>
                <w:sz w:val="18"/>
                <w:szCs w:val="18"/>
              </w:rPr>
              <w:t>Lập báo cáo</w:t>
            </w:r>
          </w:p>
        </w:tc>
        <w:tc>
          <w:tcPr>
            <w:tcW w:w="117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7FE20AE1" w14:textId="77777777" w:rsidR="00431614" w:rsidRDefault="00000000">
            <w:pPr>
              <w:widowControl w:val="0"/>
              <w:spacing w:after="0" w:line="276" w:lineRule="auto"/>
              <w:ind w:left="0"/>
              <w:jc w:val="center"/>
              <w:rPr>
                <w:sz w:val="14"/>
                <w:szCs w:val="14"/>
              </w:rPr>
            </w:pPr>
            <w:r>
              <w:rPr>
                <w:sz w:val="20"/>
                <w:szCs w:val="20"/>
              </w:rPr>
              <w:t>3.672.000 đ</w:t>
            </w:r>
          </w:p>
        </w:tc>
        <w:tc>
          <w:tcPr>
            <w:tcW w:w="1547"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1DC8475C" w14:textId="77777777" w:rsidR="00431614" w:rsidRDefault="00000000">
            <w:pPr>
              <w:widowControl w:val="0"/>
              <w:spacing w:after="0" w:line="276" w:lineRule="auto"/>
              <w:ind w:left="0"/>
              <w:jc w:val="center"/>
              <w:rPr>
                <w:sz w:val="14"/>
                <w:szCs w:val="14"/>
              </w:rPr>
            </w:pPr>
            <w:r>
              <w:rPr>
                <w:sz w:val="20"/>
                <w:szCs w:val="20"/>
              </w:rPr>
              <w:t>150.000 đ</w:t>
            </w:r>
          </w:p>
        </w:tc>
        <w:tc>
          <w:tcPr>
            <w:tcW w:w="114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2766645F" w14:textId="77777777" w:rsidR="00431614" w:rsidRDefault="00000000">
            <w:pPr>
              <w:widowControl w:val="0"/>
              <w:spacing w:after="0" w:line="276" w:lineRule="auto"/>
              <w:ind w:left="0"/>
              <w:jc w:val="center"/>
              <w:rPr>
                <w:sz w:val="14"/>
                <w:szCs w:val="14"/>
              </w:rPr>
            </w:pPr>
            <w:r>
              <w:rPr>
                <w:sz w:val="20"/>
                <w:szCs w:val="20"/>
              </w:rPr>
              <w:t>840.000 đ</w:t>
            </w:r>
          </w:p>
        </w:tc>
        <w:tc>
          <w:tcPr>
            <w:tcW w:w="1152"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1E256316"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56FCEA"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316024" w14:textId="77777777" w:rsidR="00431614" w:rsidRDefault="00000000">
            <w:pPr>
              <w:widowControl w:val="0"/>
              <w:spacing w:after="0" w:line="276" w:lineRule="auto"/>
              <w:ind w:left="0"/>
              <w:jc w:val="center"/>
              <w:rPr>
                <w:sz w:val="14"/>
                <w:szCs w:val="14"/>
              </w:rPr>
            </w:pPr>
            <w:r>
              <w:rPr>
                <w:sz w:val="20"/>
                <w:szCs w:val="20"/>
              </w:rPr>
              <w:t>5.662.000 đ</w:t>
            </w:r>
          </w:p>
        </w:tc>
      </w:tr>
      <w:tr w:rsidR="00431614" w14:paraId="3B72B4E0" w14:textId="77777777">
        <w:trPr>
          <w:trHeight w:val="375"/>
        </w:trPr>
        <w:tc>
          <w:tcPr>
            <w:tcW w:w="211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FF8BD75" w14:textId="77777777" w:rsidR="00431614" w:rsidRDefault="00000000">
            <w:pPr>
              <w:widowControl w:val="0"/>
              <w:spacing w:after="0" w:line="276" w:lineRule="auto"/>
              <w:ind w:left="0"/>
              <w:jc w:val="center"/>
              <w:rPr>
                <w:sz w:val="14"/>
                <w:szCs w:val="14"/>
              </w:rPr>
            </w:pPr>
            <w:r>
              <w:rPr>
                <w:b/>
                <w:sz w:val="18"/>
                <w:szCs w:val="18"/>
              </w:rPr>
              <w:t>Tổng chi phí hạng mục</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890845" w14:textId="77777777" w:rsidR="00431614" w:rsidRDefault="00000000">
            <w:pPr>
              <w:widowControl w:val="0"/>
              <w:spacing w:after="0" w:line="276" w:lineRule="auto"/>
              <w:ind w:left="0"/>
              <w:jc w:val="center"/>
              <w:rPr>
                <w:sz w:val="14"/>
                <w:szCs w:val="14"/>
              </w:rPr>
            </w:pPr>
            <w:r>
              <w:rPr>
                <w:b/>
                <w:sz w:val="20"/>
                <w:szCs w:val="20"/>
              </w:rPr>
              <w:t>18.913.500 đ</w:t>
            </w:r>
          </w:p>
        </w:tc>
        <w:tc>
          <w:tcPr>
            <w:tcW w:w="154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F25F1" w14:textId="77777777" w:rsidR="00431614" w:rsidRDefault="00000000">
            <w:pPr>
              <w:widowControl w:val="0"/>
              <w:spacing w:after="0" w:line="276" w:lineRule="auto"/>
              <w:ind w:left="0"/>
              <w:jc w:val="center"/>
              <w:rPr>
                <w:sz w:val="14"/>
                <w:szCs w:val="14"/>
              </w:rPr>
            </w:pPr>
            <w:r>
              <w:rPr>
                <w:b/>
                <w:sz w:val="20"/>
                <w:szCs w:val="20"/>
              </w:rPr>
              <w:t>400.000 đ</w:t>
            </w:r>
          </w:p>
        </w:tc>
        <w:tc>
          <w:tcPr>
            <w:tcW w:w="11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2F7787" w14:textId="77777777" w:rsidR="00431614" w:rsidRDefault="00000000">
            <w:pPr>
              <w:widowControl w:val="0"/>
              <w:spacing w:after="0" w:line="276" w:lineRule="auto"/>
              <w:ind w:left="0"/>
              <w:jc w:val="center"/>
              <w:rPr>
                <w:sz w:val="14"/>
                <w:szCs w:val="14"/>
              </w:rPr>
            </w:pPr>
            <w:r>
              <w:rPr>
                <w:b/>
                <w:sz w:val="20"/>
                <w:szCs w:val="20"/>
              </w:rPr>
              <w:t>4.760.000 đ</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093BE1" w14:textId="77777777" w:rsidR="00431614" w:rsidRDefault="00000000">
            <w:pPr>
              <w:widowControl w:val="0"/>
              <w:spacing w:after="0" w:line="276" w:lineRule="auto"/>
              <w:ind w:left="0"/>
              <w:jc w:val="center"/>
              <w:rPr>
                <w:sz w:val="14"/>
                <w:szCs w:val="14"/>
              </w:rPr>
            </w:pPr>
            <w:r>
              <w:rPr>
                <w:b/>
                <w:sz w:val="20"/>
                <w:szCs w:val="20"/>
              </w:rPr>
              <w:t>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4AE54E" w14:textId="77777777" w:rsidR="00431614" w:rsidRDefault="00000000">
            <w:pPr>
              <w:widowControl w:val="0"/>
              <w:spacing w:after="0" w:line="276" w:lineRule="auto"/>
              <w:ind w:left="0"/>
              <w:jc w:val="center"/>
              <w:rPr>
                <w:sz w:val="14"/>
                <w:szCs w:val="14"/>
              </w:rPr>
            </w:pPr>
            <w:r>
              <w:rPr>
                <w:b/>
                <w:sz w:val="20"/>
                <w:szCs w:val="20"/>
              </w:rPr>
              <w:t>4.000.000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D4BAE83" w14:textId="77777777" w:rsidR="00431614" w:rsidRDefault="00000000">
            <w:pPr>
              <w:widowControl w:val="0"/>
              <w:spacing w:after="0" w:line="276" w:lineRule="auto"/>
              <w:ind w:left="0"/>
              <w:jc w:val="center"/>
              <w:rPr>
                <w:sz w:val="14"/>
                <w:szCs w:val="14"/>
              </w:rPr>
            </w:pPr>
            <w:r>
              <w:rPr>
                <w:b/>
                <w:sz w:val="20"/>
                <w:szCs w:val="20"/>
              </w:rPr>
              <w:t>28.073.500 đ</w:t>
            </w:r>
          </w:p>
        </w:tc>
      </w:tr>
      <w:tr w:rsidR="00431614" w14:paraId="70310554" w14:textId="77777777">
        <w:trPr>
          <w:trHeight w:val="315"/>
        </w:trPr>
        <w:tc>
          <w:tcPr>
            <w:tcW w:w="51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3A91D4AF" w14:textId="77777777" w:rsidR="00431614" w:rsidRDefault="00431614">
            <w:pPr>
              <w:widowControl w:val="0"/>
              <w:spacing w:after="0" w:line="276" w:lineRule="auto"/>
              <w:ind w:left="0"/>
              <w:rPr>
                <w:sz w:val="14"/>
                <w:szCs w:val="14"/>
              </w:rPr>
            </w:pPr>
          </w:p>
        </w:tc>
        <w:tc>
          <w:tcPr>
            <w:tcW w:w="1605"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07991937" w14:textId="77777777" w:rsidR="00431614" w:rsidRDefault="00431614">
            <w:pPr>
              <w:widowControl w:val="0"/>
              <w:spacing w:after="0" w:line="276" w:lineRule="auto"/>
              <w:ind w:left="0"/>
              <w:rPr>
                <w:sz w:val="14"/>
                <w:szCs w:val="14"/>
              </w:rPr>
            </w:pPr>
          </w:p>
        </w:tc>
        <w:tc>
          <w:tcPr>
            <w:tcW w:w="117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17690C14" w14:textId="77777777" w:rsidR="00431614" w:rsidRDefault="00431614">
            <w:pPr>
              <w:widowControl w:val="0"/>
              <w:spacing w:after="0" w:line="276" w:lineRule="auto"/>
              <w:ind w:left="0"/>
              <w:rPr>
                <w:sz w:val="14"/>
                <w:szCs w:val="14"/>
              </w:rPr>
            </w:pPr>
          </w:p>
        </w:tc>
        <w:tc>
          <w:tcPr>
            <w:tcW w:w="1547"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34011E7A" w14:textId="77777777" w:rsidR="00431614" w:rsidRDefault="00431614">
            <w:pPr>
              <w:widowControl w:val="0"/>
              <w:spacing w:after="0" w:line="276" w:lineRule="auto"/>
              <w:ind w:left="0"/>
              <w:rPr>
                <w:sz w:val="14"/>
                <w:szCs w:val="14"/>
              </w:rPr>
            </w:pPr>
          </w:p>
        </w:tc>
        <w:tc>
          <w:tcPr>
            <w:tcW w:w="114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29FB058A" w14:textId="77777777" w:rsidR="00431614" w:rsidRDefault="00431614">
            <w:pPr>
              <w:widowControl w:val="0"/>
              <w:spacing w:after="0" w:line="276" w:lineRule="auto"/>
              <w:ind w:left="0"/>
              <w:rPr>
                <w:sz w:val="14"/>
                <w:szCs w:val="14"/>
              </w:rPr>
            </w:pPr>
          </w:p>
        </w:tc>
        <w:tc>
          <w:tcPr>
            <w:tcW w:w="1152"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1E104318" w14:textId="77777777" w:rsidR="00431614" w:rsidRDefault="00431614">
            <w:pPr>
              <w:widowControl w:val="0"/>
              <w:spacing w:after="0" w:line="276" w:lineRule="auto"/>
              <w:ind w:left="0"/>
              <w:rPr>
                <w:sz w:val="14"/>
                <w:szCs w:val="14"/>
              </w:rPr>
            </w:pPr>
          </w:p>
        </w:tc>
        <w:tc>
          <w:tcPr>
            <w:tcW w:w="1095"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70EABFE4" w14:textId="77777777" w:rsidR="00431614" w:rsidRDefault="00431614">
            <w:pPr>
              <w:widowControl w:val="0"/>
              <w:spacing w:after="0" w:line="276" w:lineRule="auto"/>
              <w:ind w:left="0"/>
              <w:rPr>
                <w:sz w:val="14"/>
                <w:szCs w:val="14"/>
              </w:rPr>
            </w:pPr>
          </w:p>
        </w:tc>
        <w:tc>
          <w:tcPr>
            <w:tcW w:w="1224"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78D0754D" w14:textId="77777777" w:rsidR="00431614" w:rsidRDefault="00431614">
            <w:pPr>
              <w:widowControl w:val="0"/>
              <w:spacing w:after="0" w:line="276" w:lineRule="auto"/>
              <w:ind w:left="0"/>
              <w:rPr>
                <w:sz w:val="14"/>
                <w:szCs w:val="14"/>
              </w:rPr>
            </w:pPr>
          </w:p>
        </w:tc>
      </w:tr>
      <w:tr w:rsidR="00431614" w14:paraId="16FD756D" w14:textId="77777777">
        <w:trPr>
          <w:trHeight w:val="375"/>
        </w:trPr>
        <w:tc>
          <w:tcPr>
            <w:tcW w:w="211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3A6592F" w14:textId="77777777" w:rsidR="00431614" w:rsidRDefault="00000000">
            <w:pPr>
              <w:widowControl w:val="0"/>
              <w:spacing w:after="0" w:line="276" w:lineRule="auto"/>
              <w:ind w:left="0"/>
              <w:jc w:val="center"/>
              <w:rPr>
                <w:sz w:val="14"/>
                <w:szCs w:val="14"/>
              </w:rPr>
            </w:pPr>
            <w:r>
              <w:rPr>
                <w:b/>
                <w:sz w:val="20"/>
                <w:szCs w:val="20"/>
              </w:rPr>
              <w:t>Giai đoạn 3</w:t>
            </w:r>
          </w:p>
        </w:tc>
        <w:tc>
          <w:tcPr>
            <w:tcW w:w="7328" w:type="dxa"/>
            <w:gridSpan w:val="6"/>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FB828AE" w14:textId="77777777" w:rsidR="00431614" w:rsidRDefault="00000000">
            <w:pPr>
              <w:widowControl w:val="0"/>
              <w:spacing w:after="0" w:line="276" w:lineRule="auto"/>
              <w:ind w:left="0"/>
              <w:jc w:val="center"/>
              <w:rPr>
                <w:sz w:val="14"/>
                <w:szCs w:val="14"/>
              </w:rPr>
            </w:pPr>
            <w:r>
              <w:rPr>
                <w:b/>
                <w:sz w:val="20"/>
                <w:szCs w:val="20"/>
              </w:rPr>
              <w:t>Thực hiện</w:t>
            </w:r>
          </w:p>
        </w:tc>
      </w:tr>
      <w:tr w:rsidR="00431614" w14:paraId="4EFD1245" w14:textId="77777777">
        <w:trPr>
          <w:trHeight w:val="88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48EA4C0" w14:textId="77777777" w:rsidR="00431614" w:rsidRDefault="00000000">
            <w:pPr>
              <w:widowControl w:val="0"/>
              <w:spacing w:after="0" w:line="276" w:lineRule="auto"/>
              <w:ind w:left="0"/>
              <w:jc w:val="center"/>
              <w:rPr>
                <w:sz w:val="14"/>
                <w:szCs w:val="14"/>
              </w:rPr>
            </w:pPr>
            <w:r>
              <w:rPr>
                <w:b/>
                <w:sz w:val="18"/>
                <w:szCs w:val="18"/>
              </w:rPr>
              <w:t>Mã WBS</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F531E89" w14:textId="77777777" w:rsidR="00431614" w:rsidRDefault="00000000">
            <w:pPr>
              <w:widowControl w:val="0"/>
              <w:spacing w:after="0" w:line="276" w:lineRule="auto"/>
              <w:ind w:left="0"/>
              <w:jc w:val="center"/>
              <w:rPr>
                <w:sz w:val="14"/>
                <w:szCs w:val="14"/>
              </w:rPr>
            </w:pPr>
            <w:r>
              <w:rPr>
                <w:b/>
                <w:sz w:val="18"/>
                <w:szCs w:val="18"/>
              </w:rPr>
              <w:t>Tên công việc</w:t>
            </w:r>
          </w:p>
        </w:tc>
        <w:tc>
          <w:tcPr>
            <w:tcW w:w="117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2C73DDD" w14:textId="77777777" w:rsidR="00431614" w:rsidRDefault="00000000">
            <w:pPr>
              <w:widowControl w:val="0"/>
              <w:spacing w:after="0" w:line="276" w:lineRule="auto"/>
              <w:ind w:left="0"/>
              <w:jc w:val="center"/>
              <w:rPr>
                <w:sz w:val="14"/>
                <w:szCs w:val="14"/>
              </w:rPr>
            </w:pPr>
            <w:r>
              <w:rPr>
                <w:b/>
                <w:sz w:val="18"/>
                <w:szCs w:val="18"/>
              </w:rPr>
              <w:t>Chi Phí nhân sự</w:t>
            </w:r>
          </w:p>
        </w:tc>
        <w:tc>
          <w:tcPr>
            <w:tcW w:w="1547"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09D4E28" w14:textId="77777777" w:rsidR="00431614" w:rsidRDefault="00000000">
            <w:pPr>
              <w:widowControl w:val="0"/>
              <w:spacing w:after="0" w:line="276" w:lineRule="auto"/>
              <w:ind w:left="0"/>
              <w:jc w:val="center"/>
              <w:rPr>
                <w:sz w:val="14"/>
                <w:szCs w:val="14"/>
              </w:rPr>
            </w:pPr>
            <w:r>
              <w:rPr>
                <w:b/>
                <w:sz w:val="18"/>
                <w:szCs w:val="18"/>
              </w:rPr>
              <w:t>Chi phí nguyên vật liệu</w:t>
            </w:r>
          </w:p>
        </w:tc>
        <w:tc>
          <w:tcPr>
            <w:tcW w:w="114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DCC2C93" w14:textId="77777777" w:rsidR="00431614" w:rsidRDefault="00000000">
            <w:pPr>
              <w:widowControl w:val="0"/>
              <w:spacing w:after="0" w:line="276" w:lineRule="auto"/>
              <w:ind w:left="0"/>
              <w:jc w:val="center"/>
              <w:rPr>
                <w:sz w:val="14"/>
                <w:szCs w:val="14"/>
              </w:rPr>
            </w:pPr>
            <w:r>
              <w:rPr>
                <w:b/>
                <w:sz w:val="18"/>
                <w:szCs w:val="18"/>
              </w:rPr>
              <w:t>Chi phí cơ sở vật chất</w:t>
            </w:r>
          </w:p>
        </w:tc>
        <w:tc>
          <w:tcPr>
            <w:tcW w:w="1152"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CD6C749" w14:textId="77777777" w:rsidR="00431614" w:rsidRDefault="00000000">
            <w:pPr>
              <w:widowControl w:val="0"/>
              <w:spacing w:after="0" w:line="276" w:lineRule="auto"/>
              <w:ind w:left="0"/>
              <w:jc w:val="center"/>
              <w:rPr>
                <w:sz w:val="14"/>
                <w:szCs w:val="14"/>
              </w:rPr>
            </w:pPr>
            <w:r>
              <w:rPr>
                <w:b/>
                <w:sz w:val="18"/>
                <w:szCs w:val="18"/>
              </w:rPr>
              <w:t>Chi phí phát sinh</w:t>
            </w:r>
          </w:p>
        </w:tc>
        <w:tc>
          <w:tcPr>
            <w:tcW w:w="109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6A82B17" w14:textId="77777777" w:rsidR="00431614" w:rsidRDefault="00000000">
            <w:pPr>
              <w:widowControl w:val="0"/>
              <w:spacing w:after="0" w:line="276" w:lineRule="auto"/>
              <w:ind w:left="0"/>
              <w:jc w:val="center"/>
              <w:rPr>
                <w:sz w:val="14"/>
                <w:szCs w:val="14"/>
              </w:rPr>
            </w:pPr>
            <w:r>
              <w:rPr>
                <w:b/>
                <w:sz w:val="18"/>
                <w:szCs w:val="18"/>
              </w:rPr>
              <w:t>Chi phí dự phòng</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C89D6A9" w14:textId="77777777" w:rsidR="00431614" w:rsidRDefault="00000000">
            <w:pPr>
              <w:widowControl w:val="0"/>
              <w:spacing w:after="0" w:line="276" w:lineRule="auto"/>
              <w:ind w:left="0"/>
              <w:jc w:val="center"/>
              <w:rPr>
                <w:sz w:val="14"/>
                <w:szCs w:val="14"/>
              </w:rPr>
            </w:pPr>
            <w:r>
              <w:rPr>
                <w:b/>
                <w:sz w:val="20"/>
                <w:szCs w:val="20"/>
              </w:rPr>
              <w:t>Tổng chi phí công việc</w:t>
            </w:r>
          </w:p>
        </w:tc>
      </w:tr>
      <w:tr w:rsidR="00431614" w14:paraId="08A0F119"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DB2CB17" w14:textId="77777777" w:rsidR="00431614" w:rsidRDefault="00000000">
            <w:pPr>
              <w:widowControl w:val="0"/>
              <w:spacing w:after="0" w:line="276" w:lineRule="auto"/>
              <w:ind w:left="0"/>
              <w:jc w:val="center"/>
              <w:rPr>
                <w:sz w:val="14"/>
                <w:szCs w:val="14"/>
              </w:rPr>
            </w:pPr>
            <w:r>
              <w:rPr>
                <w:sz w:val="18"/>
                <w:szCs w:val="18"/>
              </w:rPr>
              <w:t>3.1</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F260C05" w14:textId="77777777" w:rsidR="00431614" w:rsidRDefault="00000000">
            <w:pPr>
              <w:widowControl w:val="0"/>
              <w:spacing w:after="0" w:line="276" w:lineRule="auto"/>
              <w:ind w:left="0"/>
              <w:rPr>
                <w:sz w:val="14"/>
                <w:szCs w:val="14"/>
              </w:rPr>
            </w:pPr>
            <w:r>
              <w:rPr>
                <w:sz w:val="18"/>
                <w:szCs w:val="18"/>
              </w:rPr>
              <w:t>Lập trình CSDL</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61A7ED69" w14:textId="77777777" w:rsidR="00431614" w:rsidRDefault="00000000">
            <w:pPr>
              <w:widowControl w:val="0"/>
              <w:spacing w:after="0" w:line="276" w:lineRule="auto"/>
              <w:ind w:left="0"/>
              <w:jc w:val="center"/>
              <w:rPr>
                <w:sz w:val="14"/>
                <w:szCs w:val="14"/>
              </w:rPr>
            </w:pPr>
            <w:r>
              <w:rPr>
                <w:sz w:val="20"/>
                <w:szCs w:val="20"/>
              </w:rPr>
              <w:t>6.372.000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24BCDEF" w14:textId="77777777" w:rsidR="00431614" w:rsidRDefault="00000000">
            <w:pPr>
              <w:widowControl w:val="0"/>
              <w:spacing w:after="0" w:line="276" w:lineRule="auto"/>
              <w:ind w:left="0"/>
              <w:jc w:val="center"/>
              <w:rPr>
                <w:sz w:val="14"/>
                <w:szCs w:val="14"/>
              </w:rPr>
            </w:pPr>
            <w:r>
              <w:rPr>
                <w:sz w:val="20"/>
                <w:szCs w:val="20"/>
              </w:rPr>
              <w:t>150.000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3127F5CF" w14:textId="77777777" w:rsidR="00431614" w:rsidRDefault="00000000">
            <w:pPr>
              <w:widowControl w:val="0"/>
              <w:spacing w:after="0" w:line="276" w:lineRule="auto"/>
              <w:ind w:left="0"/>
              <w:jc w:val="center"/>
              <w:rPr>
                <w:sz w:val="14"/>
                <w:szCs w:val="14"/>
              </w:rPr>
            </w:pPr>
            <w:r>
              <w:rPr>
                <w:sz w:val="20"/>
                <w:szCs w:val="20"/>
              </w:rPr>
              <w:t>840.000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650DD194"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5E2E0144"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F37A20" w14:textId="77777777" w:rsidR="00431614" w:rsidRDefault="00000000">
            <w:pPr>
              <w:widowControl w:val="0"/>
              <w:spacing w:after="0" w:line="276" w:lineRule="auto"/>
              <w:ind w:left="0"/>
              <w:jc w:val="center"/>
              <w:rPr>
                <w:sz w:val="14"/>
                <w:szCs w:val="14"/>
              </w:rPr>
            </w:pPr>
            <w:r>
              <w:rPr>
                <w:sz w:val="20"/>
                <w:szCs w:val="20"/>
              </w:rPr>
              <w:t>8.362.000 đ</w:t>
            </w:r>
          </w:p>
        </w:tc>
      </w:tr>
      <w:tr w:rsidR="00431614" w14:paraId="4A07ED5F"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14E0CE6" w14:textId="77777777" w:rsidR="00431614" w:rsidRDefault="00000000">
            <w:pPr>
              <w:widowControl w:val="0"/>
              <w:spacing w:after="0" w:line="276" w:lineRule="auto"/>
              <w:ind w:left="0"/>
              <w:jc w:val="center"/>
              <w:rPr>
                <w:sz w:val="14"/>
                <w:szCs w:val="14"/>
              </w:rPr>
            </w:pPr>
            <w:r>
              <w:rPr>
                <w:sz w:val="18"/>
                <w:szCs w:val="18"/>
              </w:rPr>
              <w:t>3.2</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A518B9A" w14:textId="77777777" w:rsidR="00431614" w:rsidRDefault="00000000">
            <w:pPr>
              <w:widowControl w:val="0"/>
              <w:spacing w:after="0" w:line="276" w:lineRule="auto"/>
              <w:ind w:left="0"/>
              <w:rPr>
                <w:sz w:val="14"/>
                <w:szCs w:val="14"/>
              </w:rPr>
            </w:pPr>
            <w:r>
              <w:rPr>
                <w:sz w:val="18"/>
                <w:szCs w:val="18"/>
              </w:rPr>
              <w:t>Lập trình giao diện</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356567B1" w14:textId="77777777" w:rsidR="00431614" w:rsidRDefault="00000000">
            <w:pPr>
              <w:widowControl w:val="0"/>
              <w:spacing w:after="0" w:line="276" w:lineRule="auto"/>
              <w:ind w:left="0"/>
              <w:jc w:val="center"/>
              <w:rPr>
                <w:sz w:val="14"/>
                <w:szCs w:val="14"/>
              </w:rPr>
            </w:pPr>
            <w:r>
              <w:rPr>
                <w:sz w:val="20"/>
                <w:szCs w:val="20"/>
              </w:rPr>
              <w:t>4.779.000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E47B57D" w14:textId="77777777" w:rsidR="00431614" w:rsidRDefault="00000000">
            <w:pPr>
              <w:widowControl w:val="0"/>
              <w:spacing w:after="0" w:line="276" w:lineRule="auto"/>
              <w:ind w:left="0"/>
              <w:jc w:val="center"/>
              <w:rPr>
                <w:sz w:val="14"/>
                <w:szCs w:val="14"/>
              </w:rPr>
            </w:pPr>
            <w:r>
              <w:rPr>
                <w:sz w:val="20"/>
                <w:szCs w:val="20"/>
              </w:rPr>
              <w:t>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700A3B1F" w14:textId="77777777" w:rsidR="00431614" w:rsidRDefault="00000000">
            <w:pPr>
              <w:widowControl w:val="0"/>
              <w:spacing w:after="0" w:line="276" w:lineRule="auto"/>
              <w:ind w:left="0"/>
              <w:jc w:val="center"/>
              <w:rPr>
                <w:sz w:val="14"/>
                <w:szCs w:val="14"/>
              </w:rPr>
            </w:pPr>
            <w:r>
              <w:rPr>
                <w:sz w:val="20"/>
                <w:szCs w:val="20"/>
              </w:rPr>
              <w:t>2.800.000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538B15BD"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19CDC8B5"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998174" w14:textId="77777777" w:rsidR="00431614" w:rsidRDefault="00000000">
            <w:pPr>
              <w:widowControl w:val="0"/>
              <w:spacing w:after="0" w:line="276" w:lineRule="auto"/>
              <w:ind w:left="0"/>
              <w:jc w:val="center"/>
              <w:rPr>
                <w:sz w:val="14"/>
                <w:szCs w:val="14"/>
              </w:rPr>
            </w:pPr>
            <w:r>
              <w:rPr>
                <w:sz w:val="20"/>
                <w:szCs w:val="20"/>
              </w:rPr>
              <w:t>8.629.000 đ</w:t>
            </w:r>
          </w:p>
        </w:tc>
      </w:tr>
      <w:tr w:rsidR="00431614" w14:paraId="55DE89EA"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D2A3220" w14:textId="77777777" w:rsidR="00431614" w:rsidRDefault="00000000">
            <w:pPr>
              <w:widowControl w:val="0"/>
              <w:spacing w:after="0" w:line="276" w:lineRule="auto"/>
              <w:ind w:left="0"/>
              <w:jc w:val="center"/>
              <w:rPr>
                <w:sz w:val="14"/>
                <w:szCs w:val="14"/>
              </w:rPr>
            </w:pPr>
            <w:r>
              <w:rPr>
                <w:sz w:val="18"/>
                <w:szCs w:val="18"/>
              </w:rPr>
              <w:t>3.2</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6D1BC95" w14:textId="77777777" w:rsidR="00431614" w:rsidRDefault="00000000">
            <w:pPr>
              <w:widowControl w:val="0"/>
              <w:spacing w:after="0" w:line="276" w:lineRule="auto"/>
              <w:ind w:left="0"/>
              <w:rPr>
                <w:sz w:val="14"/>
                <w:szCs w:val="14"/>
              </w:rPr>
            </w:pPr>
            <w:r>
              <w:rPr>
                <w:sz w:val="18"/>
                <w:szCs w:val="18"/>
              </w:rPr>
              <w:t>Lập trình chức năng</w:t>
            </w:r>
          </w:p>
        </w:tc>
        <w:tc>
          <w:tcPr>
            <w:tcW w:w="117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773C7A7D" w14:textId="77777777" w:rsidR="00431614" w:rsidRDefault="00000000">
            <w:pPr>
              <w:widowControl w:val="0"/>
              <w:spacing w:after="0" w:line="276" w:lineRule="auto"/>
              <w:ind w:left="0"/>
              <w:jc w:val="center"/>
              <w:rPr>
                <w:sz w:val="14"/>
                <w:szCs w:val="14"/>
              </w:rPr>
            </w:pPr>
            <w:r>
              <w:rPr>
                <w:sz w:val="20"/>
                <w:szCs w:val="20"/>
              </w:rPr>
              <w:t>19.008.000 đ</w:t>
            </w:r>
          </w:p>
        </w:tc>
        <w:tc>
          <w:tcPr>
            <w:tcW w:w="1547"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66340FDC" w14:textId="77777777" w:rsidR="00431614" w:rsidRDefault="00000000">
            <w:pPr>
              <w:widowControl w:val="0"/>
              <w:spacing w:after="0" w:line="276" w:lineRule="auto"/>
              <w:ind w:left="0"/>
              <w:jc w:val="center"/>
              <w:rPr>
                <w:sz w:val="14"/>
                <w:szCs w:val="14"/>
              </w:rPr>
            </w:pPr>
            <w:r>
              <w:rPr>
                <w:sz w:val="20"/>
                <w:szCs w:val="20"/>
              </w:rPr>
              <w:t>50.000 đ</w:t>
            </w:r>
          </w:p>
        </w:tc>
        <w:tc>
          <w:tcPr>
            <w:tcW w:w="114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76514DE6" w14:textId="77777777" w:rsidR="00431614" w:rsidRDefault="00000000">
            <w:pPr>
              <w:widowControl w:val="0"/>
              <w:spacing w:after="0" w:line="276" w:lineRule="auto"/>
              <w:ind w:left="0"/>
              <w:jc w:val="center"/>
              <w:rPr>
                <w:sz w:val="14"/>
                <w:szCs w:val="14"/>
              </w:rPr>
            </w:pPr>
            <w:r>
              <w:rPr>
                <w:sz w:val="20"/>
                <w:szCs w:val="20"/>
              </w:rPr>
              <w:t>4.200.000 đ</w:t>
            </w:r>
          </w:p>
        </w:tc>
        <w:tc>
          <w:tcPr>
            <w:tcW w:w="1152"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28266EBC"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72F7A3"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932426" w14:textId="77777777" w:rsidR="00431614" w:rsidRDefault="00000000">
            <w:pPr>
              <w:widowControl w:val="0"/>
              <w:spacing w:after="0" w:line="276" w:lineRule="auto"/>
              <w:ind w:left="0"/>
              <w:jc w:val="center"/>
              <w:rPr>
                <w:sz w:val="14"/>
                <w:szCs w:val="14"/>
              </w:rPr>
            </w:pPr>
            <w:r>
              <w:rPr>
                <w:sz w:val="20"/>
                <w:szCs w:val="20"/>
              </w:rPr>
              <w:t>24.258.000 đ</w:t>
            </w:r>
          </w:p>
        </w:tc>
      </w:tr>
      <w:tr w:rsidR="00431614" w14:paraId="27E111FA" w14:textId="77777777">
        <w:trPr>
          <w:trHeight w:val="375"/>
        </w:trPr>
        <w:tc>
          <w:tcPr>
            <w:tcW w:w="211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55DB41E" w14:textId="77777777" w:rsidR="00431614" w:rsidRDefault="00000000">
            <w:pPr>
              <w:widowControl w:val="0"/>
              <w:spacing w:after="0" w:line="276" w:lineRule="auto"/>
              <w:ind w:left="0"/>
              <w:jc w:val="center"/>
              <w:rPr>
                <w:sz w:val="14"/>
                <w:szCs w:val="14"/>
              </w:rPr>
            </w:pPr>
            <w:r>
              <w:rPr>
                <w:b/>
                <w:sz w:val="18"/>
                <w:szCs w:val="18"/>
              </w:rPr>
              <w:t>Tổng chi phí hạng mục</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D3C223" w14:textId="77777777" w:rsidR="00431614" w:rsidRDefault="00000000">
            <w:pPr>
              <w:widowControl w:val="0"/>
              <w:spacing w:after="0" w:line="276" w:lineRule="auto"/>
              <w:ind w:left="0"/>
              <w:jc w:val="center"/>
              <w:rPr>
                <w:sz w:val="14"/>
                <w:szCs w:val="14"/>
              </w:rPr>
            </w:pPr>
            <w:r>
              <w:rPr>
                <w:b/>
                <w:sz w:val="20"/>
                <w:szCs w:val="20"/>
              </w:rPr>
              <w:t>30.159.000 đ</w:t>
            </w:r>
          </w:p>
        </w:tc>
        <w:tc>
          <w:tcPr>
            <w:tcW w:w="154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CB6706" w14:textId="77777777" w:rsidR="00431614" w:rsidRDefault="00000000">
            <w:pPr>
              <w:widowControl w:val="0"/>
              <w:spacing w:after="0" w:line="276" w:lineRule="auto"/>
              <w:ind w:left="0"/>
              <w:jc w:val="center"/>
              <w:rPr>
                <w:sz w:val="14"/>
                <w:szCs w:val="14"/>
              </w:rPr>
            </w:pPr>
            <w:r>
              <w:rPr>
                <w:b/>
                <w:sz w:val="20"/>
                <w:szCs w:val="20"/>
              </w:rPr>
              <w:t>250.000 đ</w:t>
            </w:r>
          </w:p>
        </w:tc>
        <w:tc>
          <w:tcPr>
            <w:tcW w:w="11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3C0E66" w14:textId="77777777" w:rsidR="00431614" w:rsidRDefault="00000000">
            <w:pPr>
              <w:widowControl w:val="0"/>
              <w:spacing w:after="0" w:line="276" w:lineRule="auto"/>
              <w:ind w:left="0"/>
              <w:jc w:val="center"/>
              <w:rPr>
                <w:sz w:val="14"/>
                <w:szCs w:val="14"/>
              </w:rPr>
            </w:pPr>
            <w:r>
              <w:rPr>
                <w:b/>
                <w:sz w:val="20"/>
                <w:szCs w:val="20"/>
              </w:rPr>
              <w:t>7.840.000 đ</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0121E4" w14:textId="77777777" w:rsidR="00431614" w:rsidRDefault="00000000">
            <w:pPr>
              <w:widowControl w:val="0"/>
              <w:spacing w:after="0" w:line="276" w:lineRule="auto"/>
              <w:ind w:left="0"/>
              <w:jc w:val="center"/>
              <w:rPr>
                <w:sz w:val="14"/>
                <w:szCs w:val="14"/>
              </w:rPr>
            </w:pPr>
            <w:r>
              <w:rPr>
                <w:b/>
                <w:sz w:val="20"/>
                <w:szCs w:val="20"/>
              </w:rPr>
              <w:t>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7E0290" w14:textId="77777777" w:rsidR="00431614" w:rsidRDefault="00000000">
            <w:pPr>
              <w:widowControl w:val="0"/>
              <w:spacing w:after="0" w:line="276" w:lineRule="auto"/>
              <w:ind w:left="0"/>
              <w:jc w:val="center"/>
              <w:rPr>
                <w:sz w:val="14"/>
                <w:szCs w:val="14"/>
              </w:rPr>
            </w:pPr>
            <w:r>
              <w:rPr>
                <w:b/>
                <w:sz w:val="20"/>
                <w:szCs w:val="20"/>
              </w:rPr>
              <w:t>3.000.000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0354D3E" w14:textId="77777777" w:rsidR="00431614" w:rsidRDefault="00000000">
            <w:pPr>
              <w:widowControl w:val="0"/>
              <w:spacing w:after="0" w:line="276" w:lineRule="auto"/>
              <w:ind w:left="0"/>
              <w:jc w:val="center"/>
              <w:rPr>
                <w:sz w:val="14"/>
                <w:szCs w:val="14"/>
              </w:rPr>
            </w:pPr>
            <w:r>
              <w:rPr>
                <w:b/>
                <w:sz w:val="20"/>
                <w:szCs w:val="20"/>
              </w:rPr>
              <w:t>41.249.000 đ</w:t>
            </w:r>
          </w:p>
        </w:tc>
      </w:tr>
      <w:tr w:rsidR="00431614" w14:paraId="2B6170DD" w14:textId="77777777">
        <w:trPr>
          <w:trHeight w:val="315"/>
        </w:trPr>
        <w:tc>
          <w:tcPr>
            <w:tcW w:w="51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007B5E1E" w14:textId="77777777" w:rsidR="00431614" w:rsidRDefault="00431614">
            <w:pPr>
              <w:widowControl w:val="0"/>
              <w:spacing w:after="0" w:line="276" w:lineRule="auto"/>
              <w:ind w:left="0"/>
              <w:rPr>
                <w:sz w:val="14"/>
                <w:szCs w:val="14"/>
              </w:rPr>
            </w:pPr>
          </w:p>
        </w:tc>
        <w:tc>
          <w:tcPr>
            <w:tcW w:w="1605"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17D66484" w14:textId="77777777" w:rsidR="00431614" w:rsidRDefault="00431614">
            <w:pPr>
              <w:widowControl w:val="0"/>
              <w:spacing w:after="0" w:line="276" w:lineRule="auto"/>
              <w:ind w:left="0"/>
              <w:rPr>
                <w:sz w:val="14"/>
                <w:szCs w:val="14"/>
              </w:rPr>
            </w:pPr>
          </w:p>
        </w:tc>
        <w:tc>
          <w:tcPr>
            <w:tcW w:w="117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16DAD79A" w14:textId="77777777" w:rsidR="00431614" w:rsidRDefault="00431614">
            <w:pPr>
              <w:widowControl w:val="0"/>
              <w:spacing w:after="0" w:line="276" w:lineRule="auto"/>
              <w:ind w:left="0"/>
              <w:rPr>
                <w:sz w:val="14"/>
                <w:szCs w:val="14"/>
              </w:rPr>
            </w:pPr>
          </w:p>
        </w:tc>
        <w:tc>
          <w:tcPr>
            <w:tcW w:w="1547"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648DDE09" w14:textId="77777777" w:rsidR="00431614" w:rsidRDefault="00431614">
            <w:pPr>
              <w:widowControl w:val="0"/>
              <w:spacing w:after="0" w:line="276" w:lineRule="auto"/>
              <w:ind w:left="0"/>
              <w:rPr>
                <w:sz w:val="14"/>
                <w:szCs w:val="14"/>
              </w:rPr>
            </w:pPr>
          </w:p>
        </w:tc>
        <w:tc>
          <w:tcPr>
            <w:tcW w:w="114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318BF279" w14:textId="77777777" w:rsidR="00431614" w:rsidRDefault="00431614">
            <w:pPr>
              <w:widowControl w:val="0"/>
              <w:spacing w:after="0" w:line="276" w:lineRule="auto"/>
              <w:ind w:left="0"/>
              <w:rPr>
                <w:sz w:val="14"/>
                <w:szCs w:val="14"/>
              </w:rPr>
            </w:pPr>
          </w:p>
        </w:tc>
        <w:tc>
          <w:tcPr>
            <w:tcW w:w="1152"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60E1DD07" w14:textId="77777777" w:rsidR="00431614" w:rsidRDefault="00431614">
            <w:pPr>
              <w:widowControl w:val="0"/>
              <w:spacing w:after="0" w:line="276" w:lineRule="auto"/>
              <w:ind w:left="0"/>
              <w:rPr>
                <w:sz w:val="14"/>
                <w:szCs w:val="14"/>
              </w:rPr>
            </w:pPr>
          </w:p>
        </w:tc>
        <w:tc>
          <w:tcPr>
            <w:tcW w:w="1095"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53E943E9" w14:textId="77777777" w:rsidR="00431614" w:rsidRDefault="00431614">
            <w:pPr>
              <w:widowControl w:val="0"/>
              <w:spacing w:after="0" w:line="276" w:lineRule="auto"/>
              <w:ind w:left="0"/>
              <w:rPr>
                <w:sz w:val="14"/>
                <w:szCs w:val="14"/>
              </w:rPr>
            </w:pPr>
          </w:p>
        </w:tc>
        <w:tc>
          <w:tcPr>
            <w:tcW w:w="1224"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36DF30D7" w14:textId="77777777" w:rsidR="00431614" w:rsidRDefault="00431614">
            <w:pPr>
              <w:widowControl w:val="0"/>
              <w:spacing w:after="0" w:line="276" w:lineRule="auto"/>
              <w:ind w:left="0"/>
              <w:rPr>
                <w:sz w:val="14"/>
                <w:szCs w:val="14"/>
              </w:rPr>
            </w:pPr>
          </w:p>
        </w:tc>
      </w:tr>
      <w:tr w:rsidR="00431614" w14:paraId="5F186718" w14:textId="77777777">
        <w:trPr>
          <w:trHeight w:val="375"/>
        </w:trPr>
        <w:tc>
          <w:tcPr>
            <w:tcW w:w="211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4339012" w14:textId="77777777" w:rsidR="00431614" w:rsidRDefault="00000000">
            <w:pPr>
              <w:widowControl w:val="0"/>
              <w:spacing w:after="0" w:line="276" w:lineRule="auto"/>
              <w:ind w:left="0"/>
              <w:jc w:val="center"/>
              <w:rPr>
                <w:sz w:val="14"/>
                <w:szCs w:val="14"/>
              </w:rPr>
            </w:pPr>
            <w:r>
              <w:rPr>
                <w:b/>
                <w:sz w:val="20"/>
                <w:szCs w:val="20"/>
              </w:rPr>
              <w:t>Giai đoạn 4</w:t>
            </w:r>
          </w:p>
        </w:tc>
        <w:tc>
          <w:tcPr>
            <w:tcW w:w="7328" w:type="dxa"/>
            <w:gridSpan w:val="6"/>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92AEECF" w14:textId="77777777" w:rsidR="00431614" w:rsidRDefault="00000000">
            <w:pPr>
              <w:widowControl w:val="0"/>
              <w:spacing w:after="0" w:line="276" w:lineRule="auto"/>
              <w:ind w:left="0"/>
              <w:jc w:val="center"/>
              <w:rPr>
                <w:sz w:val="14"/>
                <w:szCs w:val="14"/>
              </w:rPr>
            </w:pPr>
            <w:r>
              <w:rPr>
                <w:b/>
                <w:sz w:val="20"/>
                <w:szCs w:val="20"/>
              </w:rPr>
              <w:t>Kiểm thử</w:t>
            </w:r>
          </w:p>
        </w:tc>
      </w:tr>
      <w:tr w:rsidR="00431614" w14:paraId="42BD8C1D" w14:textId="77777777">
        <w:trPr>
          <w:trHeight w:val="88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637F323" w14:textId="77777777" w:rsidR="00431614" w:rsidRDefault="00000000">
            <w:pPr>
              <w:widowControl w:val="0"/>
              <w:spacing w:after="0" w:line="276" w:lineRule="auto"/>
              <w:ind w:left="0"/>
              <w:jc w:val="center"/>
              <w:rPr>
                <w:sz w:val="14"/>
                <w:szCs w:val="14"/>
              </w:rPr>
            </w:pPr>
            <w:r>
              <w:rPr>
                <w:b/>
                <w:sz w:val="18"/>
                <w:szCs w:val="18"/>
              </w:rPr>
              <w:t>Mã WBS</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B77635F" w14:textId="77777777" w:rsidR="00431614" w:rsidRDefault="00000000">
            <w:pPr>
              <w:widowControl w:val="0"/>
              <w:spacing w:after="0" w:line="276" w:lineRule="auto"/>
              <w:ind w:left="0"/>
              <w:jc w:val="center"/>
              <w:rPr>
                <w:sz w:val="14"/>
                <w:szCs w:val="14"/>
              </w:rPr>
            </w:pPr>
            <w:r>
              <w:rPr>
                <w:b/>
                <w:sz w:val="18"/>
                <w:szCs w:val="18"/>
              </w:rPr>
              <w:t>Tên công việc</w:t>
            </w:r>
          </w:p>
        </w:tc>
        <w:tc>
          <w:tcPr>
            <w:tcW w:w="117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E2C35A9" w14:textId="77777777" w:rsidR="00431614" w:rsidRDefault="00000000">
            <w:pPr>
              <w:widowControl w:val="0"/>
              <w:spacing w:after="0" w:line="276" w:lineRule="auto"/>
              <w:ind w:left="0"/>
              <w:jc w:val="center"/>
              <w:rPr>
                <w:sz w:val="14"/>
                <w:szCs w:val="14"/>
              </w:rPr>
            </w:pPr>
            <w:r>
              <w:rPr>
                <w:b/>
                <w:sz w:val="18"/>
                <w:szCs w:val="18"/>
              </w:rPr>
              <w:t>Chi Phí nhân sự</w:t>
            </w:r>
          </w:p>
        </w:tc>
        <w:tc>
          <w:tcPr>
            <w:tcW w:w="1547"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11381DD" w14:textId="77777777" w:rsidR="00431614" w:rsidRDefault="00000000">
            <w:pPr>
              <w:widowControl w:val="0"/>
              <w:spacing w:after="0" w:line="276" w:lineRule="auto"/>
              <w:ind w:left="0"/>
              <w:jc w:val="center"/>
              <w:rPr>
                <w:sz w:val="14"/>
                <w:szCs w:val="14"/>
              </w:rPr>
            </w:pPr>
            <w:r>
              <w:rPr>
                <w:b/>
                <w:sz w:val="18"/>
                <w:szCs w:val="18"/>
              </w:rPr>
              <w:t>Chi phí nguyên vật liệu</w:t>
            </w:r>
          </w:p>
        </w:tc>
        <w:tc>
          <w:tcPr>
            <w:tcW w:w="114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469E396" w14:textId="77777777" w:rsidR="00431614" w:rsidRDefault="00000000">
            <w:pPr>
              <w:widowControl w:val="0"/>
              <w:spacing w:after="0" w:line="276" w:lineRule="auto"/>
              <w:ind w:left="0"/>
              <w:jc w:val="center"/>
              <w:rPr>
                <w:sz w:val="14"/>
                <w:szCs w:val="14"/>
              </w:rPr>
            </w:pPr>
            <w:r>
              <w:rPr>
                <w:b/>
                <w:sz w:val="18"/>
                <w:szCs w:val="18"/>
              </w:rPr>
              <w:t>Chi phí cơ sở vật chất</w:t>
            </w:r>
          </w:p>
        </w:tc>
        <w:tc>
          <w:tcPr>
            <w:tcW w:w="1152"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D4CC557" w14:textId="77777777" w:rsidR="00431614" w:rsidRDefault="00000000">
            <w:pPr>
              <w:widowControl w:val="0"/>
              <w:spacing w:after="0" w:line="276" w:lineRule="auto"/>
              <w:ind w:left="0"/>
              <w:jc w:val="center"/>
              <w:rPr>
                <w:sz w:val="14"/>
                <w:szCs w:val="14"/>
              </w:rPr>
            </w:pPr>
            <w:r>
              <w:rPr>
                <w:b/>
                <w:sz w:val="18"/>
                <w:szCs w:val="18"/>
              </w:rPr>
              <w:t>Chi phí phát sinh</w:t>
            </w:r>
          </w:p>
        </w:tc>
        <w:tc>
          <w:tcPr>
            <w:tcW w:w="109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53B57E5" w14:textId="77777777" w:rsidR="00431614" w:rsidRDefault="00000000">
            <w:pPr>
              <w:widowControl w:val="0"/>
              <w:spacing w:after="0" w:line="276" w:lineRule="auto"/>
              <w:ind w:left="0"/>
              <w:jc w:val="center"/>
              <w:rPr>
                <w:sz w:val="14"/>
                <w:szCs w:val="14"/>
              </w:rPr>
            </w:pPr>
            <w:r>
              <w:rPr>
                <w:b/>
                <w:sz w:val="18"/>
                <w:szCs w:val="18"/>
              </w:rPr>
              <w:t>Chi phí dự phòng</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0A7DC5D" w14:textId="77777777" w:rsidR="00431614" w:rsidRDefault="00000000">
            <w:pPr>
              <w:widowControl w:val="0"/>
              <w:spacing w:after="0" w:line="276" w:lineRule="auto"/>
              <w:ind w:left="0"/>
              <w:jc w:val="center"/>
              <w:rPr>
                <w:sz w:val="14"/>
                <w:szCs w:val="14"/>
              </w:rPr>
            </w:pPr>
            <w:r>
              <w:rPr>
                <w:b/>
                <w:sz w:val="18"/>
                <w:szCs w:val="18"/>
              </w:rPr>
              <w:t>Tổng chi phí công việc</w:t>
            </w:r>
          </w:p>
        </w:tc>
      </w:tr>
      <w:tr w:rsidR="00431614" w14:paraId="5E6E8C65"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CB51471" w14:textId="77777777" w:rsidR="00431614" w:rsidRDefault="00000000">
            <w:pPr>
              <w:widowControl w:val="0"/>
              <w:spacing w:after="0" w:line="276" w:lineRule="auto"/>
              <w:ind w:left="0"/>
              <w:jc w:val="center"/>
              <w:rPr>
                <w:sz w:val="14"/>
                <w:szCs w:val="14"/>
              </w:rPr>
            </w:pPr>
            <w:r>
              <w:rPr>
                <w:sz w:val="18"/>
                <w:szCs w:val="18"/>
              </w:rPr>
              <w:t>4.1</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9DE2B89" w14:textId="77777777" w:rsidR="00431614" w:rsidRDefault="00000000">
            <w:pPr>
              <w:widowControl w:val="0"/>
              <w:spacing w:after="0" w:line="276" w:lineRule="auto"/>
              <w:ind w:left="0"/>
              <w:rPr>
                <w:sz w:val="14"/>
                <w:szCs w:val="14"/>
              </w:rPr>
            </w:pPr>
            <w:r>
              <w:rPr>
                <w:sz w:val="18"/>
                <w:szCs w:val="18"/>
              </w:rPr>
              <w:t>Xây dựng tài liệu kiểm thử</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6B39039A" w14:textId="77777777" w:rsidR="00431614" w:rsidRDefault="00000000">
            <w:pPr>
              <w:widowControl w:val="0"/>
              <w:spacing w:after="0" w:line="276" w:lineRule="auto"/>
              <w:ind w:left="0"/>
              <w:jc w:val="center"/>
              <w:rPr>
                <w:sz w:val="14"/>
                <w:szCs w:val="14"/>
              </w:rPr>
            </w:pPr>
            <w:r>
              <w:rPr>
                <w:sz w:val="20"/>
                <w:szCs w:val="20"/>
              </w:rPr>
              <w:t>4.176.000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54C2D2D" w14:textId="77777777" w:rsidR="00431614" w:rsidRDefault="00000000">
            <w:pPr>
              <w:widowControl w:val="0"/>
              <w:spacing w:after="0" w:line="276" w:lineRule="auto"/>
              <w:ind w:left="0"/>
              <w:jc w:val="center"/>
              <w:rPr>
                <w:sz w:val="14"/>
                <w:szCs w:val="14"/>
              </w:rPr>
            </w:pPr>
            <w:r>
              <w:rPr>
                <w:sz w:val="20"/>
                <w:szCs w:val="20"/>
              </w:rPr>
              <w:t>250.000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566DBF22" w14:textId="77777777" w:rsidR="00431614" w:rsidRDefault="00000000">
            <w:pPr>
              <w:widowControl w:val="0"/>
              <w:spacing w:after="0" w:line="276" w:lineRule="auto"/>
              <w:ind w:left="0"/>
              <w:jc w:val="center"/>
              <w:rPr>
                <w:sz w:val="14"/>
                <w:szCs w:val="14"/>
              </w:rPr>
            </w:pPr>
            <w:r>
              <w:rPr>
                <w:sz w:val="20"/>
                <w:szCs w:val="20"/>
              </w:rPr>
              <w:t>1.400.000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4B4A6680"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004B0C9A"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2F2A17" w14:textId="77777777" w:rsidR="00431614" w:rsidRDefault="00000000">
            <w:pPr>
              <w:widowControl w:val="0"/>
              <w:spacing w:after="0" w:line="276" w:lineRule="auto"/>
              <w:ind w:left="0"/>
              <w:jc w:val="center"/>
              <w:rPr>
                <w:sz w:val="14"/>
                <w:szCs w:val="14"/>
              </w:rPr>
            </w:pPr>
            <w:r>
              <w:rPr>
                <w:sz w:val="20"/>
                <w:szCs w:val="20"/>
              </w:rPr>
              <w:t>6.826.000 đ</w:t>
            </w:r>
          </w:p>
        </w:tc>
      </w:tr>
      <w:tr w:rsidR="00431614" w14:paraId="4398B461"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20CF753" w14:textId="77777777" w:rsidR="00431614" w:rsidRDefault="00000000">
            <w:pPr>
              <w:widowControl w:val="0"/>
              <w:spacing w:after="0" w:line="276" w:lineRule="auto"/>
              <w:ind w:left="0"/>
              <w:jc w:val="center"/>
              <w:rPr>
                <w:sz w:val="14"/>
                <w:szCs w:val="14"/>
              </w:rPr>
            </w:pPr>
            <w:r>
              <w:rPr>
                <w:sz w:val="18"/>
                <w:szCs w:val="18"/>
              </w:rPr>
              <w:t>4.2</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67915ED" w14:textId="77777777" w:rsidR="00431614" w:rsidRDefault="00000000">
            <w:pPr>
              <w:widowControl w:val="0"/>
              <w:spacing w:after="0" w:line="276" w:lineRule="auto"/>
              <w:ind w:left="0"/>
              <w:rPr>
                <w:sz w:val="14"/>
                <w:szCs w:val="14"/>
              </w:rPr>
            </w:pPr>
            <w:r>
              <w:rPr>
                <w:sz w:val="18"/>
                <w:szCs w:val="18"/>
              </w:rPr>
              <w:t>Test module</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7E4AF8B7" w14:textId="77777777" w:rsidR="00431614" w:rsidRDefault="00000000">
            <w:pPr>
              <w:widowControl w:val="0"/>
              <w:spacing w:after="0" w:line="276" w:lineRule="auto"/>
              <w:ind w:left="0"/>
              <w:jc w:val="center"/>
              <w:rPr>
                <w:sz w:val="14"/>
                <w:szCs w:val="14"/>
              </w:rPr>
            </w:pPr>
            <w:r>
              <w:rPr>
                <w:sz w:val="20"/>
                <w:szCs w:val="20"/>
              </w:rPr>
              <w:t>3.888.000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1D347999" w14:textId="77777777" w:rsidR="00431614" w:rsidRDefault="00000000">
            <w:pPr>
              <w:widowControl w:val="0"/>
              <w:spacing w:after="0" w:line="276" w:lineRule="auto"/>
              <w:ind w:left="0"/>
              <w:jc w:val="center"/>
              <w:rPr>
                <w:sz w:val="14"/>
                <w:szCs w:val="14"/>
              </w:rPr>
            </w:pPr>
            <w:r>
              <w:rPr>
                <w:sz w:val="20"/>
                <w:szCs w:val="20"/>
              </w:rPr>
              <w:t>5.050.000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1299277" w14:textId="77777777" w:rsidR="00431614" w:rsidRDefault="00000000">
            <w:pPr>
              <w:widowControl w:val="0"/>
              <w:spacing w:after="0" w:line="276" w:lineRule="auto"/>
              <w:ind w:left="0"/>
              <w:jc w:val="center"/>
              <w:rPr>
                <w:sz w:val="14"/>
                <w:szCs w:val="14"/>
              </w:rPr>
            </w:pPr>
            <w:r>
              <w:rPr>
                <w:sz w:val="20"/>
                <w:szCs w:val="20"/>
              </w:rPr>
              <w:t>840.000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32E49554"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064196E8"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46E3AA" w14:textId="77777777" w:rsidR="00431614" w:rsidRDefault="00000000">
            <w:pPr>
              <w:widowControl w:val="0"/>
              <w:spacing w:after="0" w:line="276" w:lineRule="auto"/>
              <w:ind w:left="0"/>
              <w:jc w:val="center"/>
              <w:rPr>
                <w:sz w:val="14"/>
                <w:szCs w:val="14"/>
              </w:rPr>
            </w:pPr>
            <w:r>
              <w:rPr>
                <w:sz w:val="20"/>
                <w:szCs w:val="20"/>
              </w:rPr>
              <w:t>10.778.000 đ</w:t>
            </w:r>
          </w:p>
        </w:tc>
      </w:tr>
      <w:tr w:rsidR="00431614" w14:paraId="72BCEFF6"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44CD799" w14:textId="77777777" w:rsidR="00431614" w:rsidRDefault="00000000">
            <w:pPr>
              <w:widowControl w:val="0"/>
              <w:spacing w:after="0" w:line="276" w:lineRule="auto"/>
              <w:ind w:left="0"/>
              <w:jc w:val="center"/>
              <w:rPr>
                <w:sz w:val="14"/>
                <w:szCs w:val="14"/>
              </w:rPr>
            </w:pPr>
            <w:r>
              <w:rPr>
                <w:sz w:val="18"/>
                <w:szCs w:val="18"/>
              </w:rPr>
              <w:t>4.3</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2F7EF63" w14:textId="77777777" w:rsidR="00431614" w:rsidRDefault="00000000">
            <w:pPr>
              <w:widowControl w:val="0"/>
              <w:spacing w:after="0" w:line="276" w:lineRule="auto"/>
              <w:ind w:left="0"/>
              <w:rPr>
                <w:sz w:val="14"/>
                <w:szCs w:val="14"/>
              </w:rPr>
            </w:pPr>
            <w:r>
              <w:rPr>
                <w:sz w:val="18"/>
                <w:szCs w:val="18"/>
              </w:rPr>
              <w:t>Sửa lỗi phát sinh</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1CA76489" w14:textId="77777777" w:rsidR="00431614" w:rsidRDefault="00000000">
            <w:pPr>
              <w:widowControl w:val="0"/>
              <w:spacing w:after="0" w:line="276" w:lineRule="auto"/>
              <w:ind w:left="0"/>
              <w:jc w:val="center"/>
              <w:rPr>
                <w:sz w:val="14"/>
                <w:szCs w:val="14"/>
              </w:rPr>
            </w:pPr>
            <w:r>
              <w:rPr>
                <w:sz w:val="20"/>
                <w:szCs w:val="20"/>
              </w:rPr>
              <w:t>6.696.000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5CC89EC1" w14:textId="77777777" w:rsidR="00431614" w:rsidRDefault="00000000">
            <w:pPr>
              <w:widowControl w:val="0"/>
              <w:spacing w:after="0" w:line="276" w:lineRule="auto"/>
              <w:ind w:left="0"/>
              <w:jc w:val="center"/>
              <w:rPr>
                <w:sz w:val="14"/>
                <w:szCs w:val="14"/>
              </w:rPr>
            </w:pPr>
            <w:r>
              <w:rPr>
                <w:sz w:val="20"/>
                <w:szCs w:val="20"/>
              </w:rPr>
              <w:t>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177F3ACA" w14:textId="77777777" w:rsidR="00431614" w:rsidRDefault="00000000">
            <w:pPr>
              <w:widowControl w:val="0"/>
              <w:spacing w:after="0" w:line="276" w:lineRule="auto"/>
              <w:ind w:left="0"/>
              <w:jc w:val="center"/>
              <w:rPr>
                <w:sz w:val="14"/>
                <w:szCs w:val="14"/>
              </w:rPr>
            </w:pPr>
            <w:r>
              <w:rPr>
                <w:sz w:val="20"/>
                <w:szCs w:val="20"/>
              </w:rPr>
              <w:t>1.120.000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6FF27B6"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05A319CF"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21BF83" w14:textId="77777777" w:rsidR="00431614" w:rsidRDefault="00000000">
            <w:pPr>
              <w:widowControl w:val="0"/>
              <w:spacing w:after="0" w:line="276" w:lineRule="auto"/>
              <w:ind w:left="0"/>
              <w:jc w:val="center"/>
              <w:rPr>
                <w:sz w:val="14"/>
                <w:szCs w:val="14"/>
              </w:rPr>
            </w:pPr>
            <w:r>
              <w:rPr>
                <w:sz w:val="20"/>
                <w:szCs w:val="20"/>
              </w:rPr>
              <w:t>8.866.000 đ</w:t>
            </w:r>
          </w:p>
        </w:tc>
      </w:tr>
      <w:tr w:rsidR="00431614" w14:paraId="7E8B27B4"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54E955F" w14:textId="77777777" w:rsidR="00431614" w:rsidRDefault="00000000">
            <w:pPr>
              <w:widowControl w:val="0"/>
              <w:spacing w:after="0" w:line="276" w:lineRule="auto"/>
              <w:ind w:left="0"/>
              <w:jc w:val="center"/>
              <w:rPr>
                <w:sz w:val="14"/>
                <w:szCs w:val="14"/>
              </w:rPr>
            </w:pPr>
            <w:r>
              <w:rPr>
                <w:sz w:val="18"/>
                <w:szCs w:val="18"/>
              </w:rPr>
              <w:t>4.4</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2C531A8" w14:textId="77777777" w:rsidR="00431614" w:rsidRDefault="00000000">
            <w:pPr>
              <w:widowControl w:val="0"/>
              <w:spacing w:after="0" w:line="276" w:lineRule="auto"/>
              <w:ind w:left="0"/>
              <w:rPr>
                <w:sz w:val="14"/>
                <w:szCs w:val="14"/>
              </w:rPr>
            </w:pPr>
            <w:r>
              <w:rPr>
                <w:sz w:val="18"/>
                <w:szCs w:val="18"/>
              </w:rPr>
              <w:t>Báo cáo kiểm thử</w:t>
            </w:r>
          </w:p>
        </w:tc>
        <w:tc>
          <w:tcPr>
            <w:tcW w:w="117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220ED333" w14:textId="77777777" w:rsidR="00431614" w:rsidRDefault="00000000">
            <w:pPr>
              <w:widowControl w:val="0"/>
              <w:spacing w:after="0" w:line="276" w:lineRule="auto"/>
              <w:ind w:left="0"/>
              <w:jc w:val="center"/>
              <w:rPr>
                <w:sz w:val="14"/>
                <w:szCs w:val="14"/>
              </w:rPr>
            </w:pPr>
            <w:r>
              <w:rPr>
                <w:sz w:val="20"/>
                <w:szCs w:val="20"/>
              </w:rPr>
              <w:t>2.484.000 đ</w:t>
            </w:r>
          </w:p>
        </w:tc>
        <w:tc>
          <w:tcPr>
            <w:tcW w:w="1547"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2DC904D9" w14:textId="77777777" w:rsidR="00431614" w:rsidRDefault="00000000">
            <w:pPr>
              <w:widowControl w:val="0"/>
              <w:spacing w:after="0" w:line="276" w:lineRule="auto"/>
              <w:ind w:left="0"/>
              <w:jc w:val="center"/>
              <w:rPr>
                <w:sz w:val="14"/>
                <w:szCs w:val="14"/>
              </w:rPr>
            </w:pPr>
            <w:r>
              <w:rPr>
                <w:sz w:val="20"/>
                <w:szCs w:val="20"/>
              </w:rPr>
              <w:t>100.000 đ</w:t>
            </w:r>
          </w:p>
        </w:tc>
        <w:tc>
          <w:tcPr>
            <w:tcW w:w="114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13CBD0F3" w14:textId="77777777" w:rsidR="00431614" w:rsidRDefault="00000000">
            <w:pPr>
              <w:widowControl w:val="0"/>
              <w:spacing w:after="0" w:line="276" w:lineRule="auto"/>
              <w:ind w:left="0"/>
              <w:jc w:val="center"/>
              <w:rPr>
                <w:sz w:val="14"/>
                <w:szCs w:val="14"/>
              </w:rPr>
            </w:pPr>
            <w:r>
              <w:rPr>
                <w:sz w:val="20"/>
                <w:szCs w:val="20"/>
              </w:rPr>
              <w:t>560.000 đ</w:t>
            </w:r>
          </w:p>
        </w:tc>
        <w:tc>
          <w:tcPr>
            <w:tcW w:w="1152"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0D1BC522" w14:textId="77777777" w:rsidR="00431614" w:rsidRDefault="00000000">
            <w:pPr>
              <w:widowControl w:val="0"/>
              <w:spacing w:after="0" w:line="276" w:lineRule="auto"/>
              <w:ind w:left="0"/>
              <w:jc w:val="center"/>
              <w:rPr>
                <w:sz w:val="14"/>
                <w:szCs w:val="14"/>
              </w:rPr>
            </w:pPr>
            <w:r>
              <w:rPr>
                <w:sz w:val="20"/>
                <w:szCs w:val="20"/>
              </w:rPr>
              <w:t>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666E6F"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A7844B" w14:textId="77777777" w:rsidR="00431614" w:rsidRDefault="00000000">
            <w:pPr>
              <w:widowControl w:val="0"/>
              <w:spacing w:after="0" w:line="276" w:lineRule="auto"/>
              <w:ind w:left="0"/>
              <w:jc w:val="center"/>
              <w:rPr>
                <w:sz w:val="14"/>
                <w:szCs w:val="14"/>
              </w:rPr>
            </w:pPr>
            <w:r>
              <w:rPr>
                <w:sz w:val="20"/>
                <w:szCs w:val="20"/>
              </w:rPr>
              <w:t>4.144.000 đ</w:t>
            </w:r>
          </w:p>
        </w:tc>
      </w:tr>
      <w:tr w:rsidR="00431614" w14:paraId="341C342F" w14:textId="77777777">
        <w:trPr>
          <w:trHeight w:val="375"/>
        </w:trPr>
        <w:tc>
          <w:tcPr>
            <w:tcW w:w="211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B7F2B43" w14:textId="77777777" w:rsidR="00431614" w:rsidRDefault="00000000">
            <w:pPr>
              <w:widowControl w:val="0"/>
              <w:spacing w:after="0" w:line="276" w:lineRule="auto"/>
              <w:ind w:left="0"/>
              <w:jc w:val="center"/>
              <w:rPr>
                <w:sz w:val="14"/>
                <w:szCs w:val="14"/>
              </w:rPr>
            </w:pPr>
            <w:r>
              <w:rPr>
                <w:b/>
                <w:sz w:val="18"/>
                <w:szCs w:val="18"/>
              </w:rPr>
              <w:t>Tổng chi phí hạng mục</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AB8162" w14:textId="77777777" w:rsidR="00431614" w:rsidRDefault="00000000">
            <w:pPr>
              <w:widowControl w:val="0"/>
              <w:spacing w:after="0" w:line="276" w:lineRule="auto"/>
              <w:ind w:left="0"/>
              <w:jc w:val="center"/>
              <w:rPr>
                <w:sz w:val="14"/>
                <w:szCs w:val="14"/>
              </w:rPr>
            </w:pPr>
            <w:r>
              <w:rPr>
                <w:b/>
                <w:sz w:val="20"/>
                <w:szCs w:val="20"/>
              </w:rPr>
              <w:t>17.244.000 đ</w:t>
            </w:r>
          </w:p>
        </w:tc>
        <w:tc>
          <w:tcPr>
            <w:tcW w:w="154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8F507E" w14:textId="77777777" w:rsidR="00431614" w:rsidRDefault="00000000">
            <w:pPr>
              <w:widowControl w:val="0"/>
              <w:spacing w:after="0" w:line="276" w:lineRule="auto"/>
              <w:ind w:left="0"/>
              <w:jc w:val="center"/>
              <w:rPr>
                <w:sz w:val="14"/>
                <w:szCs w:val="14"/>
              </w:rPr>
            </w:pPr>
            <w:r>
              <w:rPr>
                <w:b/>
                <w:sz w:val="20"/>
                <w:szCs w:val="20"/>
              </w:rPr>
              <w:t>5.450.000 đ</w:t>
            </w:r>
          </w:p>
        </w:tc>
        <w:tc>
          <w:tcPr>
            <w:tcW w:w="11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30F949E" w14:textId="77777777" w:rsidR="00431614" w:rsidRDefault="00000000">
            <w:pPr>
              <w:widowControl w:val="0"/>
              <w:spacing w:after="0" w:line="276" w:lineRule="auto"/>
              <w:ind w:left="0"/>
              <w:jc w:val="center"/>
              <w:rPr>
                <w:sz w:val="14"/>
                <w:szCs w:val="14"/>
              </w:rPr>
            </w:pPr>
            <w:r>
              <w:rPr>
                <w:b/>
                <w:sz w:val="20"/>
                <w:szCs w:val="20"/>
              </w:rPr>
              <w:t>3.920.000 đ</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C536A2" w14:textId="77777777" w:rsidR="00431614" w:rsidRDefault="00000000">
            <w:pPr>
              <w:widowControl w:val="0"/>
              <w:spacing w:after="0" w:line="276" w:lineRule="auto"/>
              <w:ind w:left="0"/>
              <w:jc w:val="center"/>
              <w:rPr>
                <w:sz w:val="14"/>
                <w:szCs w:val="14"/>
              </w:rPr>
            </w:pPr>
            <w:r>
              <w:rPr>
                <w:b/>
                <w:sz w:val="20"/>
                <w:szCs w:val="20"/>
              </w:rPr>
              <w:t>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CDB865" w14:textId="77777777" w:rsidR="00431614" w:rsidRDefault="00000000">
            <w:pPr>
              <w:widowControl w:val="0"/>
              <w:spacing w:after="0" w:line="276" w:lineRule="auto"/>
              <w:ind w:left="0"/>
              <w:jc w:val="center"/>
              <w:rPr>
                <w:sz w:val="14"/>
                <w:szCs w:val="14"/>
              </w:rPr>
            </w:pPr>
            <w:r>
              <w:rPr>
                <w:b/>
                <w:sz w:val="20"/>
                <w:szCs w:val="20"/>
              </w:rPr>
              <w:t>4.000.000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627E8D6" w14:textId="77777777" w:rsidR="00431614" w:rsidRDefault="00000000">
            <w:pPr>
              <w:widowControl w:val="0"/>
              <w:spacing w:after="0" w:line="276" w:lineRule="auto"/>
              <w:ind w:left="0"/>
              <w:jc w:val="center"/>
              <w:rPr>
                <w:sz w:val="14"/>
                <w:szCs w:val="14"/>
              </w:rPr>
            </w:pPr>
            <w:r>
              <w:rPr>
                <w:b/>
                <w:sz w:val="20"/>
                <w:szCs w:val="20"/>
              </w:rPr>
              <w:t>30.614.000 đ</w:t>
            </w:r>
          </w:p>
        </w:tc>
      </w:tr>
      <w:tr w:rsidR="00431614" w14:paraId="09BCF1B3" w14:textId="77777777">
        <w:trPr>
          <w:trHeight w:val="315"/>
        </w:trPr>
        <w:tc>
          <w:tcPr>
            <w:tcW w:w="51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390AABC4" w14:textId="77777777" w:rsidR="00431614" w:rsidRDefault="00431614">
            <w:pPr>
              <w:widowControl w:val="0"/>
              <w:spacing w:after="0" w:line="276" w:lineRule="auto"/>
              <w:ind w:left="0"/>
              <w:rPr>
                <w:sz w:val="14"/>
                <w:szCs w:val="14"/>
              </w:rPr>
            </w:pPr>
          </w:p>
        </w:tc>
        <w:tc>
          <w:tcPr>
            <w:tcW w:w="1605"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696C5CFC" w14:textId="77777777" w:rsidR="00431614" w:rsidRDefault="00431614">
            <w:pPr>
              <w:widowControl w:val="0"/>
              <w:spacing w:after="0" w:line="276" w:lineRule="auto"/>
              <w:ind w:left="0"/>
              <w:rPr>
                <w:sz w:val="14"/>
                <w:szCs w:val="14"/>
              </w:rPr>
            </w:pPr>
          </w:p>
        </w:tc>
        <w:tc>
          <w:tcPr>
            <w:tcW w:w="117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7D382721" w14:textId="77777777" w:rsidR="00431614" w:rsidRDefault="00431614">
            <w:pPr>
              <w:widowControl w:val="0"/>
              <w:spacing w:after="0" w:line="276" w:lineRule="auto"/>
              <w:ind w:left="0"/>
              <w:rPr>
                <w:sz w:val="14"/>
                <w:szCs w:val="14"/>
              </w:rPr>
            </w:pPr>
          </w:p>
        </w:tc>
        <w:tc>
          <w:tcPr>
            <w:tcW w:w="1547"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6E42194B" w14:textId="77777777" w:rsidR="00431614" w:rsidRDefault="00431614">
            <w:pPr>
              <w:widowControl w:val="0"/>
              <w:spacing w:after="0" w:line="276" w:lineRule="auto"/>
              <w:ind w:left="0"/>
              <w:rPr>
                <w:sz w:val="14"/>
                <w:szCs w:val="14"/>
              </w:rPr>
            </w:pPr>
          </w:p>
        </w:tc>
        <w:tc>
          <w:tcPr>
            <w:tcW w:w="1140"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78D13945" w14:textId="77777777" w:rsidR="00431614" w:rsidRDefault="00431614">
            <w:pPr>
              <w:widowControl w:val="0"/>
              <w:spacing w:after="0" w:line="276" w:lineRule="auto"/>
              <w:ind w:left="0"/>
              <w:rPr>
                <w:sz w:val="14"/>
                <w:szCs w:val="14"/>
              </w:rPr>
            </w:pPr>
          </w:p>
        </w:tc>
        <w:tc>
          <w:tcPr>
            <w:tcW w:w="1152"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0D8F02FB" w14:textId="77777777" w:rsidR="00431614" w:rsidRDefault="00431614">
            <w:pPr>
              <w:widowControl w:val="0"/>
              <w:spacing w:after="0" w:line="276" w:lineRule="auto"/>
              <w:ind w:left="0"/>
              <w:rPr>
                <w:sz w:val="14"/>
                <w:szCs w:val="14"/>
              </w:rPr>
            </w:pPr>
          </w:p>
        </w:tc>
        <w:tc>
          <w:tcPr>
            <w:tcW w:w="1095"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427214DA" w14:textId="77777777" w:rsidR="00431614" w:rsidRDefault="00431614">
            <w:pPr>
              <w:widowControl w:val="0"/>
              <w:spacing w:after="0" w:line="276" w:lineRule="auto"/>
              <w:ind w:left="0"/>
              <w:rPr>
                <w:sz w:val="14"/>
                <w:szCs w:val="14"/>
              </w:rPr>
            </w:pPr>
          </w:p>
        </w:tc>
        <w:tc>
          <w:tcPr>
            <w:tcW w:w="1224"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center"/>
          </w:tcPr>
          <w:p w14:paraId="2D96B57B" w14:textId="77777777" w:rsidR="00431614" w:rsidRDefault="00431614">
            <w:pPr>
              <w:widowControl w:val="0"/>
              <w:spacing w:after="0" w:line="276" w:lineRule="auto"/>
              <w:ind w:left="0"/>
              <w:rPr>
                <w:sz w:val="14"/>
                <w:szCs w:val="14"/>
              </w:rPr>
            </w:pPr>
          </w:p>
        </w:tc>
      </w:tr>
      <w:tr w:rsidR="00431614" w14:paraId="3EF57ABD" w14:textId="77777777">
        <w:trPr>
          <w:trHeight w:val="375"/>
        </w:trPr>
        <w:tc>
          <w:tcPr>
            <w:tcW w:w="211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091147A" w14:textId="77777777" w:rsidR="00431614" w:rsidRDefault="00000000">
            <w:pPr>
              <w:widowControl w:val="0"/>
              <w:spacing w:after="0" w:line="276" w:lineRule="auto"/>
              <w:ind w:left="0"/>
              <w:jc w:val="center"/>
              <w:rPr>
                <w:sz w:val="14"/>
                <w:szCs w:val="14"/>
              </w:rPr>
            </w:pPr>
            <w:r>
              <w:rPr>
                <w:b/>
                <w:sz w:val="20"/>
                <w:szCs w:val="20"/>
              </w:rPr>
              <w:t>Giai đoạn 5</w:t>
            </w:r>
          </w:p>
        </w:tc>
        <w:tc>
          <w:tcPr>
            <w:tcW w:w="7328" w:type="dxa"/>
            <w:gridSpan w:val="6"/>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8CB6BDB" w14:textId="77777777" w:rsidR="00431614" w:rsidRDefault="00000000">
            <w:pPr>
              <w:widowControl w:val="0"/>
              <w:spacing w:after="0" w:line="276" w:lineRule="auto"/>
              <w:ind w:left="0"/>
              <w:jc w:val="center"/>
              <w:rPr>
                <w:sz w:val="14"/>
                <w:szCs w:val="14"/>
              </w:rPr>
            </w:pPr>
            <w:r>
              <w:rPr>
                <w:b/>
                <w:sz w:val="20"/>
                <w:szCs w:val="20"/>
              </w:rPr>
              <w:t>Triển khai và bàn giao</w:t>
            </w:r>
          </w:p>
        </w:tc>
      </w:tr>
      <w:tr w:rsidR="00431614" w14:paraId="67EBD952" w14:textId="77777777">
        <w:trPr>
          <w:trHeight w:val="88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A7277C1" w14:textId="77777777" w:rsidR="00431614" w:rsidRDefault="00000000">
            <w:pPr>
              <w:widowControl w:val="0"/>
              <w:spacing w:after="0" w:line="276" w:lineRule="auto"/>
              <w:ind w:left="0"/>
              <w:jc w:val="center"/>
              <w:rPr>
                <w:sz w:val="14"/>
                <w:szCs w:val="14"/>
              </w:rPr>
            </w:pPr>
            <w:r>
              <w:rPr>
                <w:b/>
                <w:sz w:val="18"/>
                <w:szCs w:val="18"/>
              </w:rPr>
              <w:t>Mã WBS</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46911D0" w14:textId="77777777" w:rsidR="00431614" w:rsidRDefault="00000000">
            <w:pPr>
              <w:widowControl w:val="0"/>
              <w:spacing w:after="0" w:line="276" w:lineRule="auto"/>
              <w:ind w:left="0"/>
              <w:jc w:val="center"/>
              <w:rPr>
                <w:sz w:val="14"/>
                <w:szCs w:val="14"/>
              </w:rPr>
            </w:pPr>
            <w:r>
              <w:rPr>
                <w:b/>
                <w:sz w:val="18"/>
                <w:szCs w:val="18"/>
              </w:rPr>
              <w:t>Tên công việc</w:t>
            </w:r>
          </w:p>
        </w:tc>
        <w:tc>
          <w:tcPr>
            <w:tcW w:w="117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DDD2538" w14:textId="77777777" w:rsidR="00431614" w:rsidRDefault="00000000">
            <w:pPr>
              <w:widowControl w:val="0"/>
              <w:spacing w:after="0" w:line="276" w:lineRule="auto"/>
              <w:ind w:left="0"/>
              <w:jc w:val="center"/>
              <w:rPr>
                <w:sz w:val="14"/>
                <w:szCs w:val="14"/>
              </w:rPr>
            </w:pPr>
            <w:r>
              <w:rPr>
                <w:b/>
                <w:sz w:val="18"/>
                <w:szCs w:val="18"/>
              </w:rPr>
              <w:t>Chi Phí nhân sự</w:t>
            </w:r>
          </w:p>
        </w:tc>
        <w:tc>
          <w:tcPr>
            <w:tcW w:w="1547"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7E981D9" w14:textId="77777777" w:rsidR="00431614" w:rsidRDefault="00000000">
            <w:pPr>
              <w:widowControl w:val="0"/>
              <w:spacing w:after="0" w:line="276" w:lineRule="auto"/>
              <w:ind w:left="0"/>
              <w:jc w:val="center"/>
              <w:rPr>
                <w:sz w:val="14"/>
                <w:szCs w:val="14"/>
              </w:rPr>
            </w:pPr>
            <w:r>
              <w:rPr>
                <w:b/>
                <w:sz w:val="18"/>
                <w:szCs w:val="18"/>
              </w:rPr>
              <w:t>Chi phí nguyên vật liệu</w:t>
            </w:r>
          </w:p>
        </w:tc>
        <w:tc>
          <w:tcPr>
            <w:tcW w:w="114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4275DFD" w14:textId="77777777" w:rsidR="00431614" w:rsidRDefault="00000000">
            <w:pPr>
              <w:widowControl w:val="0"/>
              <w:spacing w:after="0" w:line="276" w:lineRule="auto"/>
              <w:ind w:left="0"/>
              <w:jc w:val="center"/>
              <w:rPr>
                <w:sz w:val="14"/>
                <w:szCs w:val="14"/>
              </w:rPr>
            </w:pPr>
            <w:r>
              <w:rPr>
                <w:b/>
                <w:sz w:val="18"/>
                <w:szCs w:val="18"/>
              </w:rPr>
              <w:t>Chi phí cơ sở vật chất</w:t>
            </w:r>
          </w:p>
        </w:tc>
        <w:tc>
          <w:tcPr>
            <w:tcW w:w="1152"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54D8C01" w14:textId="77777777" w:rsidR="00431614" w:rsidRDefault="00000000">
            <w:pPr>
              <w:widowControl w:val="0"/>
              <w:spacing w:after="0" w:line="276" w:lineRule="auto"/>
              <w:ind w:left="0"/>
              <w:jc w:val="center"/>
              <w:rPr>
                <w:sz w:val="14"/>
                <w:szCs w:val="14"/>
              </w:rPr>
            </w:pPr>
            <w:r>
              <w:rPr>
                <w:b/>
                <w:sz w:val="18"/>
                <w:szCs w:val="18"/>
              </w:rPr>
              <w:t>Chi phí phát sinh</w:t>
            </w:r>
          </w:p>
        </w:tc>
        <w:tc>
          <w:tcPr>
            <w:tcW w:w="109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B00B4B8" w14:textId="77777777" w:rsidR="00431614" w:rsidRDefault="00000000">
            <w:pPr>
              <w:widowControl w:val="0"/>
              <w:spacing w:after="0" w:line="276" w:lineRule="auto"/>
              <w:ind w:left="0"/>
              <w:jc w:val="center"/>
              <w:rPr>
                <w:sz w:val="14"/>
                <w:szCs w:val="14"/>
              </w:rPr>
            </w:pPr>
            <w:r>
              <w:rPr>
                <w:b/>
                <w:sz w:val="18"/>
                <w:szCs w:val="18"/>
              </w:rPr>
              <w:t>Chi phí dự phòng</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521ACB8" w14:textId="77777777" w:rsidR="00431614" w:rsidRDefault="00000000">
            <w:pPr>
              <w:widowControl w:val="0"/>
              <w:spacing w:after="0" w:line="276" w:lineRule="auto"/>
              <w:ind w:left="0"/>
              <w:jc w:val="center"/>
              <w:rPr>
                <w:sz w:val="14"/>
                <w:szCs w:val="14"/>
              </w:rPr>
            </w:pPr>
            <w:r>
              <w:rPr>
                <w:b/>
                <w:sz w:val="20"/>
                <w:szCs w:val="20"/>
              </w:rPr>
              <w:t>Tổng chi phí công việc</w:t>
            </w:r>
          </w:p>
        </w:tc>
      </w:tr>
      <w:tr w:rsidR="00431614" w14:paraId="41391CD1"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DFD0DC2" w14:textId="77777777" w:rsidR="00431614" w:rsidRDefault="00000000">
            <w:pPr>
              <w:widowControl w:val="0"/>
              <w:spacing w:after="0" w:line="276" w:lineRule="auto"/>
              <w:ind w:left="0"/>
              <w:jc w:val="center"/>
              <w:rPr>
                <w:sz w:val="14"/>
                <w:szCs w:val="14"/>
              </w:rPr>
            </w:pPr>
            <w:r>
              <w:rPr>
                <w:sz w:val="18"/>
                <w:szCs w:val="18"/>
              </w:rPr>
              <w:t>5.1</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005A5B1" w14:textId="77777777" w:rsidR="00431614" w:rsidRDefault="00000000">
            <w:pPr>
              <w:widowControl w:val="0"/>
              <w:spacing w:after="0" w:line="276" w:lineRule="auto"/>
              <w:ind w:left="0"/>
              <w:rPr>
                <w:sz w:val="14"/>
                <w:szCs w:val="14"/>
              </w:rPr>
            </w:pPr>
            <w:r>
              <w:rPr>
                <w:sz w:val="18"/>
                <w:szCs w:val="18"/>
              </w:rPr>
              <w:t>Cài đặt sản phẩm</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03B24574" w14:textId="77777777" w:rsidR="00431614" w:rsidRDefault="00000000">
            <w:pPr>
              <w:widowControl w:val="0"/>
              <w:spacing w:after="0" w:line="276" w:lineRule="auto"/>
              <w:ind w:left="0"/>
              <w:jc w:val="center"/>
              <w:rPr>
                <w:sz w:val="14"/>
                <w:szCs w:val="14"/>
              </w:rPr>
            </w:pPr>
            <w:r>
              <w:rPr>
                <w:sz w:val="20"/>
                <w:szCs w:val="20"/>
              </w:rPr>
              <w:t>1.836.000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691F37EC" w14:textId="77777777" w:rsidR="00431614" w:rsidRDefault="00000000">
            <w:pPr>
              <w:widowControl w:val="0"/>
              <w:spacing w:after="0" w:line="276" w:lineRule="auto"/>
              <w:ind w:left="0"/>
              <w:jc w:val="center"/>
              <w:rPr>
                <w:sz w:val="14"/>
                <w:szCs w:val="14"/>
              </w:rPr>
            </w:pPr>
            <w:r>
              <w:rPr>
                <w:sz w:val="20"/>
                <w:szCs w:val="20"/>
              </w:rPr>
              <w:t>23.450.000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6DB14F32" w14:textId="77777777" w:rsidR="00431614" w:rsidRDefault="00000000">
            <w:pPr>
              <w:widowControl w:val="0"/>
              <w:spacing w:after="0" w:line="276" w:lineRule="auto"/>
              <w:ind w:left="0"/>
              <w:jc w:val="center"/>
              <w:rPr>
                <w:sz w:val="14"/>
                <w:szCs w:val="14"/>
              </w:rPr>
            </w:pPr>
            <w:r>
              <w:rPr>
                <w:sz w:val="20"/>
                <w:szCs w:val="20"/>
              </w:rPr>
              <w:t>3.560.000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463811AC" w14:textId="77777777" w:rsidR="00431614" w:rsidRDefault="00000000">
            <w:pPr>
              <w:widowControl w:val="0"/>
              <w:spacing w:after="0" w:line="276" w:lineRule="auto"/>
              <w:ind w:left="0"/>
              <w:jc w:val="center"/>
              <w:rPr>
                <w:sz w:val="14"/>
                <w:szCs w:val="14"/>
              </w:rPr>
            </w:pPr>
            <w:r>
              <w:rPr>
                <w:sz w:val="20"/>
                <w:szCs w:val="20"/>
              </w:rPr>
              <w:t>18.800.000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700ACB86"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2EBDED" w14:textId="77777777" w:rsidR="00431614" w:rsidRDefault="00000000">
            <w:pPr>
              <w:widowControl w:val="0"/>
              <w:spacing w:after="0" w:line="276" w:lineRule="auto"/>
              <w:ind w:left="0"/>
              <w:jc w:val="center"/>
              <w:rPr>
                <w:sz w:val="14"/>
                <w:szCs w:val="14"/>
              </w:rPr>
            </w:pPr>
            <w:r>
              <w:rPr>
                <w:sz w:val="20"/>
                <w:szCs w:val="20"/>
              </w:rPr>
              <w:t>48.646.000 đ</w:t>
            </w:r>
          </w:p>
        </w:tc>
      </w:tr>
      <w:tr w:rsidR="00431614" w14:paraId="3A1A72AF"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7135119" w14:textId="77777777" w:rsidR="00431614" w:rsidRDefault="00000000">
            <w:pPr>
              <w:widowControl w:val="0"/>
              <w:spacing w:after="0" w:line="276" w:lineRule="auto"/>
              <w:ind w:left="0"/>
              <w:jc w:val="center"/>
              <w:rPr>
                <w:sz w:val="14"/>
                <w:szCs w:val="14"/>
              </w:rPr>
            </w:pPr>
            <w:r>
              <w:rPr>
                <w:sz w:val="18"/>
                <w:szCs w:val="18"/>
              </w:rPr>
              <w:t>5.2</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B1AF762" w14:textId="77777777" w:rsidR="00431614" w:rsidRDefault="00000000">
            <w:pPr>
              <w:widowControl w:val="0"/>
              <w:spacing w:after="0" w:line="276" w:lineRule="auto"/>
              <w:ind w:left="0"/>
              <w:rPr>
                <w:sz w:val="14"/>
                <w:szCs w:val="14"/>
              </w:rPr>
            </w:pPr>
            <w:r>
              <w:rPr>
                <w:sz w:val="18"/>
                <w:szCs w:val="18"/>
              </w:rPr>
              <w:t>Hướng dẫn sử dụng</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6491597E" w14:textId="77777777" w:rsidR="00431614" w:rsidRDefault="00000000">
            <w:pPr>
              <w:widowControl w:val="0"/>
              <w:spacing w:after="0" w:line="276" w:lineRule="auto"/>
              <w:ind w:left="0"/>
              <w:jc w:val="center"/>
              <w:rPr>
                <w:sz w:val="14"/>
                <w:szCs w:val="14"/>
              </w:rPr>
            </w:pPr>
            <w:r>
              <w:rPr>
                <w:sz w:val="20"/>
                <w:szCs w:val="20"/>
              </w:rPr>
              <w:t>792.000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37233062" w14:textId="77777777" w:rsidR="00431614" w:rsidRDefault="00000000">
            <w:pPr>
              <w:widowControl w:val="0"/>
              <w:spacing w:after="0" w:line="276" w:lineRule="auto"/>
              <w:ind w:left="0"/>
              <w:jc w:val="center"/>
              <w:rPr>
                <w:sz w:val="14"/>
                <w:szCs w:val="14"/>
              </w:rPr>
            </w:pPr>
            <w:r>
              <w:rPr>
                <w:sz w:val="20"/>
                <w:szCs w:val="20"/>
              </w:rPr>
              <w:t>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5C03F1DF" w14:textId="77777777" w:rsidR="00431614" w:rsidRDefault="00000000">
            <w:pPr>
              <w:widowControl w:val="0"/>
              <w:spacing w:after="0" w:line="276" w:lineRule="auto"/>
              <w:ind w:left="0"/>
              <w:jc w:val="center"/>
              <w:rPr>
                <w:sz w:val="14"/>
                <w:szCs w:val="14"/>
              </w:rPr>
            </w:pPr>
            <w:r>
              <w:rPr>
                <w:sz w:val="20"/>
                <w:szCs w:val="20"/>
              </w:rPr>
              <w:t>280.000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1E62E2C9" w14:textId="77777777" w:rsidR="00431614" w:rsidRDefault="00000000">
            <w:pPr>
              <w:widowControl w:val="0"/>
              <w:spacing w:after="0" w:line="276" w:lineRule="auto"/>
              <w:ind w:left="0"/>
              <w:jc w:val="center"/>
              <w:rPr>
                <w:sz w:val="14"/>
                <w:szCs w:val="14"/>
              </w:rPr>
            </w:pPr>
            <w:r>
              <w:rPr>
                <w:sz w:val="20"/>
                <w:szCs w:val="20"/>
              </w:rPr>
              <w:t>1.800.000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52A30CA4"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28BE54" w14:textId="77777777" w:rsidR="00431614" w:rsidRDefault="00000000">
            <w:pPr>
              <w:widowControl w:val="0"/>
              <w:spacing w:after="0" w:line="276" w:lineRule="auto"/>
              <w:ind w:left="0"/>
              <w:jc w:val="center"/>
              <w:rPr>
                <w:sz w:val="14"/>
                <w:szCs w:val="14"/>
              </w:rPr>
            </w:pPr>
            <w:r>
              <w:rPr>
                <w:sz w:val="20"/>
                <w:szCs w:val="20"/>
              </w:rPr>
              <w:t>3.922.000 đ</w:t>
            </w:r>
          </w:p>
        </w:tc>
      </w:tr>
      <w:tr w:rsidR="00431614" w14:paraId="5265E720"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3AE7912" w14:textId="77777777" w:rsidR="00431614" w:rsidRDefault="00000000">
            <w:pPr>
              <w:widowControl w:val="0"/>
              <w:spacing w:after="0" w:line="276" w:lineRule="auto"/>
              <w:ind w:left="0"/>
              <w:jc w:val="center"/>
              <w:rPr>
                <w:sz w:val="14"/>
                <w:szCs w:val="14"/>
              </w:rPr>
            </w:pPr>
            <w:r>
              <w:rPr>
                <w:sz w:val="18"/>
                <w:szCs w:val="18"/>
              </w:rPr>
              <w:t>5.3</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76764AD" w14:textId="77777777" w:rsidR="00431614" w:rsidRDefault="00000000">
            <w:pPr>
              <w:widowControl w:val="0"/>
              <w:spacing w:after="0" w:line="276" w:lineRule="auto"/>
              <w:ind w:left="0"/>
              <w:rPr>
                <w:sz w:val="14"/>
                <w:szCs w:val="14"/>
              </w:rPr>
            </w:pPr>
            <w:r>
              <w:rPr>
                <w:sz w:val="18"/>
                <w:szCs w:val="18"/>
              </w:rPr>
              <w:t>Bàn giao sản phẩm</w:t>
            </w:r>
          </w:p>
        </w:tc>
        <w:tc>
          <w:tcPr>
            <w:tcW w:w="117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548E4971" w14:textId="77777777" w:rsidR="00431614" w:rsidRDefault="00000000">
            <w:pPr>
              <w:widowControl w:val="0"/>
              <w:spacing w:after="0" w:line="276" w:lineRule="auto"/>
              <w:ind w:left="0"/>
              <w:jc w:val="center"/>
              <w:rPr>
                <w:sz w:val="14"/>
                <w:szCs w:val="14"/>
              </w:rPr>
            </w:pPr>
            <w:r>
              <w:rPr>
                <w:sz w:val="20"/>
                <w:szCs w:val="20"/>
              </w:rPr>
              <w:t>792.000 đ</w:t>
            </w:r>
          </w:p>
        </w:tc>
        <w:tc>
          <w:tcPr>
            <w:tcW w:w="1547"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71A452FB" w14:textId="77777777" w:rsidR="00431614" w:rsidRDefault="00000000">
            <w:pPr>
              <w:widowControl w:val="0"/>
              <w:spacing w:after="0" w:line="276" w:lineRule="auto"/>
              <w:ind w:left="0"/>
              <w:jc w:val="center"/>
              <w:rPr>
                <w:sz w:val="14"/>
                <w:szCs w:val="14"/>
              </w:rPr>
            </w:pPr>
            <w:r>
              <w:rPr>
                <w:sz w:val="20"/>
                <w:szCs w:val="20"/>
              </w:rPr>
              <w:t>50.000 đ</w:t>
            </w:r>
          </w:p>
        </w:tc>
        <w:tc>
          <w:tcPr>
            <w:tcW w:w="1140"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48106CB5" w14:textId="77777777" w:rsidR="00431614" w:rsidRDefault="00000000">
            <w:pPr>
              <w:widowControl w:val="0"/>
              <w:spacing w:after="0" w:line="276" w:lineRule="auto"/>
              <w:ind w:left="0"/>
              <w:jc w:val="center"/>
              <w:rPr>
                <w:sz w:val="14"/>
                <w:szCs w:val="14"/>
              </w:rPr>
            </w:pPr>
            <w:r>
              <w:rPr>
                <w:sz w:val="20"/>
                <w:szCs w:val="20"/>
              </w:rPr>
              <w:t>280.000 đ</w:t>
            </w:r>
          </w:p>
        </w:tc>
        <w:tc>
          <w:tcPr>
            <w:tcW w:w="1152" w:type="dxa"/>
            <w:tcBorders>
              <w:top w:val="single" w:sz="6" w:space="0" w:color="CCCCCC"/>
              <w:left w:val="single" w:sz="6" w:space="0" w:color="CCCCCC"/>
              <w:bottom w:val="dotted" w:sz="6" w:space="0" w:color="000000"/>
              <w:right w:val="dotted" w:sz="6" w:space="0" w:color="000000"/>
            </w:tcBorders>
            <w:shd w:val="clear" w:color="auto" w:fill="auto"/>
            <w:tcMar>
              <w:top w:w="40" w:type="dxa"/>
              <w:left w:w="40" w:type="dxa"/>
              <w:bottom w:w="40" w:type="dxa"/>
              <w:right w:w="40" w:type="dxa"/>
            </w:tcMar>
            <w:vAlign w:val="center"/>
          </w:tcPr>
          <w:p w14:paraId="3927299B" w14:textId="77777777" w:rsidR="00431614" w:rsidRDefault="00000000">
            <w:pPr>
              <w:widowControl w:val="0"/>
              <w:spacing w:after="0" w:line="276" w:lineRule="auto"/>
              <w:ind w:left="0"/>
              <w:jc w:val="center"/>
              <w:rPr>
                <w:sz w:val="14"/>
                <w:szCs w:val="14"/>
              </w:rPr>
            </w:pPr>
            <w:r>
              <w:rPr>
                <w:sz w:val="20"/>
                <w:szCs w:val="20"/>
              </w:rPr>
              <w:t>1.400.000 đ</w:t>
            </w:r>
          </w:p>
        </w:tc>
        <w:tc>
          <w:tcPr>
            <w:tcW w:w="1095" w:type="dxa"/>
            <w:tcBorders>
              <w:top w:val="single" w:sz="6" w:space="0" w:color="CCCCCC"/>
              <w:left w:val="single" w:sz="6" w:space="0" w:color="CCCCCC"/>
              <w:bottom w:val="dotted" w:sz="6" w:space="0" w:color="000000"/>
              <w:right w:val="single" w:sz="6" w:space="0" w:color="000000"/>
            </w:tcBorders>
            <w:shd w:val="clear" w:color="auto" w:fill="auto"/>
            <w:tcMar>
              <w:top w:w="40" w:type="dxa"/>
              <w:left w:w="40" w:type="dxa"/>
              <w:bottom w:w="40" w:type="dxa"/>
              <w:right w:w="40" w:type="dxa"/>
            </w:tcMar>
            <w:vAlign w:val="center"/>
          </w:tcPr>
          <w:p w14:paraId="2E73EE96"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94AAB6" w14:textId="77777777" w:rsidR="00431614" w:rsidRDefault="00000000">
            <w:pPr>
              <w:widowControl w:val="0"/>
              <w:spacing w:after="0" w:line="276" w:lineRule="auto"/>
              <w:ind w:left="0"/>
              <w:jc w:val="center"/>
              <w:rPr>
                <w:sz w:val="14"/>
                <w:szCs w:val="14"/>
              </w:rPr>
            </w:pPr>
            <w:r>
              <w:rPr>
                <w:sz w:val="20"/>
                <w:szCs w:val="20"/>
              </w:rPr>
              <w:t>3.522.000 đ</w:t>
            </w:r>
          </w:p>
        </w:tc>
      </w:tr>
      <w:tr w:rsidR="00431614" w14:paraId="4C8C3E1C" w14:textId="77777777">
        <w:trPr>
          <w:trHeight w:val="375"/>
        </w:trPr>
        <w:tc>
          <w:tcPr>
            <w:tcW w:w="5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A609CC1" w14:textId="77777777" w:rsidR="00431614" w:rsidRDefault="00000000">
            <w:pPr>
              <w:widowControl w:val="0"/>
              <w:spacing w:after="0" w:line="276" w:lineRule="auto"/>
              <w:ind w:left="0"/>
              <w:jc w:val="center"/>
              <w:rPr>
                <w:sz w:val="14"/>
                <w:szCs w:val="14"/>
              </w:rPr>
            </w:pPr>
            <w:r>
              <w:rPr>
                <w:sz w:val="18"/>
                <w:szCs w:val="18"/>
              </w:rPr>
              <w:t>5.4</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76A61B1" w14:textId="77777777" w:rsidR="00431614" w:rsidRDefault="00000000">
            <w:pPr>
              <w:widowControl w:val="0"/>
              <w:spacing w:after="0" w:line="276" w:lineRule="auto"/>
              <w:ind w:left="0"/>
              <w:rPr>
                <w:sz w:val="14"/>
                <w:szCs w:val="14"/>
              </w:rPr>
            </w:pPr>
            <w:r>
              <w:rPr>
                <w:sz w:val="18"/>
                <w:szCs w:val="18"/>
              </w:rPr>
              <w:t>Báo cáo</w:t>
            </w:r>
          </w:p>
        </w:tc>
        <w:tc>
          <w:tcPr>
            <w:tcW w:w="117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2732AB61" w14:textId="77777777" w:rsidR="00431614" w:rsidRDefault="00000000">
            <w:pPr>
              <w:widowControl w:val="0"/>
              <w:spacing w:after="0" w:line="276" w:lineRule="auto"/>
              <w:ind w:left="0"/>
              <w:jc w:val="center"/>
              <w:rPr>
                <w:sz w:val="14"/>
                <w:szCs w:val="14"/>
              </w:rPr>
            </w:pPr>
            <w:r>
              <w:rPr>
                <w:sz w:val="20"/>
                <w:szCs w:val="20"/>
              </w:rPr>
              <w:t>1.656.000 đ</w:t>
            </w:r>
          </w:p>
        </w:tc>
        <w:tc>
          <w:tcPr>
            <w:tcW w:w="1547"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5DE5672D" w14:textId="77777777" w:rsidR="00431614" w:rsidRDefault="00000000">
            <w:pPr>
              <w:widowControl w:val="0"/>
              <w:spacing w:after="0" w:line="276" w:lineRule="auto"/>
              <w:ind w:left="0"/>
              <w:jc w:val="center"/>
              <w:rPr>
                <w:sz w:val="14"/>
                <w:szCs w:val="14"/>
              </w:rPr>
            </w:pPr>
            <w:r>
              <w:rPr>
                <w:sz w:val="20"/>
                <w:szCs w:val="20"/>
              </w:rPr>
              <w:t>100.000 đ</w:t>
            </w:r>
          </w:p>
        </w:tc>
        <w:tc>
          <w:tcPr>
            <w:tcW w:w="1140"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44B4195E" w14:textId="77777777" w:rsidR="00431614" w:rsidRDefault="00000000">
            <w:pPr>
              <w:widowControl w:val="0"/>
              <w:spacing w:after="0" w:line="276" w:lineRule="auto"/>
              <w:ind w:left="0"/>
              <w:jc w:val="center"/>
              <w:rPr>
                <w:sz w:val="14"/>
                <w:szCs w:val="14"/>
              </w:rPr>
            </w:pPr>
            <w:r>
              <w:rPr>
                <w:sz w:val="20"/>
                <w:szCs w:val="20"/>
              </w:rPr>
              <w:t>560.000 đ</w:t>
            </w:r>
          </w:p>
        </w:tc>
        <w:tc>
          <w:tcPr>
            <w:tcW w:w="1152" w:type="dxa"/>
            <w:tcBorders>
              <w:top w:val="single" w:sz="6" w:space="0" w:color="CCCCCC"/>
              <w:left w:val="single" w:sz="6" w:space="0" w:color="CCCCCC"/>
              <w:bottom w:val="single" w:sz="6" w:space="0" w:color="000000"/>
              <w:right w:val="dotted" w:sz="6" w:space="0" w:color="000000"/>
            </w:tcBorders>
            <w:shd w:val="clear" w:color="auto" w:fill="auto"/>
            <w:tcMar>
              <w:top w:w="40" w:type="dxa"/>
              <w:left w:w="40" w:type="dxa"/>
              <w:bottom w:w="40" w:type="dxa"/>
              <w:right w:w="40" w:type="dxa"/>
            </w:tcMar>
            <w:vAlign w:val="center"/>
          </w:tcPr>
          <w:p w14:paraId="4C3DF3D4" w14:textId="77777777" w:rsidR="00431614" w:rsidRDefault="00000000">
            <w:pPr>
              <w:widowControl w:val="0"/>
              <w:spacing w:after="0" w:line="276" w:lineRule="auto"/>
              <w:ind w:left="0"/>
              <w:jc w:val="center"/>
              <w:rPr>
                <w:sz w:val="14"/>
                <w:szCs w:val="14"/>
              </w:rPr>
            </w:pPr>
            <w:r>
              <w:rPr>
                <w:sz w:val="20"/>
                <w:szCs w:val="20"/>
              </w:rPr>
              <w:t>3.000.000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BFED32" w14:textId="77777777" w:rsidR="00431614" w:rsidRDefault="00000000">
            <w:pPr>
              <w:widowControl w:val="0"/>
              <w:spacing w:after="0" w:line="276" w:lineRule="auto"/>
              <w:ind w:left="0"/>
              <w:jc w:val="center"/>
              <w:rPr>
                <w:sz w:val="14"/>
                <w:szCs w:val="14"/>
              </w:rPr>
            </w:pPr>
            <w:r>
              <w:rPr>
                <w:sz w:val="20"/>
                <w:szCs w:val="20"/>
              </w:rPr>
              <w:t>1.000.000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FB8790" w14:textId="77777777" w:rsidR="00431614" w:rsidRDefault="00000000">
            <w:pPr>
              <w:widowControl w:val="0"/>
              <w:spacing w:after="0" w:line="276" w:lineRule="auto"/>
              <w:ind w:left="0"/>
              <w:jc w:val="center"/>
              <w:rPr>
                <w:sz w:val="14"/>
                <w:szCs w:val="14"/>
              </w:rPr>
            </w:pPr>
            <w:r>
              <w:rPr>
                <w:sz w:val="20"/>
                <w:szCs w:val="20"/>
              </w:rPr>
              <w:t>6.316.000 đ</w:t>
            </w:r>
          </w:p>
        </w:tc>
      </w:tr>
      <w:tr w:rsidR="00431614" w14:paraId="019E5CE6" w14:textId="77777777">
        <w:trPr>
          <w:trHeight w:val="375"/>
        </w:trPr>
        <w:tc>
          <w:tcPr>
            <w:tcW w:w="211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B3784C0" w14:textId="77777777" w:rsidR="00431614" w:rsidRDefault="00000000">
            <w:pPr>
              <w:widowControl w:val="0"/>
              <w:spacing w:after="0" w:line="276" w:lineRule="auto"/>
              <w:ind w:left="0"/>
              <w:jc w:val="center"/>
              <w:rPr>
                <w:sz w:val="14"/>
                <w:szCs w:val="14"/>
              </w:rPr>
            </w:pPr>
            <w:r>
              <w:rPr>
                <w:b/>
                <w:sz w:val="18"/>
                <w:szCs w:val="18"/>
              </w:rPr>
              <w:t>Tổng chi phí hạng mục</w:t>
            </w:r>
          </w:p>
        </w:tc>
        <w:tc>
          <w:tcPr>
            <w:tcW w:w="11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EC911D" w14:textId="77777777" w:rsidR="00431614" w:rsidRDefault="00000000">
            <w:pPr>
              <w:widowControl w:val="0"/>
              <w:spacing w:after="0" w:line="276" w:lineRule="auto"/>
              <w:ind w:left="0"/>
              <w:jc w:val="center"/>
              <w:rPr>
                <w:sz w:val="14"/>
                <w:szCs w:val="14"/>
              </w:rPr>
            </w:pPr>
            <w:r>
              <w:rPr>
                <w:b/>
                <w:sz w:val="20"/>
                <w:szCs w:val="20"/>
              </w:rPr>
              <w:t>5.076.000 đ</w:t>
            </w:r>
          </w:p>
        </w:tc>
        <w:tc>
          <w:tcPr>
            <w:tcW w:w="154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87FDCC" w14:textId="77777777" w:rsidR="00431614" w:rsidRDefault="00000000">
            <w:pPr>
              <w:widowControl w:val="0"/>
              <w:spacing w:after="0" w:line="276" w:lineRule="auto"/>
              <w:ind w:left="0"/>
              <w:jc w:val="center"/>
              <w:rPr>
                <w:sz w:val="14"/>
                <w:szCs w:val="14"/>
              </w:rPr>
            </w:pPr>
            <w:r>
              <w:rPr>
                <w:b/>
                <w:sz w:val="20"/>
                <w:szCs w:val="20"/>
              </w:rPr>
              <w:t>23.650.000 đ</w:t>
            </w:r>
          </w:p>
        </w:tc>
        <w:tc>
          <w:tcPr>
            <w:tcW w:w="11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20430B" w14:textId="77777777" w:rsidR="00431614" w:rsidRDefault="00000000">
            <w:pPr>
              <w:widowControl w:val="0"/>
              <w:spacing w:after="0" w:line="276" w:lineRule="auto"/>
              <w:ind w:left="0"/>
              <w:jc w:val="center"/>
              <w:rPr>
                <w:sz w:val="14"/>
                <w:szCs w:val="14"/>
              </w:rPr>
            </w:pPr>
            <w:r>
              <w:rPr>
                <w:b/>
                <w:sz w:val="20"/>
                <w:szCs w:val="20"/>
              </w:rPr>
              <w:t>4.680.000 đ</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B8BEDC" w14:textId="77777777" w:rsidR="00431614" w:rsidRDefault="00000000">
            <w:pPr>
              <w:widowControl w:val="0"/>
              <w:spacing w:after="0" w:line="276" w:lineRule="auto"/>
              <w:ind w:left="0"/>
              <w:jc w:val="center"/>
              <w:rPr>
                <w:sz w:val="14"/>
                <w:szCs w:val="14"/>
              </w:rPr>
            </w:pPr>
            <w:r>
              <w:rPr>
                <w:b/>
                <w:sz w:val="20"/>
                <w:szCs w:val="20"/>
              </w:rPr>
              <w:t>25.000.000 đ</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7ECACC" w14:textId="77777777" w:rsidR="00431614" w:rsidRDefault="00000000">
            <w:pPr>
              <w:widowControl w:val="0"/>
              <w:spacing w:after="0" w:line="276" w:lineRule="auto"/>
              <w:ind w:left="0"/>
              <w:jc w:val="center"/>
              <w:rPr>
                <w:sz w:val="14"/>
                <w:szCs w:val="14"/>
              </w:rPr>
            </w:pPr>
            <w:r>
              <w:rPr>
                <w:b/>
                <w:sz w:val="20"/>
                <w:szCs w:val="20"/>
              </w:rPr>
              <w:t>4.000.000 đ</w:t>
            </w:r>
          </w:p>
        </w:tc>
        <w:tc>
          <w:tcPr>
            <w:tcW w:w="1224"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636DBE4" w14:textId="77777777" w:rsidR="00431614" w:rsidRDefault="00000000">
            <w:pPr>
              <w:widowControl w:val="0"/>
              <w:spacing w:after="0" w:line="276" w:lineRule="auto"/>
              <w:ind w:left="0"/>
              <w:jc w:val="center"/>
              <w:rPr>
                <w:sz w:val="14"/>
                <w:szCs w:val="14"/>
              </w:rPr>
            </w:pPr>
            <w:r>
              <w:rPr>
                <w:b/>
                <w:sz w:val="20"/>
                <w:szCs w:val="20"/>
              </w:rPr>
              <w:t>62.406.000 đ</w:t>
            </w:r>
          </w:p>
        </w:tc>
      </w:tr>
    </w:tbl>
    <w:p w14:paraId="335E9755" w14:textId="77777777" w:rsidR="00431614" w:rsidRDefault="00431614">
      <w:pPr>
        <w:spacing w:after="0" w:line="360" w:lineRule="auto"/>
        <w:ind w:left="0"/>
        <w:rPr>
          <w:b/>
        </w:rPr>
      </w:pPr>
    </w:p>
    <w:tbl>
      <w:tblPr>
        <w:tblStyle w:val="aff8"/>
        <w:tblW w:w="9375" w:type="dxa"/>
        <w:tblBorders>
          <w:top w:val="nil"/>
          <w:left w:val="nil"/>
          <w:bottom w:val="nil"/>
          <w:right w:val="nil"/>
          <w:insideH w:val="nil"/>
          <w:insideV w:val="nil"/>
        </w:tblBorders>
        <w:tblLayout w:type="fixed"/>
        <w:tblLook w:val="0600" w:firstRow="0" w:lastRow="0" w:firstColumn="0" w:lastColumn="0" w:noHBand="1" w:noVBand="1"/>
      </w:tblPr>
      <w:tblGrid>
        <w:gridCol w:w="1425"/>
        <w:gridCol w:w="4890"/>
        <w:gridCol w:w="3060"/>
      </w:tblGrid>
      <w:tr w:rsidR="00431614" w14:paraId="10ABBD39" w14:textId="77777777">
        <w:trPr>
          <w:trHeight w:val="208"/>
        </w:trPr>
        <w:tc>
          <w:tcPr>
            <w:tcW w:w="9375" w:type="dxa"/>
            <w:gridSpan w:val="3"/>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center"/>
          </w:tcPr>
          <w:p w14:paraId="4EE05F10" w14:textId="77777777" w:rsidR="00431614" w:rsidRDefault="00000000">
            <w:pPr>
              <w:widowControl w:val="0"/>
              <w:spacing w:after="0" w:line="276" w:lineRule="auto"/>
              <w:ind w:left="0"/>
              <w:jc w:val="center"/>
              <w:rPr>
                <w:sz w:val="20"/>
                <w:szCs w:val="20"/>
              </w:rPr>
            </w:pPr>
            <w:r>
              <w:rPr>
                <w:b/>
              </w:rPr>
              <w:t>Tổng chi phí công việc</w:t>
            </w:r>
          </w:p>
        </w:tc>
      </w:tr>
      <w:tr w:rsidR="00431614" w14:paraId="0958940A" w14:textId="77777777">
        <w:tc>
          <w:tcPr>
            <w:tcW w:w="1425" w:type="dxa"/>
            <w:tcBorders>
              <w:top w:val="single" w:sz="6" w:space="0" w:color="CCCCCC"/>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center"/>
          </w:tcPr>
          <w:p w14:paraId="2786EBC1" w14:textId="77777777" w:rsidR="00431614" w:rsidRDefault="00000000">
            <w:pPr>
              <w:widowControl w:val="0"/>
              <w:spacing w:after="0" w:line="276" w:lineRule="auto"/>
              <w:ind w:left="0"/>
              <w:jc w:val="center"/>
              <w:rPr>
                <w:sz w:val="20"/>
                <w:szCs w:val="20"/>
              </w:rPr>
            </w:pPr>
            <w:r>
              <w:rPr>
                <w:b/>
              </w:rPr>
              <w:t>Giai đoạn</w:t>
            </w:r>
          </w:p>
        </w:tc>
        <w:tc>
          <w:tcPr>
            <w:tcW w:w="4890" w:type="dxa"/>
            <w:tcBorders>
              <w:top w:val="single" w:sz="6" w:space="0" w:color="CCCCCC"/>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center"/>
          </w:tcPr>
          <w:p w14:paraId="7E0F1FDB" w14:textId="77777777" w:rsidR="00431614" w:rsidRDefault="00000000">
            <w:pPr>
              <w:widowControl w:val="0"/>
              <w:spacing w:after="0" w:line="276" w:lineRule="auto"/>
              <w:ind w:left="0"/>
              <w:jc w:val="center"/>
              <w:rPr>
                <w:sz w:val="20"/>
                <w:szCs w:val="20"/>
              </w:rPr>
            </w:pPr>
            <w:r>
              <w:rPr>
                <w:b/>
              </w:rPr>
              <w:t>Tên công việc</w:t>
            </w:r>
          </w:p>
        </w:tc>
        <w:tc>
          <w:tcPr>
            <w:tcW w:w="3060" w:type="dxa"/>
            <w:tcBorders>
              <w:top w:val="single" w:sz="6" w:space="0" w:color="CCCCCC"/>
              <w:left w:val="single" w:sz="6" w:space="0" w:color="CCCCCC"/>
              <w:bottom w:val="single" w:sz="6" w:space="0" w:color="808080"/>
              <w:right w:val="single" w:sz="6" w:space="0" w:color="000000"/>
            </w:tcBorders>
            <w:shd w:val="clear" w:color="auto" w:fill="6AA84F"/>
            <w:tcMar>
              <w:top w:w="40" w:type="dxa"/>
              <w:left w:w="40" w:type="dxa"/>
              <w:bottom w:w="40" w:type="dxa"/>
              <w:right w:w="40" w:type="dxa"/>
            </w:tcMar>
            <w:vAlign w:val="center"/>
          </w:tcPr>
          <w:p w14:paraId="2545FF1C" w14:textId="77777777" w:rsidR="00431614" w:rsidRDefault="00000000">
            <w:pPr>
              <w:widowControl w:val="0"/>
              <w:spacing w:after="0" w:line="276" w:lineRule="auto"/>
              <w:ind w:left="0"/>
              <w:jc w:val="center"/>
              <w:rPr>
                <w:sz w:val="20"/>
                <w:szCs w:val="20"/>
              </w:rPr>
            </w:pPr>
            <w:r>
              <w:rPr>
                <w:b/>
              </w:rPr>
              <w:t>Thành tiền</w:t>
            </w:r>
          </w:p>
        </w:tc>
      </w:tr>
      <w:tr w:rsidR="00431614" w14:paraId="47D6884F" w14:textId="77777777">
        <w:trPr>
          <w:trHeight w:val="37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6340652" w14:textId="77777777" w:rsidR="00431614" w:rsidRDefault="00000000">
            <w:pPr>
              <w:widowControl w:val="0"/>
              <w:spacing w:after="0" w:line="276" w:lineRule="auto"/>
              <w:ind w:left="0"/>
              <w:jc w:val="center"/>
              <w:rPr>
                <w:sz w:val="20"/>
                <w:szCs w:val="20"/>
              </w:rPr>
            </w:pPr>
            <w:r>
              <w:t>1</w:t>
            </w:r>
          </w:p>
        </w:tc>
        <w:tc>
          <w:tcPr>
            <w:tcW w:w="48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E34497" w14:textId="77777777" w:rsidR="00431614" w:rsidRDefault="00000000">
            <w:pPr>
              <w:widowControl w:val="0"/>
              <w:spacing w:after="0" w:line="276" w:lineRule="auto"/>
              <w:ind w:left="0"/>
              <w:rPr>
                <w:sz w:val="20"/>
                <w:szCs w:val="20"/>
              </w:rPr>
            </w:pPr>
            <w:r>
              <w:rPr>
                <w:sz w:val="24"/>
                <w:szCs w:val="24"/>
              </w:rPr>
              <w:t>Khảo sát và phân tích yêu cầu từ khách hàng</w:t>
            </w:r>
          </w:p>
        </w:tc>
        <w:tc>
          <w:tcPr>
            <w:tcW w:w="306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0DCB35AB" w14:textId="77777777" w:rsidR="00431614" w:rsidRDefault="00000000">
            <w:pPr>
              <w:widowControl w:val="0"/>
              <w:spacing w:after="0" w:line="276" w:lineRule="auto"/>
              <w:ind w:left="0"/>
              <w:jc w:val="center"/>
              <w:rPr>
                <w:sz w:val="20"/>
                <w:szCs w:val="20"/>
              </w:rPr>
            </w:pPr>
            <w:r>
              <w:rPr>
                <w:sz w:val="24"/>
                <w:szCs w:val="24"/>
              </w:rPr>
              <w:t>18.196.000 đ</w:t>
            </w:r>
          </w:p>
        </w:tc>
      </w:tr>
      <w:tr w:rsidR="00431614" w14:paraId="14E33618" w14:textId="77777777">
        <w:trPr>
          <w:trHeight w:val="37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C381878" w14:textId="77777777" w:rsidR="00431614" w:rsidRDefault="00000000">
            <w:pPr>
              <w:widowControl w:val="0"/>
              <w:spacing w:after="0" w:line="276" w:lineRule="auto"/>
              <w:ind w:left="0"/>
              <w:jc w:val="center"/>
              <w:rPr>
                <w:sz w:val="20"/>
                <w:szCs w:val="20"/>
              </w:rPr>
            </w:pPr>
            <w:r>
              <w:t>2</w:t>
            </w:r>
          </w:p>
        </w:tc>
        <w:tc>
          <w:tcPr>
            <w:tcW w:w="48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0F57EF" w14:textId="77777777" w:rsidR="00431614" w:rsidRDefault="00000000">
            <w:pPr>
              <w:widowControl w:val="0"/>
              <w:spacing w:after="0" w:line="276" w:lineRule="auto"/>
              <w:ind w:left="0"/>
              <w:rPr>
                <w:sz w:val="20"/>
                <w:szCs w:val="20"/>
              </w:rPr>
            </w:pPr>
            <w:r>
              <w:rPr>
                <w:sz w:val="24"/>
                <w:szCs w:val="24"/>
              </w:rPr>
              <w:t>Phân tích và thiết kế hệ thống</w:t>
            </w:r>
          </w:p>
        </w:tc>
        <w:tc>
          <w:tcPr>
            <w:tcW w:w="306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6AAD4955" w14:textId="77777777" w:rsidR="00431614" w:rsidRDefault="00000000">
            <w:pPr>
              <w:widowControl w:val="0"/>
              <w:spacing w:after="0" w:line="276" w:lineRule="auto"/>
              <w:ind w:left="0"/>
              <w:jc w:val="center"/>
              <w:rPr>
                <w:sz w:val="20"/>
                <w:szCs w:val="20"/>
              </w:rPr>
            </w:pPr>
            <w:r>
              <w:rPr>
                <w:sz w:val="24"/>
                <w:szCs w:val="24"/>
              </w:rPr>
              <w:t>28.073.500 đ</w:t>
            </w:r>
          </w:p>
        </w:tc>
      </w:tr>
      <w:tr w:rsidR="00431614" w14:paraId="3E0FF9AD" w14:textId="77777777">
        <w:trPr>
          <w:trHeight w:val="37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B9F05FE" w14:textId="77777777" w:rsidR="00431614" w:rsidRDefault="00000000">
            <w:pPr>
              <w:widowControl w:val="0"/>
              <w:spacing w:after="0" w:line="276" w:lineRule="auto"/>
              <w:ind w:left="0"/>
              <w:jc w:val="center"/>
              <w:rPr>
                <w:sz w:val="20"/>
                <w:szCs w:val="20"/>
              </w:rPr>
            </w:pPr>
            <w:r>
              <w:t>3</w:t>
            </w:r>
          </w:p>
        </w:tc>
        <w:tc>
          <w:tcPr>
            <w:tcW w:w="48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B5C1DB" w14:textId="77777777" w:rsidR="00431614" w:rsidRDefault="00000000">
            <w:pPr>
              <w:widowControl w:val="0"/>
              <w:spacing w:after="0" w:line="276" w:lineRule="auto"/>
              <w:ind w:left="0"/>
              <w:rPr>
                <w:sz w:val="20"/>
                <w:szCs w:val="20"/>
              </w:rPr>
            </w:pPr>
            <w:r>
              <w:rPr>
                <w:sz w:val="24"/>
                <w:szCs w:val="24"/>
              </w:rPr>
              <w:t>Thực hiện</w:t>
            </w:r>
          </w:p>
        </w:tc>
        <w:tc>
          <w:tcPr>
            <w:tcW w:w="306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2DDACDA5" w14:textId="77777777" w:rsidR="00431614" w:rsidRDefault="00000000">
            <w:pPr>
              <w:widowControl w:val="0"/>
              <w:spacing w:after="0" w:line="276" w:lineRule="auto"/>
              <w:ind w:left="0"/>
              <w:jc w:val="center"/>
              <w:rPr>
                <w:sz w:val="20"/>
                <w:szCs w:val="20"/>
              </w:rPr>
            </w:pPr>
            <w:r>
              <w:rPr>
                <w:sz w:val="24"/>
                <w:szCs w:val="24"/>
              </w:rPr>
              <w:t>41.249.000 đ</w:t>
            </w:r>
          </w:p>
        </w:tc>
      </w:tr>
      <w:tr w:rsidR="00431614" w14:paraId="635CAEE3" w14:textId="77777777">
        <w:trPr>
          <w:trHeight w:val="37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EA274F" w14:textId="77777777" w:rsidR="00431614" w:rsidRDefault="00000000">
            <w:pPr>
              <w:widowControl w:val="0"/>
              <w:spacing w:after="0" w:line="276" w:lineRule="auto"/>
              <w:ind w:left="0"/>
              <w:jc w:val="center"/>
              <w:rPr>
                <w:sz w:val="20"/>
                <w:szCs w:val="20"/>
              </w:rPr>
            </w:pPr>
            <w:r>
              <w:t>4</w:t>
            </w:r>
          </w:p>
        </w:tc>
        <w:tc>
          <w:tcPr>
            <w:tcW w:w="48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F2C3CA" w14:textId="77777777" w:rsidR="00431614" w:rsidRDefault="00000000">
            <w:pPr>
              <w:widowControl w:val="0"/>
              <w:spacing w:after="0" w:line="276" w:lineRule="auto"/>
              <w:ind w:left="0"/>
              <w:rPr>
                <w:sz w:val="20"/>
                <w:szCs w:val="20"/>
              </w:rPr>
            </w:pPr>
            <w:r>
              <w:rPr>
                <w:sz w:val="24"/>
                <w:szCs w:val="24"/>
              </w:rPr>
              <w:t>Kiểm thử</w:t>
            </w:r>
          </w:p>
        </w:tc>
        <w:tc>
          <w:tcPr>
            <w:tcW w:w="306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364DD7CD" w14:textId="77777777" w:rsidR="00431614" w:rsidRDefault="00000000">
            <w:pPr>
              <w:widowControl w:val="0"/>
              <w:spacing w:after="0" w:line="276" w:lineRule="auto"/>
              <w:ind w:left="0"/>
              <w:jc w:val="center"/>
              <w:rPr>
                <w:sz w:val="20"/>
                <w:szCs w:val="20"/>
              </w:rPr>
            </w:pPr>
            <w:r>
              <w:rPr>
                <w:sz w:val="24"/>
                <w:szCs w:val="24"/>
              </w:rPr>
              <w:t>30.614.000 đ</w:t>
            </w:r>
          </w:p>
        </w:tc>
      </w:tr>
      <w:tr w:rsidR="00431614" w14:paraId="5A71B5E1" w14:textId="77777777">
        <w:trPr>
          <w:trHeight w:val="37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5AE1C05" w14:textId="77777777" w:rsidR="00431614" w:rsidRDefault="00000000">
            <w:pPr>
              <w:widowControl w:val="0"/>
              <w:spacing w:after="0" w:line="276" w:lineRule="auto"/>
              <w:ind w:left="0"/>
              <w:jc w:val="center"/>
              <w:rPr>
                <w:sz w:val="20"/>
                <w:szCs w:val="20"/>
              </w:rPr>
            </w:pPr>
            <w:r>
              <w:t>5</w:t>
            </w:r>
          </w:p>
        </w:tc>
        <w:tc>
          <w:tcPr>
            <w:tcW w:w="48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75D8B0" w14:textId="77777777" w:rsidR="00431614" w:rsidRDefault="00000000">
            <w:pPr>
              <w:widowControl w:val="0"/>
              <w:spacing w:after="0" w:line="276" w:lineRule="auto"/>
              <w:ind w:left="0"/>
              <w:rPr>
                <w:sz w:val="20"/>
                <w:szCs w:val="20"/>
              </w:rPr>
            </w:pPr>
            <w:r>
              <w:rPr>
                <w:sz w:val="24"/>
                <w:szCs w:val="24"/>
              </w:rPr>
              <w:t>Triển khai và bàn giao</w:t>
            </w:r>
          </w:p>
        </w:tc>
        <w:tc>
          <w:tcPr>
            <w:tcW w:w="306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4B06AEEE" w14:textId="77777777" w:rsidR="00431614" w:rsidRDefault="00000000">
            <w:pPr>
              <w:widowControl w:val="0"/>
              <w:spacing w:after="0" w:line="276" w:lineRule="auto"/>
              <w:ind w:left="0"/>
              <w:jc w:val="center"/>
              <w:rPr>
                <w:sz w:val="20"/>
                <w:szCs w:val="20"/>
              </w:rPr>
            </w:pPr>
            <w:r>
              <w:rPr>
                <w:sz w:val="24"/>
                <w:szCs w:val="24"/>
              </w:rPr>
              <w:t>62.406.000 đ</w:t>
            </w:r>
          </w:p>
        </w:tc>
      </w:tr>
      <w:tr w:rsidR="00431614" w14:paraId="5AD28B24" w14:textId="77777777">
        <w:trPr>
          <w:trHeight w:val="375"/>
        </w:trPr>
        <w:tc>
          <w:tcPr>
            <w:tcW w:w="63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75B5546" w14:textId="77777777" w:rsidR="00431614" w:rsidRDefault="00000000">
            <w:pPr>
              <w:widowControl w:val="0"/>
              <w:spacing w:after="0" w:line="276" w:lineRule="auto"/>
              <w:ind w:left="0"/>
              <w:jc w:val="center"/>
              <w:rPr>
                <w:sz w:val="20"/>
                <w:szCs w:val="20"/>
              </w:rPr>
            </w:pPr>
            <w:r>
              <w:rPr>
                <w:b/>
              </w:rPr>
              <w:t>Tổng chi phí</w:t>
            </w:r>
          </w:p>
        </w:tc>
        <w:tc>
          <w:tcPr>
            <w:tcW w:w="306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65E344C8" w14:textId="77777777" w:rsidR="00431614" w:rsidRDefault="00000000">
            <w:pPr>
              <w:widowControl w:val="0"/>
              <w:spacing w:after="0" w:line="276" w:lineRule="auto"/>
              <w:ind w:left="0"/>
              <w:jc w:val="center"/>
              <w:rPr>
                <w:sz w:val="20"/>
                <w:szCs w:val="20"/>
              </w:rPr>
            </w:pPr>
            <w:r>
              <w:rPr>
                <w:b/>
                <w:sz w:val="24"/>
                <w:szCs w:val="24"/>
              </w:rPr>
              <w:t>180.538.500 đ</w:t>
            </w:r>
          </w:p>
        </w:tc>
      </w:tr>
    </w:tbl>
    <w:p w14:paraId="5A30BFCA" w14:textId="4DB6ACAC" w:rsidR="00431614" w:rsidRDefault="00000000" w:rsidP="00C22101">
      <w:pPr>
        <w:pStyle w:val="Heading3"/>
        <w:spacing w:before="200" w:after="0"/>
        <w:ind w:left="0" w:firstLine="0"/>
        <w:pPrChange w:id="363" w:author="Dũng Hạ Quang" w:date="2023-11-06T15:05:00Z">
          <w:pPr>
            <w:pStyle w:val="Heading3"/>
            <w:spacing w:before="200" w:after="0"/>
          </w:pPr>
        </w:pPrChange>
      </w:pPr>
      <w:bookmarkStart w:id="364" w:name="_o6cvpoh84hg9" w:colFirst="0" w:colLast="0"/>
      <w:bookmarkEnd w:id="364"/>
      <w:del w:id="365" w:author="Dũng Hạ Quang" w:date="2023-11-06T15:05:00Z">
        <w:r w:rsidDel="00C22101">
          <w:br w:type="page"/>
        </w:r>
      </w:del>
    </w:p>
    <w:p w14:paraId="1B3A8ED0" w14:textId="77777777" w:rsidR="00431614" w:rsidRDefault="00000000">
      <w:pPr>
        <w:pStyle w:val="Heading3"/>
        <w:spacing w:before="200" w:after="0"/>
      </w:pPr>
      <w:bookmarkStart w:id="366" w:name="_qk2x3rp2lixj" w:colFirst="0" w:colLast="0"/>
      <w:bookmarkEnd w:id="366"/>
      <w:r>
        <w:t>2.4.3. Tổng chi phí cho dự án</w:t>
      </w:r>
    </w:p>
    <w:tbl>
      <w:tblPr>
        <w:tblStyle w:val="aff9"/>
        <w:tblW w:w="9330" w:type="dxa"/>
        <w:tblBorders>
          <w:top w:val="nil"/>
          <w:left w:val="nil"/>
          <w:bottom w:val="nil"/>
          <w:right w:val="nil"/>
          <w:insideH w:val="nil"/>
          <w:insideV w:val="nil"/>
        </w:tblBorders>
        <w:tblLayout w:type="fixed"/>
        <w:tblLook w:val="0600" w:firstRow="0" w:lastRow="0" w:firstColumn="0" w:lastColumn="0" w:noHBand="1" w:noVBand="1"/>
      </w:tblPr>
      <w:tblGrid>
        <w:gridCol w:w="930"/>
        <w:gridCol w:w="4260"/>
        <w:gridCol w:w="4140"/>
      </w:tblGrid>
      <w:tr w:rsidR="00431614" w14:paraId="0CA55E43" w14:textId="77777777">
        <w:trPr>
          <w:trHeight w:val="375"/>
        </w:trPr>
        <w:tc>
          <w:tcPr>
            <w:tcW w:w="9330" w:type="dxa"/>
            <w:gridSpan w:val="3"/>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center"/>
          </w:tcPr>
          <w:p w14:paraId="308580A7" w14:textId="77777777" w:rsidR="00431614" w:rsidRDefault="00000000">
            <w:pPr>
              <w:widowControl w:val="0"/>
              <w:spacing w:after="0" w:line="276" w:lineRule="auto"/>
              <w:ind w:left="0"/>
              <w:jc w:val="center"/>
              <w:rPr>
                <w:sz w:val="20"/>
                <w:szCs w:val="20"/>
              </w:rPr>
            </w:pPr>
            <w:r>
              <w:rPr>
                <w:b/>
              </w:rPr>
              <w:t>Tổng chi phí cho dự án</w:t>
            </w:r>
          </w:p>
        </w:tc>
      </w:tr>
      <w:tr w:rsidR="00431614" w14:paraId="379329E9" w14:textId="77777777">
        <w:trPr>
          <w:trHeight w:val="375"/>
        </w:trPr>
        <w:tc>
          <w:tcPr>
            <w:tcW w:w="930" w:type="dxa"/>
            <w:tcBorders>
              <w:top w:val="single" w:sz="6" w:space="0" w:color="CCCCCC"/>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center"/>
          </w:tcPr>
          <w:p w14:paraId="3F1DF0C7" w14:textId="77777777" w:rsidR="00431614" w:rsidRDefault="00000000">
            <w:pPr>
              <w:widowControl w:val="0"/>
              <w:spacing w:after="0" w:line="276" w:lineRule="auto"/>
              <w:ind w:left="0"/>
              <w:jc w:val="center"/>
              <w:rPr>
                <w:sz w:val="20"/>
                <w:szCs w:val="20"/>
              </w:rPr>
            </w:pPr>
            <w:r>
              <w:rPr>
                <w:b/>
              </w:rPr>
              <w:t>STT</w:t>
            </w:r>
          </w:p>
        </w:tc>
        <w:tc>
          <w:tcPr>
            <w:tcW w:w="4260" w:type="dxa"/>
            <w:tcBorders>
              <w:top w:val="single" w:sz="6" w:space="0" w:color="CCCCCC"/>
              <w:left w:val="single" w:sz="6" w:space="0" w:color="CCCCCC"/>
              <w:bottom w:val="single" w:sz="6" w:space="0" w:color="000000"/>
              <w:right w:val="single" w:sz="6" w:space="0" w:color="000000"/>
            </w:tcBorders>
            <w:shd w:val="clear" w:color="auto" w:fill="FF9900"/>
            <w:tcMar>
              <w:top w:w="40" w:type="dxa"/>
              <w:left w:w="40" w:type="dxa"/>
              <w:bottom w:w="40" w:type="dxa"/>
              <w:right w:w="40" w:type="dxa"/>
            </w:tcMar>
            <w:vAlign w:val="center"/>
          </w:tcPr>
          <w:p w14:paraId="7AAAE439" w14:textId="77777777" w:rsidR="00431614" w:rsidRDefault="00000000">
            <w:pPr>
              <w:widowControl w:val="0"/>
              <w:spacing w:after="0" w:line="276" w:lineRule="auto"/>
              <w:ind w:left="0"/>
              <w:jc w:val="center"/>
              <w:rPr>
                <w:sz w:val="20"/>
                <w:szCs w:val="20"/>
              </w:rPr>
            </w:pPr>
            <w:r>
              <w:rPr>
                <w:b/>
              </w:rPr>
              <w:t>Các hạng mục</w:t>
            </w:r>
          </w:p>
        </w:tc>
        <w:tc>
          <w:tcPr>
            <w:tcW w:w="4140" w:type="dxa"/>
            <w:tcBorders>
              <w:top w:val="single" w:sz="6" w:space="0" w:color="CCCCCC"/>
              <w:left w:val="single" w:sz="6" w:space="0" w:color="CCCCCC"/>
              <w:bottom w:val="single" w:sz="6" w:space="0" w:color="808080"/>
              <w:right w:val="single" w:sz="6" w:space="0" w:color="000000"/>
            </w:tcBorders>
            <w:shd w:val="clear" w:color="auto" w:fill="FF9900"/>
            <w:tcMar>
              <w:top w:w="40" w:type="dxa"/>
              <w:left w:w="40" w:type="dxa"/>
              <w:bottom w:w="40" w:type="dxa"/>
              <w:right w:w="40" w:type="dxa"/>
            </w:tcMar>
            <w:vAlign w:val="center"/>
          </w:tcPr>
          <w:p w14:paraId="0902480F" w14:textId="77777777" w:rsidR="00431614" w:rsidRDefault="00000000">
            <w:pPr>
              <w:widowControl w:val="0"/>
              <w:spacing w:after="0" w:line="276" w:lineRule="auto"/>
              <w:ind w:left="0"/>
              <w:jc w:val="center"/>
              <w:rPr>
                <w:sz w:val="20"/>
                <w:szCs w:val="20"/>
              </w:rPr>
            </w:pPr>
            <w:r>
              <w:rPr>
                <w:b/>
              </w:rPr>
              <w:t>Thành tiền</w:t>
            </w:r>
          </w:p>
        </w:tc>
      </w:tr>
      <w:tr w:rsidR="00431614" w14:paraId="690AE6FC" w14:textId="77777777">
        <w:trPr>
          <w:trHeight w:val="375"/>
        </w:trPr>
        <w:tc>
          <w:tcPr>
            <w:tcW w:w="9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3BBADE8" w14:textId="77777777" w:rsidR="00431614" w:rsidRDefault="00000000">
            <w:pPr>
              <w:widowControl w:val="0"/>
              <w:spacing w:after="0" w:line="276" w:lineRule="auto"/>
              <w:ind w:left="0"/>
              <w:jc w:val="center"/>
              <w:rPr>
                <w:sz w:val="20"/>
                <w:szCs w:val="20"/>
              </w:rPr>
            </w:pPr>
            <w:r>
              <w:t>1</w:t>
            </w:r>
          </w:p>
        </w:tc>
        <w:tc>
          <w:tcPr>
            <w:tcW w:w="4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0B6416" w14:textId="77777777" w:rsidR="00431614" w:rsidRDefault="00000000">
            <w:pPr>
              <w:widowControl w:val="0"/>
              <w:spacing w:after="0" w:line="276" w:lineRule="auto"/>
              <w:ind w:left="0"/>
              <w:rPr>
                <w:sz w:val="20"/>
                <w:szCs w:val="20"/>
              </w:rPr>
            </w:pPr>
            <w:r>
              <w:rPr>
                <w:sz w:val="24"/>
                <w:szCs w:val="24"/>
              </w:rPr>
              <w:t>Chi phí nhân sự</w:t>
            </w:r>
          </w:p>
        </w:tc>
        <w:tc>
          <w:tcPr>
            <w:tcW w:w="414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3A0B92C8" w14:textId="77777777" w:rsidR="00431614" w:rsidRDefault="00000000">
            <w:pPr>
              <w:widowControl w:val="0"/>
              <w:spacing w:after="0" w:line="276" w:lineRule="auto"/>
              <w:ind w:left="0"/>
              <w:jc w:val="center"/>
              <w:rPr>
                <w:sz w:val="20"/>
                <w:szCs w:val="20"/>
              </w:rPr>
            </w:pPr>
            <w:r>
              <w:rPr>
                <w:sz w:val="24"/>
                <w:szCs w:val="24"/>
              </w:rPr>
              <w:t>78.088.500 đ</w:t>
            </w:r>
          </w:p>
        </w:tc>
      </w:tr>
      <w:tr w:rsidR="00431614" w14:paraId="183F330B" w14:textId="77777777">
        <w:trPr>
          <w:trHeight w:val="375"/>
        </w:trPr>
        <w:tc>
          <w:tcPr>
            <w:tcW w:w="9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24C33B3" w14:textId="77777777" w:rsidR="00431614" w:rsidRDefault="00000000">
            <w:pPr>
              <w:widowControl w:val="0"/>
              <w:spacing w:after="0" w:line="276" w:lineRule="auto"/>
              <w:ind w:left="0"/>
              <w:jc w:val="center"/>
              <w:rPr>
                <w:sz w:val="20"/>
                <w:szCs w:val="20"/>
              </w:rPr>
            </w:pPr>
            <w:r>
              <w:t>2</w:t>
            </w:r>
          </w:p>
        </w:tc>
        <w:tc>
          <w:tcPr>
            <w:tcW w:w="4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685849" w14:textId="77777777" w:rsidR="00431614" w:rsidRDefault="00000000">
            <w:pPr>
              <w:widowControl w:val="0"/>
              <w:spacing w:after="0" w:line="276" w:lineRule="auto"/>
              <w:ind w:left="0"/>
              <w:rPr>
                <w:sz w:val="20"/>
                <w:szCs w:val="20"/>
              </w:rPr>
            </w:pPr>
            <w:r>
              <w:rPr>
                <w:sz w:val="24"/>
                <w:szCs w:val="24"/>
              </w:rPr>
              <w:t>Chi phí nguyên vật liệu</w:t>
            </w:r>
          </w:p>
        </w:tc>
        <w:tc>
          <w:tcPr>
            <w:tcW w:w="414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5E0F9E77" w14:textId="77777777" w:rsidR="00431614" w:rsidRDefault="00000000">
            <w:pPr>
              <w:widowControl w:val="0"/>
              <w:spacing w:after="0" w:line="276" w:lineRule="auto"/>
              <w:ind w:left="0"/>
              <w:jc w:val="center"/>
              <w:rPr>
                <w:sz w:val="20"/>
                <w:szCs w:val="20"/>
              </w:rPr>
            </w:pPr>
            <w:r>
              <w:rPr>
                <w:sz w:val="24"/>
                <w:szCs w:val="24"/>
              </w:rPr>
              <w:t>30.150.000 đ</w:t>
            </w:r>
          </w:p>
        </w:tc>
      </w:tr>
      <w:tr w:rsidR="00431614" w14:paraId="03DF43FF" w14:textId="77777777">
        <w:trPr>
          <w:trHeight w:val="375"/>
        </w:trPr>
        <w:tc>
          <w:tcPr>
            <w:tcW w:w="9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B95F17B" w14:textId="77777777" w:rsidR="00431614" w:rsidRDefault="00000000">
            <w:pPr>
              <w:widowControl w:val="0"/>
              <w:spacing w:after="0" w:line="276" w:lineRule="auto"/>
              <w:ind w:left="0"/>
              <w:jc w:val="center"/>
              <w:rPr>
                <w:sz w:val="20"/>
                <w:szCs w:val="20"/>
              </w:rPr>
            </w:pPr>
            <w:r>
              <w:t>3</w:t>
            </w:r>
          </w:p>
        </w:tc>
        <w:tc>
          <w:tcPr>
            <w:tcW w:w="4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5DD645" w14:textId="77777777" w:rsidR="00431614" w:rsidRDefault="00000000">
            <w:pPr>
              <w:widowControl w:val="0"/>
              <w:spacing w:after="0" w:line="276" w:lineRule="auto"/>
              <w:ind w:left="0"/>
              <w:rPr>
                <w:sz w:val="20"/>
                <w:szCs w:val="20"/>
              </w:rPr>
            </w:pPr>
            <w:r>
              <w:rPr>
                <w:sz w:val="24"/>
                <w:szCs w:val="24"/>
              </w:rPr>
              <w:t>Chi phí cơ sở vật chất</w:t>
            </w:r>
          </w:p>
        </w:tc>
        <w:tc>
          <w:tcPr>
            <w:tcW w:w="414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74F2060E" w14:textId="77777777" w:rsidR="00431614" w:rsidRDefault="00000000">
            <w:pPr>
              <w:widowControl w:val="0"/>
              <w:spacing w:after="0" w:line="276" w:lineRule="auto"/>
              <w:ind w:left="0"/>
              <w:jc w:val="center"/>
              <w:rPr>
                <w:sz w:val="20"/>
                <w:szCs w:val="20"/>
              </w:rPr>
            </w:pPr>
            <w:r>
              <w:rPr>
                <w:sz w:val="24"/>
                <w:szCs w:val="24"/>
              </w:rPr>
              <w:t>23.200.000 đ</w:t>
            </w:r>
          </w:p>
        </w:tc>
      </w:tr>
      <w:tr w:rsidR="00431614" w14:paraId="7D339413" w14:textId="77777777">
        <w:trPr>
          <w:trHeight w:val="375"/>
        </w:trPr>
        <w:tc>
          <w:tcPr>
            <w:tcW w:w="9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7403952" w14:textId="77777777" w:rsidR="00431614" w:rsidRDefault="00000000">
            <w:pPr>
              <w:widowControl w:val="0"/>
              <w:spacing w:after="0" w:line="276" w:lineRule="auto"/>
              <w:ind w:left="0"/>
              <w:jc w:val="center"/>
              <w:rPr>
                <w:sz w:val="20"/>
                <w:szCs w:val="20"/>
              </w:rPr>
            </w:pPr>
            <w:r>
              <w:t>4</w:t>
            </w:r>
          </w:p>
        </w:tc>
        <w:tc>
          <w:tcPr>
            <w:tcW w:w="4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E3D4A8" w14:textId="77777777" w:rsidR="00431614" w:rsidRDefault="00000000">
            <w:pPr>
              <w:widowControl w:val="0"/>
              <w:spacing w:after="0" w:line="276" w:lineRule="auto"/>
              <w:ind w:left="0"/>
              <w:rPr>
                <w:sz w:val="20"/>
                <w:szCs w:val="20"/>
              </w:rPr>
            </w:pPr>
            <w:r>
              <w:rPr>
                <w:sz w:val="24"/>
                <w:szCs w:val="24"/>
              </w:rPr>
              <w:t>Chi phí phát sinh</w:t>
            </w:r>
          </w:p>
        </w:tc>
        <w:tc>
          <w:tcPr>
            <w:tcW w:w="414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70621103" w14:textId="77777777" w:rsidR="00431614" w:rsidRDefault="00000000">
            <w:pPr>
              <w:widowControl w:val="0"/>
              <w:spacing w:after="0" w:line="276" w:lineRule="auto"/>
              <w:ind w:left="0"/>
              <w:jc w:val="center"/>
              <w:rPr>
                <w:sz w:val="20"/>
                <w:szCs w:val="20"/>
              </w:rPr>
            </w:pPr>
            <w:r>
              <w:rPr>
                <w:sz w:val="24"/>
                <w:szCs w:val="24"/>
              </w:rPr>
              <w:t>31.100.000 đ</w:t>
            </w:r>
          </w:p>
        </w:tc>
      </w:tr>
      <w:tr w:rsidR="00431614" w14:paraId="09B5A1AD" w14:textId="77777777">
        <w:trPr>
          <w:trHeight w:val="375"/>
        </w:trPr>
        <w:tc>
          <w:tcPr>
            <w:tcW w:w="9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EC4A400" w14:textId="77777777" w:rsidR="00431614" w:rsidRDefault="00000000">
            <w:pPr>
              <w:widowControl w:val="0"/>
              <w:spacing w:after="0" w:line="276" w:lineRule="auto"/>
              <w:ind w:left="0"/>
              <w:jc w:val="center"/>
              <w:rPr>
                <w:sz w:val="20"/>
                <w:szCs w:val="20"/>
              </w:rPr>
            </w:pPr>
            <w:r>
              <w:t>5</w:t>
            </w:r>
          </w:p>
        </w:tc>
        <w:tc>
          <w:tcPr>
            <w:tcW w:w="4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D45AA9" w14:textId="77777777" w:rsidR="00431614" w:rsidRDefault="00000000">
            <w:pPr>
              <w:widowControl w:val="0"/>
              <w:spacing w:after="0" w:line="276" w:lineRule="auto"/>
              <w:ind w:left="0"/>
              <w:rPr>
                <w:sz w:val="20"/>
                <w:szCs w:val="20"/>
              </w:rPr>
            </w:pPr>
            <w:r>
              <w:rPr>
                <w:sz w:val="24"/>
                <w:szCs w:val="24"/>
              </w:rPr>
              <w:t>Chi phí dự phòng</w:t>
            </w:r>
          </w:p>
        </w:tc>
        <w:tc>
          <w:tcPr>
            <w:tcW w:w="414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25A6C3E3" w14:textId="77777777" w:rsidR="00431614" w:rsidRDefault="00000000">
            <w:pPr>
              <w:widowControl w:val="0"/>
              <w:spacing w:after="0" w:line="276" w:lineRule="auto"/>
              <w:ind w:left="0"/>
              <w:jc w:val="center"/>
              <w:rPr>
                <w:sz w:val="20"/>
                <w:szCs w:val="20"/>
              </w:rPr>
            </w:pPr>
            <w:r>
              <w:rPr>
                <w:sz w:val="24"/>
                <w:szCs w:val="24"/>
              </w:rPr>
              <w:t>18.000.000 đ</w:t>
            </w:r>
          </w:p>
        </w:tc>
      </w:tr>
      <w:tr w:rsidR="00431614" w14:paraId="338EA100" w14:textId="77777777">
        <w:trPr>
          <w:trHeight w:val="375"/>
        </w:trPr>
        <w:tc>
          <w:tcPr>
            <w:tcW w:w="519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0824E5" w14:textId="77777777" w:rsidR="00431614" w:rsidRDefault="00000000">
            <w:pPr>
              <w:widowControl w:val="0"/>
              <w:spacing w:after="0" w:line="276" w:lineRule="auto"/>
              <w:ind w:left="0"/>
              <w:jc w:val="center"/>
              <w:rPr>
                <w:sz w:val="20"/>
                <w:szCs w:val="20"/>
              </w:rPr>
            </w:pPr>
            <w:r>
              <w:rPr>
                <w:b/>
              </w:rPr>
              <w:t>Tổng chi phí</w:t>
            </w:r>
          </w:p>
        </w:tc>
        <w:tc>
          <w:tcPr>
            <w:tcW w:w="4140" w:type="dxa"/>
            <w:tcBorders>
              <w:top w:val="single" w:sz="6" w:space="0" w:color="CCCCCC"/>
              <w:left w:val="single" w:sz="6" w:space="0" w:color="CCCCCC"/>
              <w:bottom w:val="single" w:sz="6" w:space="0" w:color="808080"/>
              <w:right w:val="single" w:sz="6" w:space="0" w:color="808080"/>
            </w:tcBorders>
            <w:shd w:val="clear" w:color="auto" w:fill="auto"/>
            <w:tcMar>
              <w:top w:w="40" w:type="dxa"/>
              <w:left w:w="40" w:type="dxa"/>
              <w:bottom w:w="40" w:type="dxa"/>
              <w:right w:w="40" w:type="dxa"/>
            </w:tcMar>
            <w:vAlign w:val="center"/>
          </w:tcPr>
          <w:p w14:paraId="0B7C1DC4" w14:textId="77777777" w:rsidR="00431614" w:rsidRDefault="00000000">
            <w:pPr>
              <w:widowControl w:val="0"/>
              <w:spacing w:after="0" w:line="276" w:lineRule="auto"/>
              <w:ind w:left="0"/>
              <w:jc w:val="center"/>
              <w:rPr>
                <w:sz w:val="20"/>
                <w:szCs w:val="20"/>
              </w:rPr>
            </w:pPr>
            <w:r>
              <w:rPr>
                <w:b/>
                <w:sz w:val="24"/>
                <w:szCs w:val="24"/>
              </w:rPr>
              <w:t>180.538.500 đ</w:t>
            </w:r>
          </w:p>
        </w:tc>
      </w:tr>
    </w:tbl>
    <w:p w14:paraId="01C34AB4" w14:textId="77777777" w:rsidR="00431614" w:rsidRDefault="00000000">
      <w:r>
        <w:t>Tổng ngân sách = 180.000.000</w:t>
      </w:r>
    </w:p>
    <w:p w14:paraId="3C159CBB" w14:textId="77777777" w:rsidR="00431614" w:rsidRDefault="00000000">
      <w:r>
        <w:t>Lệch = 538.500</w:t>
      </w:r>
    </w:p>
    <w:p w14:paraId="242A7466" w14:textId="77777777" w:rsidR="00431614" w:rsidRDefault="00000000">
      <w:r>
        <w:t>Phần trăm lệch = ( 538.500 / 180.000.000) * 100 ≈  0.2992%.</w:t>
      </w:r>
    </w:p>
    <w:p w14:paraId="0BC03BF5" w14:textId="77777777" w:rsidR="00431614" w:rsidRDefault="00000000">
      <w:r>
        <w:t xml:space="preserve">Đây là tổng chi phí dự đoán cho dự án xây dựng website Thiết kế nội thất khoảng 180.000.000 VNĐ như dự đoán ban đầu sai lệch khoảng 0.2992% với kinh phí </w:t>
      </w:r>
      <w:r>
        <w:rPr>
          <w:b/>
          <w:sz w:val="24"/>
          <w:szCs w:val="24"/>
        </w:rPr>
        <w:t>180.538.500 đ</w:t>
      </w:r>
      <w:r>
        <w:t xml:space="preserve"> ta có thể kiểm soát được.</w:t>
      </w:r>
    </w:p>
    <w:p w14:paraId="68C8E3BE" w14:textId="77777777" w:rsidR="00431614" w:rsidRDefault="00000000">
      <w:pPr>
        <w:pStyle w:val="Heading3"/>
        <w:spacing w:before="200"/>
      </w:pPr>
      <w:bookmarkStart w:id="367" w:name="_8pdsz2k6e0hv" w:colFirst="0" w:colLast="0"/>
      <w:bookmarkEnd w:id="367"/>
      <w:r>
        <w:t>2.5. Quản lý chất lượng</w:t>
      </w:r>
    </w:p>
    <w:p w14:paraId="7DD5E3A2" w14:textId="77777777" w:rsidR="00431614" w:rsidRDefault="00000000">
      <w:pPr>
        <w:numPr>
          <w:ilvl w:val="0"/>
          <w:numId w:val="59"/>
        </w:numPr>
        <w:spacing w:after="0" w:line="276" w:lineRule="auto"/>
        <w:rPr>
          <w:b/>
          <w:sz w:val="28"/>
          <w:szCs w:val="28"/>
        </w:rPr>
      </w:pPr>
      <w:r>
        <w:rPr>
          <w:b/>
          <w:sz w:val="28"/>
          <w:szCs w:val="28"/>
        </w:rPr>
        <w:t>Mục đích của quản lý chất lượng:</w:t>
      </w:r>
    </w:p>
    <w:p w14:paraId="118AC879" w14:textId="77777777" w:rsidR="00431614" w:rsidRDefault="00000000">
      <w:pPr>
        <w:numPr>
          <w:ilvl w:val="0"/>
          <w:numId w:val="79"/>
        </w:numPr>
        <w:spacing w:after="0" w:line="276" w:lineRule="auto"/>
        <w:rPr>
          <w:sz w:val="28"/>
          <w:szCs w:val="28"/>
        </w:rPr>
      </w:pPr>
      <w:r>
        <w:rPr>
          <w:sz w:val="28"/>
          <w:szCs w:val="28"/>
        </w:rPr>
        <w:t>Xác định chất lượng sản phẩm thỏa mãn được khách hành không</w:t>
      </w:r>
    </w:p>
    <w:p w14:paraId="14397EEF" w14:textId="77777777" w:rsidR="00431614" w:rsidRDefault="00000000">
      <w:pPr>
        <w:numPr>
          <w:ilvl w:val="0"/>
          <w:numId w:val="79"/>
        </w:numPr>
        <w:spacing w:after="0" w:line="276" w:lineRule="auto"/>
        <w:rPr>
          <w:sz w:val="28"/>
          <w:szCs w:val="28"/>
        </w:rPr>
      </w:pPr>
      <w:r>
        <w:rPr>
          <w:sz w:val="28"/>
          <w:szCs w:val="28"/>
        </w:rPr>
        <w:t>Giám sát đánh giá, kịp thời phát hiện sai sót từ đó có kế hoạch khắc phục</w:t>
      </w:r>
    </w:p>
    <w:p w14:paraId="7CC75A68" w14:textId="77777777" w:rsidR="00431614" w:rsidRDefault="00000000">
      <w:pPr>
        <w:numPr>
          <w:ilvl w:val="0"/>
          <w:numId w:val="79"/>
        </w:numPr>
        <w:spacing w:after="0" w:line="276" w:lineRule="auto"/>
        <w:rPr>
          <w:sz w:val="28"/>
          <w:szCs w:val="28"/>
        </w:rPr>
      </w:pPr>
      <w:r>
        <w:rPr>
          <w:sz w:val="28"/>
          <w:szCs w:val="28"/>
        </w:rPr>
        <w:t>Phạm vi thực hiện: Được tiến hành ở từng giai đoạn của dự án</w:t>
      </w:r>
    </w:p>
    <w:p w14:paraId="06E441D8" w14:textId="77777777" w:rsidR="00431614" w:rsidRDefault="00000000">
      <w:pPr>
        <w:numPr>
          <w:ilvl w:val="0"/>
          <w:numId w:val="32"/>
        </w:numPr>
        <w:spacing w:after="0" w:line="276" w:lineRule="auto"/>
        <w:rPr>
          <w:b/>
          <w:sz w:val="28"/>
          <w:szCs w:val="28"/>
        </w:rPr>
      </w:pPr>
      <w:r>
        <w:rPr>
          <w:b/>
          <w:sz w:val="28"/>
          <w:szCs w:val="28"/>
        </w:rPr>
        <w:t>Cách nắm bắt chất lượng:</w:t>
      </w:r>
    </w:p>
    <w:p w14:paraId="7DBEAAE5" w14:textId="77777777" w:rsidR="00431614" w:rsidRDefault="00000000">
      <w:pPr>
        <w:numPr>
          <w:ilvl w:val="0"/>
          <w:numId w:val="76"/>
        </w:numPr>
        <w:spacing w:after="0" w:line="276" w:lineRule="auto"/>
        <w:ind w:left="2160"/>
        <w:rPr>
          <w:sz w:val="28"/>
          <w:szCs w:val="28"/>
        </w:rPr>
      </w:pPr>
      <w:r>
        <w:rPr>
          <w:sz w:val="28"/>
          <w:szCs w:val="28"/>
        </w:rPr>
        <w:t>Đội ngũ DA phải có quan hệ tốt với khách hàng.</w:t>
      </w:r>
    </w:p>
    <w:p w14:paraId="16AF1293" w14:textId="77777777" w:rsidR="00431614" w:rsidRDefault="00000000">
      <w:pPr>
        <w:numPr>
          <w:ilvl w:val="1"/>
          <w:numId w:val="81"/>
        </w:numPr>
        <w:spacing w:after="0" w:line="355" w:lineRule="auto"/>
        <w:ind w:left="2160"/>
        <w:rPr>
          <w:sz w:val="28"/>
          <w:szCs w:val="28"/>
        </w:rPr>
      </w:pPr>
      <w:r>
        <w:rPr>
          <w:sz w:val="28"/>
          <w:szCs w:val="28"/>
        </w:rPr>
        <w:t>Khách hàng là người cuối cùng đánh giá chất lượng dự án.</w:t>
      </w:r>
    </w:p>
    <w:p w14:paraId="55683CC9" w14:textId="77777777" w:rsidR="00431614" w:rsidRDefault="00000000">
      <w:pPr>
        <w:numPr>
          <w:ilvl w:val="1"/>
          <w:numId w:val="81"/>
        </w:numPr>
        <w:spacing w:after="60" w:line="355" w:lineRule="auto"/>
        <w:ind w:left="2160"/>
        <w:rPr>
          <w:sz w:val="28"/>
          <w:szCs w:val="28"/>
        </w:rPr>
      </w:pPr>
      <w:r>
        <w:rPr>
          <w:sz w:val="28"/>
          <w:szCs w:val="28"/>
        </w:rPr>
        <w:t>Nhiều dự án thất bại do chỉ chú tâm đến kỹ thuật, mà không quan tâm đến mong đợi của khách hàng.</w:t>
      </w:r>
    </w:p>
    <w:p w14:paraId="1AF0CB61" w14:textId="77777777" w:rsidR="00431614" w:rsidRDefault="00000000">
      <w:pPr>
        <w:pStyle w:val="Heading4"/>
        <w:keepNext w:val="0"/>
        <w:keepLines w:val="0"/>
        <w:spacing w:before="200" w:after="0" w:line="311" w:lineRule="auto"/>
        <w:ind w:left="0" w:firstLine="720"/>
      </w:pPr>
      <w:bookmarkStart w:id="368" w:name="_6dmu35f8xegk" w:colFirst="0" w:colLast="0"/>
      <w:bookmarkEnd w:id="368"/>
      <w:r>
        <w:t>2.5.1. Các tiêu chuẩn thước đo của phần mềm.</w:t>
      </w:r>
    </w:p>
    <w:p w14:paraId="22B71258" w14:textId="77777777" w:rsidR="00431614" w:rsidRDefault="00000000">
      <w:pPr>
        <w:numPr>
          <w:ilvl w:val="0"/>
          <w:numId w:val="40"/>
        </w:numPr>
        <w:spacing w:after="0" w:line="381" w:lineRule="auto"/>
        <w:ind w:right="920"/>
        <w:rPr>
          <w:rFonts w:ascii="Roboto" w:eastAsia="Roboto" w:hAnsi="Roboto" w:cs="Roboto"/>
          <w:sz w:val="28"/>
          <w:szCs w:val="28"/>
        </w:rPr>
      </w:pPr>
      <w:r>
        <w:rPr>
          <w:b/>
          <w:sz w:val="28"/>
          <w:szCs w:val="28"/>
        </w:rPr>
        <w:t xml:space="preserve">Tính khả dụng của giao diện: </w:t>
      </w:r>
      <w:r>
        <w:rPr>
          <w:sz w:val="28"/>
          <w:szCs w:val="28"/>
        </w:rPr>
        <w:t>Đảm bảo sự đầy đủ và dễ dàng cho người dùng. Giao diện thân thiện, đơn giản và dễ sử dụng với người dùng. Các chức năng của ứng dụng phải đáp ứng đủ được các yêu cầu của khách hàng về quản lý thư viện</w:t>
      </w:r>
    </w:p>
    <w:p w14:paraId="64478618" w14:textId="77777777" w:rsidR="00431614" w:rsidRDefault="00000000">
      <w:pPr>
        <w:numPr>
          <w:ilvl w:val="0"/>
          <w:numId w:val="40"/>
        </w:numPr>
        <w:spacing w:after="0" w:line="369" w:lineRule="auto"/>
        <w:ind w:right="920"/>
        <w:rPr>
          <w:rFonts w:ascii="Roboto" w:eastAsia="Roboto" w:hAnsi="Roboto" w:cs="Roboto"/>
          <w:sz w:val="28"/>
          <w:szCs w:val="28"/>
        </w:rPr>
      </w:pPr>
      <w:r>
        <w:rPr>
          <w:b/>
          <w:sz w:val="28"/>
          <w:szCs w:val="28"/>
        </w:rPr>
        <w:t>Tính toàn vẹn của dữ liệu:</w:t>
      </w:r>
      <w:r>
        <w:rPr>
          <w:sz w:val="28"/>
          <w:szCs w:val="28"/>
        </w:rPr>
        <w:t xml:space="preserve"> Đảm bảo dữ liệu đồng bộ, dữ liệu không bị thay đổi hay mất mát, đặc biệt trong xử lý các giao dịch trong hệ thống. Dữ liệu phải đảm bảo được sự toàn vẹn khi được người dùng tiến hành cập nhật</w:t>
      </w:r>
    </w:p>
    <w:p w14:paraId="26F0358A" w14:textId="77777777" w:rsidR="00431614" w:rsidRDefault="00000000">
      <w:pPr>
        <w:numPr>
          <w:ilvl w:val="0"/>
          <w:numId w:val="40"/>
        </w:numPr>
        <w:spacing w:after="0" w:line="396" w:lineRule="auto"/>
        <w:ind w:right="920"/>
        <w:rPr>
          <w:rFonts w:ascii="Roboto" w:eastAsia="Roboto" w:hAnsi="Roboto" w:cs="Roboto"/>
          <w:sz w:val="28"/>
          <w:szCs w:val="28"/>
        </w:rPr>
      </w:pPr>
      <w:r>
        <w:rPr>
          <w:b/>
          <w:sz w:val="28"/>
          <w:szCs w:val="28"/>
        </w:rPr>
        <w:t>Tính an toàn bảo mật:</w:t>
      </w:r>
      <w:r>
        <w:rPr>
          <w:sz w:val="28"/>
          <w:szCs w:val="28"/>
        </w:rPr>
        <w:t xml:space="preserve"> Coi trọng tính bảo mật, đảm bảo tính an toàn bảo mật dữ liệu. Ứng dụng phải được lập trình theo mô hình MVC. Mỗi phương thức trong ứng dụng không vượt quá 35-40 dòng code. Ứng dụng phải được chia thành nhiều module riêng biệt theo từng chức năng và dễ dàng tích hợp được với nhau.</w:t>
      </w:r>
    </w:p>
    <w:p w14:paraId="6842BB68" w14:textId="77777777" w:rsidR="00431614" w:rsidRDefault="00000000">
      <w:pPr>
        <w:numPr>
          <w:ilvl w:val="0"/>
          <w:numId w:val="40"/>
        </w:numPr>
        <w:spacing w:after="0" w:line="379" w:lineRule="auto"/>
        <w:ind w:right="920"/>
        <w:rPr>
          <w:rFonts w:ascii="Roboto" w:eastAsia="Roboto" w:hAnsi="Roboto" w:cs="Roboto"/>
          <w:sz w:val="28"/>
          <w:szCs w:val="28"/>
        </w:rPr>
      </w:pPr>
      <w:r>
        <w:rPr>
          <w:b/>
          <w:sz w:val="28"/>
          <w:szCs w:val="28"/>
        </w:rPr>
        <w:t>Tính ổn định của ứng dụng:</w:t>
      </w:r>
      <w:r>
        <w:rPr>
          <w:sz w:val="28"/>
          <w:szCs w:val="28"/>
        </w:rPr>
        <w:t xml:space="preserve"> Ứng dụng chạy ổn định, ko bị lỗi khi hệ thống và phần mềm xảy ra một số thay đổi. Chương trình gọn nhẹ, ổn định và có khả năng tương thích với nhiều nền tảng hệ điều hành khác nhau. Ứng dụng có khả năng được bảo trì, sửa đổi một cách dễ dàng.</w:t>
      </w:r>
    </w:p>
    <w:p w14:paraId="631C8189" w14:textId="77777777" w:rsidR="00431614" w:rsidRDefault="00000000">
      <w:pPr>
        <w:numPr>
          <w:ilvl w:val="0"/>
          <w:numId w:val="40"/>
        </w:numPr>
        <w:spacing w:after="20" w:line="396" w:lineRule="auto"/>
        <w:ind w:right="920"/>
        <w:rPr>
          <w:rFonts w:ascii="Roboto" w:eastAsia="Roboto" w:hAnsi="Roboto" w:cs="Roboto"/>
          <w:sz w:val="28"/>
          <w:szCs w:val="28"/>
        </w:rPr>
      </w:pPr>
      <w:r>
        <w:rPr>
          <w:b/>
          <w:sz w:val="28"/>
          <w:szCs w:val="28"/>
        </w:rPr>
        <w:t>Tính bảo mật:</w:t>
      </w:r>
      <w:r>
        <w:rPr>
          <w:sz w:val="28"/>
          <w:szCs w:val="28"/>
        </w:rPr>
        <w:t xml:space="preserve"> Ứng dụng phải có cơ chế bảo mật tốt, có khả năng tránh được các vụ tấn công thông thường.</w:t>
      </w:r>
    </w:p>
    <w:p w14:paraId="57A24F2B" w14:textId="77777777" w:rsidR="00431614" w:rsidRDefault="00000000">
      <w:pPr>
        <w:pStyle w:val="Heading4"/>
        <w:keepNext w:val="0"/>
        <w:keepLines w:val="0"/>
        <w:spacing w:after="0" w:line="311" w:lineRule="auto"/>
        <w:ind w:left="0"/>
      </w:pPr>
      <w:bookmarkStart w:id="369" w:name="_w9qnbaz2zt2l" w:colFirst="0" w:colLast="0"/>
      <w:bookmarkEnd w:id="369"/>
      <w:r>
        <w:t>2.5.2. Các hình thức kiểm thử có thể dùng.</w:t>
      </w:r>
    </w:p>
    <w:p w14:paraId="08C3FBC4" w14:textId="77777777" w:rsidR="00431614" w:rsidRDefault="00000000">
      <w:pPr>
        <w:numPr>
          <w:ilvl w:val="0"/>
          <w:numId w:val="72"/>
        </w:numPr>
        <w:spacing w:after="0" w:line="376" w:lineRule="auto"/>
        <w:ind w:right="880"/>
        <w:rPr>
          <w:sz w:val="28"/>
          <w:szCs w:val="28"/>
        </w:rPr>
      </w:pPr>
      <w:r>
        <w:rPr>
          <w:b/>
          <w:sz w:val="28"/>
          <w:szCs w:val="28"/>
        </w:rPr>
        <w:t>Kiểm thử chức năng định kì:</w:t>
      </w:r>
      <w:r>
        <w:rPr>
          <w:sz w:val="28"/>
          <w:szCs w:val="28"/>
        </w:rPr>
        <w:t xml:space="preserve"> Các chức năng sẽ được kiểm tra định kỳ để đảm bảo trang web hoạt động trơn tru và không phát sinh lỗi trong quá trình hoạt động.</w:t>
      </w:r>
    </w:p>
    <w:p w14:paraId="619E4B31" w14:textId="77777777" w:rsidR="00431614" w:rsidRDefault="00000000">
      <w:pPr>
        <w:numPr>
          <w:ilvl w:val="0"/>
          <w:numId w:val="72"/>
        </w:numPr>
        <w:spacing w:after="0" w:line="398" w:lineRule="auto"/>
        <w:ind w:right="880"/>
        <w:rPr>
          <w:sz w:val="28"/>
          <w:szCs w:val="28"/>
        </w:rPr>
      </w:pPr>
      <w:r>
        <w:rPr>
          <w:b/>
          <w:sz w:val="28"/>
          <w:szCs w:val="28"/>
        </w:rPr>
        <w:t>Kiểm tra code:</w:t>
      </w:r>
      <w:r>
        <w:rPr>
          <w:sz w:val="28"/>
          <w:szCs w:val="28"/>
        </w:rPr>
        <w:t xml:space="preserve"> Lập trình viên có kinh nghiệm kiểm tra code đột xuất để xem có tuân thủ theo đúng chuẩn mô hình MVC hay không.</w:t>
      </w:r>
    </w:p>
    <w:p w14:paraId="10B79176" w14:textId="77777777" w:rsidR="00431614" w:rsidRDefault="00000000">
      <w:pPr>
        <w:numPr>
          <w:ilvl w:val="0"/>
          <w:numId w:val="72"/>
        </w:numPr>
        <w:spacing w:after="0" w:line="364" w:lineRule="auto"/>
        <w:ind w:right="880"/>
        <w:rPr>
          <w:sz w:val="28"/>
          <w:szCs w:val="28"/>
        </w:rPr>
      </w:pPr>
      <w:r>
        <w:rPr>
          <w:b/>
          <w:sz w:val="28"/>
          <w:szCs w:val="28"/>
        </w:rPr>
        <w:t>Kiểm thử bởi khách hàng:</w:t>
      </w:r>
      <w:r>
        <w:rPr>
          <w:sz w:val="28"/>
          <w:szCs w:val="28"/>
        </w:rPr>
        <w:t xml:space="preserve"> Đưa mẫu thiết kế cho khách hàng để thăm dò phản ứng và lấy ý kiến của khách hàng về giao diện của ứng dụng. Kiểm tra các chức năng của ứng dụng xem đã phù hợp với các yêu cầu của khách hàng hay không dựa trên các giả thiết từ phía khách hàng và tập dữ liệu mẫu.</w:t>
      </w:r>
    </w:p>
    <w:p w14:paraId="6D541C9A" w14:textId="77777777" w:rsidR="00431614" w:rsidRDefault="00000000">
      <w:pPr>
        <w:numPr>
          <w:ilvl w:val="0"/>
          <w:numId w:val="72"/>
        </w:numPr>
        <w:spacing w:after="0" w:line="398" w:lineRule="auto"/>
        <w:ind w:right="880"/>
        <w:rPr>
          <w:sz w:val="28"/>
          <w:szCs w:val="28"/>
        </w:rPr>
      </w:pPr>
      <w:r>
        <w:rPr>
          <w:b/>
          <w:sz w:val="28"/>
          <w:szCs w:val="28"/>
        </w:rPr>
        <w:t>Kiểm tra tính toàn vẹn của dữ liệu:</w:t>
      </w:r>
      <w:r>
        <w:rPr>
          <w:sz w:val="28"/>
          <w:szCs w:val="28"/>
        </w:rPr>
        <w:t xml:space="preserve"> Dữ liệu của ứng dụng sẽ được kiểm tra tính toàn vẹn dựa theo tập hợp những dữ liệu mẫu</w:t>
      </w:r>
    </w:p>
    <w:p w14:paraId="4EDA3DC0" w14:textId="77777777" w:rsidR="00431614" w:rsidRDefault="00000000">
      <w:pPr>
        <w:pStyle w:val="Heading4"/>
        <w:keepNext w:val="0"/>
        <w:keepLines w:val="0"/>
        <w:spacing w:after="0" w:line="311" w:lineRule="auto"/>
        <w:ind w:left="0"/>
      </w:pPr>
      <w:bookmarkStart w:id="370" w:name="_84pssgnxpnuk" w:colFirst="0" w:colLast="0"/>
      <w:bookmarkEnd w:id="370"/>
      <w:r>
        <w:t>2.5.3.   Các bên quản lý chất lượng</w:t>
      </w:r>
    </w:p>
    <w:tbl>
      <w:tblPr>
        <w:tblStyle w:val="affa"/>
        <w:tblW w:w="9195" w:type="dxa"/>
        <w:tblBorders>
          <w:top w:val="nil"/>
          <w:left w:val="nil"/>
          <w:bottom w:val="nil"/>
          <w:right w:val="nil"/>
          <w:insideH w:val="nil"/>
          <w:insideV w:val="nil"/>
        </w:tblBorders>
        <w:tblLayout w:type="fixed"/>
        <w:tblLook w:val="0600" w:firstRow="0" w:lastRow="0" w:firstColumn="0" w:lastColumn="0" w:noHBand="1" w:noVBand="1"/>
      </w:tblPr>
      <w:tblGrid>
        <w:gridCol w:w="2520"/>
        <w:gridCol w:w="1935"/>
        <w:gridCol w:w="4740"/>
      </w:tblGrid>
      <w:tr w:rsidR="00431614" w14:paraId="27435C1E" w14:textId="77777777">
        <w:trPr>
          <w:trHeight w:val="375"/>
        </w:trPr>
        <w:tc>
          <w:tcPr>
            <w:tcW w:w="2520" w:type="dxa"/>
            <w:tcBorders>
              <w:top w:val="single" w:sz="8" w:space="0" w:color="000000"/>
              <w:left w:val="single" w:sz="8" w:space="0" w:color="000000"/>
              <w:bottom w:val="single" w:sz="8" w:space="0" w:color="000000"/>
              <w:right w:val="single" w:sz="8" w:space="0" w:color="000000"/>
            </w:tcBorders>
            <w:shd w:val="clear" w:color="auto" w:fill="B7B7B7"/>
            <w:tcMar>
              <w:top w:w="40" w:type="dxa"/>
              <w:left w:w="40" w:type="dxa"/>
              <w:bottom w:w="40" w:type="dxa"/>
              <w:right w:w="40" w:type="dxa"/>
            </w:tcMar>
            <w:vAlign w:val="center"/>
          </w:tcPr>
          <w:p w14:paraId="257FC7B1" w14:textId="77777777" w:rsidR="00431614" w:rsidRDefault="00000000">
            <w:pPr>
              <w:widowControl w:val="0"/>
              <w:spacing w:after="0" w:line="276" w:lineRule="auto"/>
              <w:ind w:left="0"/>
              <w:jc w:val="center"/>
              <w:rPr>
                <w:sz w:val="20"/>
                <w:szCs w:val="20"/>
              </w:rPr>
            </w:pPr>
            <w:r>
              <w:rPr>
                <w:b/>
              </w:rPr>
              <w:t>Họ tên</w:t>
            </w:r>
          </w:p>
        </w:tc>
        <w:tc>
          <w:tcPr>
            <w:tcW w:w="1935" w:type="dxa"/>
            <w:tcBorders>
              <w:top w:val="single" w:sz="8" w:space="0" w:color="000000"/>
              <w:left w:val="single" w:sz="8" w:space="0" w:color="CCCCCC"/>
              <w:bottom w:val="single" w:sz="8" w:space="0" w:color="000000"/>
              <w:right w:val="single" w:sz="8" w:space="0" w:color="000000"/>
            </w:tcBorders>
            <w:shd w:val="clear" w:color="auto" w:fill="B7B7B7"/>
            <w:tcMar>
              <w:top w:w="40" w:type="dxa"/>
              <w:left w:w="40" w:type="dxa"/>
              <w:bottom w:w="40" w:type="dxa"/>
              <w:right w:w="40" w:type="dxa"/>
            </w:tcMar>
            <w:vAlign w:val="center"/>
          </w:tcPr>
          <w:p w14:paraId="321C9C15" w14:textId="77777777" w:rsidR="00431614" w:rsidRDefault="00000000">
            <w:pPr>
              <w:widowControl w:val="0"/>
              <w:spacing w:after="0" w:line="276" w:lineRule="auto"/>
              <w:ind w:left="0"/>
              <w:jc w:val="center"/>
              <w:rPr>
                <w:sz w:val="20"/>
                <w:szCs w:val="20"/>
              </w:rPr>
            </w:pPr>
            <w:r>
              <w:rPr>
                <w:b/>
              </w:rPr>
              <w:t>Vị trí</w:t>
            </w:r>
          </w:p>
        </w:tc>
        <w:tc>
          <w:tcPr>
            <w:tcW w:w="4740" w:type="dxa"/>
            <w:tcBorders>
              <w:top w:val="single" w:sz="8" w:space="0" w:color="000000"/>
              <w:left w:val="single" w:sz="8" w:space="0" w:color="CCCCCC"/>
              <w:bottom w:val="single" w:sz="8" w:space="0" w:color="000000"/>
              <w:right w:val="single" w:sz="8" w:space="0" w:color="000000"/>
            </w:tcBorders>
            <w:shd w:val="clear" w:color="auto" w:fill="B7B7B7"/>
            <w:tcMar>
              <w:top w:w="40" w:type="dxa"/>
              <w:left w:w="40" w:type="dxa"/>
              <w:bottom w:w="40" w:type="dxa"/>
              <w:right w:w="40" w:type="dxa"/>
            </w:tcMar>
            <w:vAlign w:val="center"/>
          </w:tcPr>
          <w:p w14:paraId="0E9C8FBF" w14:textId="77777777" w:rsidR="00431614" w:rsidRDefault="00000000">
            <w:pPr>
              <w:widowControl w:val="0"/>
              <w:spacing w:after="0" w:line="276" w:lineRule="auto"/>
              <w:ind w:left="0"/>
              <w:jc w:val="center"/>
              <w:rPr>
                <w:sz w:val="20"/>
                <w:szCs w:val="20"/>
              </w:rPr>
            </w:pPr>
            <w:r>
              <w:rPr>
                <w:b/>
              </w:rPr>
              <w:t>Nhiệm vụ</w:t>
            </w:r>
          </w:p>
        </w:tc>
      </w:tr>
      <w:tr w:rsidR="00431614" w14:paraId="35CB8DD1" w14:textId="77777777">
        <w:trPr>
          <w:trHeight w:val="675"/>
        </w:trPr>
        <w:tc>
          <w:tcPr>
            <w:tcW w:w="2520"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E31BA8C" w14:textId="77777777" w:rsidR="00431614" w:rsidRDefault="00000000">
            <w:pPr>
              <w:widowControl w:val="0"/>
              <w:spacing w:after="0" w:line="276" w:lineRule="auto"/>
              <w:ind w:left="0"/>
              <w:jc w:val="center"/>
              <w:rPr>
                <w:sz w:val="20"/>
                <w:szCs w:val="20"/>
              </w:rPr>
            </w:pPr>
            <w:r>
              <w:t>Hạ Quang Dũng</w:t>
            </w:r>
          </w:p>
        </w:tc>
        <w:tc>
          <w:tcPr>
            <w:tcW w:w="193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4CE69EC" w14:textId="77777777" w:rsidR="00431614" w:rsidRDefault="00000000">
            <w:pPr>
              <w:widowControl w:val="0"/>
              <w:spacing w:after="0" w:line="276" w:lineRule="auto"/>
              <w:ind w:left="0"/>
              <w:jc w:val="center"/>
              <w:rPr>
                <w:sz w:val="20"/>
                <w:szCs w:val="20"/>
              </w:rPr>
            </w:pPr>
            <w:r>
              <w:t>Project Manager</w:t>
            </w:r>
          </w:p>
        </w:tc>
        <w:tc>
          <w:tcPr>
            <w:tcW w:w="474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DC24D23" w14:textId="77777777" w:rsidR="00431614" w:rsidRDefault="00000000">
            <w:pPr>
              <w:widowControl w:val="0"/>
              <w:spacing w:after="0" w:line="276" w:lineRule="auto"/>
              <w:ind w:left="0"/>
            </w:pPr>
            <w:r>
              <w:t>Giám sát quá trình quản lý chất lượng.</w:t>
            </w:r>
          </w:p>
          <w:p w14:paraId="52161FB7" w14:textId="77777777" w:rsidR="00431614" w:rsidRDefault="00000000">
            <w:pPr>
              <w:widowControl w:val="0"/>
              <w:spacing w:after="0" w:line="276" w:lineRule="auto"/>
              <w:ind w:left="0"/>
              <w:rPr>
                <w:sz w:val="20"/>
                <w:szCs w:val="20"/>
              </w:rPr>
            </w:pPr>
            <w:r>
              <w:t>Hỗ trợ việc quản lý chất lượng</w:t>
            </w:r>
          </w:p>
        </w:tc>
      </w:tr>
      <w:tr w:rsidR="00431614" w14:paraId="54BD1A85" w14:textId="77777777">
        <w:trPr>
          <w:trHeight w:val="1275"/>
        </w:trPr>
        <w:tc>
          <w:tcPr>
            <w:tcW w:w="2520"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5D0C58B3" w14:textId="77777777" w:rsidR="00431614" w:rsidRDefault="00000000">
            <w:pPr>
              <w:widowControl w:val="0"/>
              <w:spacing w:after="0" w:line="276" w:lineRule="auto"/>
              <w:ind w:left="0"/>
              <w:jc w:val="center"/>
              <w:rPr>
                <w:sz w:val="20"/>
                <w:szCs w:val="20"/>
              </w:rPr>
            </w:pPr>
            <w:r>
              <w:t>Nguyễn Thị Hồng Nhung</w:t>
            </w:r>
          </w:p>
        </w:tc>
        <w:tc>
          <w:tcPr>
            <w:tcW w:w="193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DB3B9B2" w14:textId="77777777" w:rsidR="00431614" w:rsidRDefault="00000000">
            <w:pPr>
              <w:widowControl w:val="0"/>
              <w:spacing w:after="0" w:line="276" w:lineRule="auto"/>
              <w:ind w:left="0"/>
              <w:jc w:val="center"/>
              <w:rPr>
                <w:sz w:val="20"/>
                <w:szCs w:val="20"/>
              </w:rPr>
            </w:pPr>
            <w:r>
              <w:t>Kỹ sư quản lý chất lượng</w:t>
            </w:r>
          </w:p>
        </w:tc>
        <w:tc>
          <w:tcPr>
            <w:tcW w:w="474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2E7C65E" w14:textId="77777777" w:rsidR="00431614" w:rsidRDefault="00000000">
            <w:pPr>
              <w:widowControl w:val="0"/>
              <w:spacing w:after="0" w:line="276" w:lineRule="auto"/>
              <w:ind w:left="0"/>
            </w:pPr>
            <w:r>
              <w:t>Lập kế hoạch quản lý chất lượng</w:t>
            </w:r>
          </w:p>
          <w:p w14:paraId="00B1E2C9" w14:textId="77777777" w:rsidR="00431614" w:rsidRDefault="00000000">
            <w:pPr>
              <w:widowControl w:val="0"/>
              <w:spacing w:after="0" w:line="276" w:lineRule="auto"/>
              <w:ind w:left="0"/>
            </w:pPr>
            <w:r>
              <w:t>Đề ra chiến lược nâng cao chất lượng</w:t>
            </w:r>
          </w:p>
          <w:p w14:paraId="4355FC4E" w14:textId="77777777" w:rsidR="00431614" w:rsidRDefault="00000000">
            <w:pPr>
              <w:widowControl w:val="0"/>
              <w:spacing w:after="0" w:line="276" w:lineRule="auto"/>
              <w:ind w:left="0"/>
              <w:rPr>
                <w:sz w:val="20"/>
                <w:szCs w:val="20"/>
              </w:rPr>
            </w:pPr>
            <w:r>
              <w:t>Tạo các báo cáo chất lượng trong từng thời điểm</w:t>
            </w:r>
          </w:p>
        </w:tc>
      </w:tr>
      <w:tr w:rsidR="00431614" w14:paraId="6FCC3EDC" w14:textId="77777777">
        <w:trPr>
          <w:trHeight w:val="675"/>
        </w:trPr>
        <w:tc>
          <w:tcPr>
            <w:tcW w:w="2520"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center"/>
          </w:tcPr>
          <w:p w14:paraId="75AF51FB" w14:textId="77777777" w:rsidR="00431614" w:rsidRDefault="00000000">
            <w:pPr>
              <w:widowControl w:val="0"/>
              <w:spacing w:after="0" w:line="276" w:lineRule="auto"/>
              <w:ind w:left="0"/>
              <w:jc w:val="center"/>
              <w:rPr>
                <w:sz w:val="20"/>
                <w:szCs w:val="20"/>
              </w:rPr>
            </w:pPr>
            <w:r>
              <w:t>Lê Thị Lý</w:t>
            </w:r>
          </w:p>
        </w:tc>
        <w:tc>
          <w:tcPr>
            <w:tcW w:w="193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1E8F913" w14:textId="77777777" w:rsidR="00431614" w:rsidRDefault="00000000">
            <w:pPr>
              <w:widowControl w:val="0"/>
              <w:spacing w:after="0" w:line="276" w:lineRule="auto"/>
              <w:ind w:left="0"/>
              <w:jc w:val="center"/>
              <w:rPr>
                <w:sz w:val="20"/>
                <w:szCs w:val="20"/>
              </w:rPr>
            </w:pPr>
            <w:r>
              <w:t>Kiểm thử</w:t>
            </w:r>
          </w:p>
        </w:tc>
        <w:tc>
          <w:tcPr>
            <w:tcW w:w="474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1A84783" w14:textId="77777777" w:rsidR="00431614" w:rsidRDefault="00000000">
            <w:pPr>
              <w:widowControl w:val="0"/>
              <w:spacing w:after="0" w:line="276" w:lineRule="auto"/>
              <w:ind w:left="0"/>
              <w:rPr>
                <w:sz w:val="20"/>
                <w:szCs w:val="20"/>
              </w:rPr>
            </w:pPr>
            <w:r>
              <w:t>Kiểm tra lại chất lượng của sản phẩm trước khi bàn giao đến khách hàng</w:t>
            </w:r>
          </w:p>
        </w:tc>
      </w:tr>
      <w:tr w:rsidR="00431614" w14:paraId="20E9DB7F" w14:textId="77777777">
        <w:trPr>
          <w:trHeight w:val="675"/>
        </w:trPr>
        <w:tc>
          <w:tcPr>
            <w:tcW w:w="2520"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099468B3" w14:textId="77777777" w:rsidR="00431614" w:rsidRDefault="00000000">
            <w:pPr>
              <w:widowControl w:val="0"/>
              <w:spacing w:after="0" w:line="276" w:lineRule="auto"/>
              <w:ind w:left="0"/>
              <w:jc w:val="center"/>
            </w:pPr>
            <w:r>
              <w:t>Công Ty Nikken Sekkei Civil Engineering</w:t>
            </w:r>
          </w:p>
        </w:tc>
        <w:tc>
          <w:tcPr>
            <w:tcW w:w="193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1D81485D" w14:textId="77777777" w:rsidR="00431614" w:rsidRDefault="00000000">
            <w:pPr>
              <w:widowControl w:val="0"/>
              <w:spacing w:after="0" w:line="276" w:lineRule="auto"/>
              <w:ind w:left="0"/>
              <w:jc w:val="center"/>
              <w:rPr>
                <w:sz w:val="20"/>
                <w:szCs w:val="20"/>
              </w:rPr>
            </w:pPr>
            <w:r>
              <w:t>Khách hàng</w:t>
            </w:r>
          </w:p>
        </w:tc>
        <w:tc>
          <w:tcPr>
            <w:tcW w:w="474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3C1C725" w14:textId="77777777" w:rsidR="00431614" w:rsidRDefault="00000000">
            <w:pPr>
              <w:widowControl w:val="0"/>
              <w:spacing w:after="0" w:line="276" w:lineRule="auto"/>
              <w:ind w:left="0"/>
            </w:pPr>
            <w:r>
              <w:t>Đánh giá và xác nhận yêu cầu của dự án</w:t>
            </w:r>
          </w:p>
          <w:p w14:paraId="3C018220" w14:textId="77777777" w:rsidR="00431614" w:rsidRDefault="00000000">
            <w:pPr>
              <w:widowControl w:val="0"/>
              <w:spacing w:after="0" w:line="276" w:lineRule="auto"/>
              <w:ind w:left="0"/>
              <w:rPr>
                <w:sz w:val="20"/>
                <w:szCs w:val="20"/>
              </w:rPr>
            </w:pPr>
            <w:r>
              <w:t>Đánh giá góp ý về chất lượng dự án</w:t>
            </w:r>
          </w:p>
        </w:tc>
      </w:tr>
    </w:tbl>
    <w:p w14:paraId="469650C2" w14:textId="4DCF0E6C" w:rsidR="00431614" w:rsidRDefault="00000000">
      <w:pPr>
        <w:pStyle w:val="Heading4"/>
        <w:keepNext w:val="0"/>
        <w:keepLines w:val="0"/>
        <w:spacing w:before="200" w:after="0" w:line="311" w:lineRule="auto"/>
        <w:ind w:left="0"/>
      </w:pPr>
      <w:bookmarkStart w:id="371" w:name="_3rtqbkpp0fxd" w:colFirst="0" w:colLast="0"/>
      <w:bookmarkEnd w:id="371"/>
      <w:del w:id="372" w:author="Dũng Hạ Quang" w:date="2023-11-06T15:05:00Z">
        <w:r w:rsidDel="00C22101">
          <w:br w:type="page"/>
        </w:r>
      </w:del>
    </w:p>
    <w:p w14:paraId="0FA4F01B" w14:textId="77777777" w:rsidR="00431614" w:rsidRDefault="00000000">
      <w:pPr>
        <w:pStyle w:val="Heading4"/>
        <w:keepNext w:val="0"/>
        <w:keepLines w:val="0"/>
        <w:spacing w:before="200" w:after="0" w:line="311" w:lineRule="auto"/>
        <w:ind w:left="0"/>
      </w:pPr>
      <w:bookmarkStart w:id="373" w:name="_d95bvgsaczz6" w:colFirst="0" w:colLast="0"/>
      <w:bookmarkEnd w:id="373"/>
      <w:r>
        <w:t>2.5.4. Lập kế hoạch quản lý chất lượng.</w:t>
      </w:r>
    </w:p>
    <w:tbl>
      <w:tblPr>
        <w:tblStyle w:val="affb"/>
        <w:tblW w:w="9000" w:type="dxa"/>
        <w:tblBorders>
          <w:top w:val="nil"/>
          <w:left w:val="nil"/>
          <w:bottom w:val="nil"/>
          <w:right w:val="nil"/>
          <w:insideH w:val="nil"/>
          <w:insideV w:val="nil"/>
        </w:tblBorders>
        <w:tblLayout w:type="fixed"/>
        <w:tblLook w:val="0600" w:firstRow="0" w:lastRow="0" w:firstColumn="0" w:lastColumn="0" w:noHBand="1" w:noVBand="1"/>
      </w:tblPr>
      <w:tblGrid>
        <w:gridCol w:w="825"/>
        <w:gridCol w:w="2505"/>
        <w:gridCol w:w="5670"/>
      </w:tblGrid>
      <w:tr w:rsidR="00431614" w14:paraId="59C1C2AE" w14:textId="77777777">
        <w:trPr>
          <w:trHeight w:val="675"/>
        </w:trPr>
        <w:tc>
          <w:tcPr>
            <w:tcW w:w="825" w:type="dxa"/>
            <w:tcBorders>
              <w:top w:val="single" w:sz="8" w:space="0" w:color="000000"/>
              <w:left w:val="single" w:sz="8" w:space="0" w:color="000000"/>
              <w:bottom w:val="single" w:sz="8" w:space="0" w:color="000000"/>
              <w:right w:val="single" w:sz="8" w:space="0" w:color="000000"/>
            </w:tcBorders>
            <w:shd w:val="clear" w:color="auto" w:fill="B7B7B7"/>
            <w:tcMar>
              <w:top w:w="40" w:type="dxa"/>
              <w:left w:w="40" w:type="dxa"/>
              <w:bottom w:w="40" w:type="dxa"/>
              <w:right w:w="40" w:type="dxa"/>
            </w:tcMar>
            <w:vAlign w:val="center"/>
          </w:tcPr>
          <w:p w14:paraId="459BF62D" w14:textId="77777777" w:rsidR="00431614" w:rsidRDefault="00000000">
            <w:pPr>
              <w:widowControl w:val="0"/>
              <w:spacing w:after="0" w:line="276" w:lineRule="auto"/>
              <w:ind w:left="0"/>
              <w:jc w:val="center"/>
              <w:rPr>
                <w:sz w:val="24"/>
                <w:szCs w:val="24"/>
              </w:rPr>
            </w:pPr>
            <w:r>
              <w:rPr>
                <w:b/>
                <w:sz w:val="24"/>
                <w:szCs w:val="24"/>
              </w:rPr>
              <w:t>STT</w:t>
            </w:r>
          </w:p>
        </w:tc>
        <w:tc>
          <w:tcPr>
            <w:tcW w:w="2505" w:type="dxa"/>
            <w:tcBorders>
              <w:top w:val="single" w:sz="8" w:space="0" w:color="000000"/>
              <w:left w:val="single" w:sz="8" w:space="0" w:color="CCCCCC"/>
              <w:bottom w:val="single" w:sz="8" w:space="0" w:color="000000"/>
              <w:right w:val="single" w:sz="8" w:space="0" w:color="000000"/>
            </w:tcBorders>
            <w:shd w:val="clear" w:color="auto" w:fill="B7B7B7"/>
            <w:tcMar>
              <w:top w:w="40" w:type="dxa"/>
              <w:left w:w="40" w:type="dxa"/>
              <w:bottom w:w="40" w:type="dxa"/>
              <w:right w:w="40" w:type="dxa"/>
            </w:tcMar>
            <w:vAlign w:val="center"/>
          </w:tcPr>
          <w:p w14:paraId="0B40094C" w14:textId="77777777" w:rsidR="00431614" w:rsidRDefault="00000000">
            <w:pPr>
              <w:widowControl w:val="0"/>
              <w:spacing w:after="0" w:line="276" w:lineRule="auto"/>
              <w:ind w:left="0"/>
              <w:jc w:val="center"/>
              <w:rPr>
                <w:sz w:val="24"/>
                <w:szCs w:val="24"/>
              </w:rPr>
            </w:pPr>
            <w:r>
              <w:rPr>
                <w:b/>
                <w:sz w:val="24"/>
                <w:szCs w:val="24"/>
              </w:rPr>
              <w:t>Tiêu chuẩn chất lượng</w:t>
            </w:r>
          </w:p>
        </w:tc>
        <w:tc>
          <w:tcPr>
            <w:tcW w:w="5670" w:type="dxa"/>
            <w:tcBorders>
              <w:top w:val="single" w:sz="8" w:space="0" w:color="000000"/>
              <w:left w:val="single" w:sz="8" w:space="0" w:color="CCCCCC"/>
              <w:bottom w:val="single" w:sz="8" w:space="0" w:color="000000"/>
              <w:right w:val="single" w:sz="8" w:space="0" w:color="000000"/>
            </w:tcBorders>
            <w:shd w:val="clear" w:color="auto" w:fill="B7B7B7"/>
            <w:tcMar>
              <w:top w:w="40" w:type="dxa"/>
              <w:left w:w="40" w:type="dxa"/>
              <w:bottom w:w="40" w:type="dxa"/>
              <w:right w:w="40" w:type="dxa"/>
            </w:tcMar>
            <w:vAlign w:val="center"/>
          </w:tcPr>
          <w:p w14:paraId="32B16022" w14:textId="77777777" w:rsidR="00431614" w:rsidRDefault="00000000">
            <w:pPr>
              <w:widowControl w:val="0"/>
              <w:spacing w:after="0" w:line="276" w:lineRule="auto"/>
              <w:ind w:left="0"/>
              <w:jc w:val="center"/>
              <w:rPr>
                <w:sz w:val="24"/>
                <w:szCs w:val="24"/>
              </w:rPr>
            </w:pPr>
            <w:r>
              <w:rPr>
                <w:b/>
                <w:sz w:val="24"/>
                <w:szCs w:val="24"/>
              </w:rPr>
              <w:t>Điều kiện thỏa mãn</w:t>
            </w:r>
          </w:p>
        </w:tc>
      </w:tr>
      <w:tr w:rsidR="00431614" w14:paraId="2ACE9F8A" w14:textId="77777777">
        <w:trPr>
          <w:trHeight w:val="975"/>
        </w:trPr>
        <w:tc>
          <w:tcPr>
            <w:tcW w:w="82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79566E3D" w14:textId="77777777" w:rsidR="00431614" w:rsidRDefault="00000000">
            <w:pPr>
              <w:widowControl w:val="0"/>
              <w:spacing w:after="0" w:line="276" w:lineRule="auto"/>
              <w:ind w:left="0"/>
              <w:jc w:val="center"/>
              <w:rPr>
                <w:sz w:val="24"/>
                <w:szCs w:val="24"/>
              </w:rPr>
            </w:pPr>
            <w:r>
              <w:rPr>
                <w:sz w:val="24"/>
                <w:szCs w:val="24"/>
              </w:rPr>
              <w:t>1</w:t>
            </w:r>
          </w:p>
        </w:tc>
        <w:tc>
          <w:tcPr>
            <w:tcW w:w="250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03D022FC" w14:textId="77777777" w:rsidR="00431614" w:rsidRDefault="00000000">
            <w:pPr>
              <w:widowControl w:val="0"/>
              <w:spacing w:after="0" w:line="276" w:lineRule="auto"/>
              <w:ind w:left="0"/>
              <w:rPr>
                <w:sz w:val="24"/>
                <w:szCs w:val="24"/>
              </w:rPr>
            </w:pPr>
            <w:r>
              <w:rPr>
                <w:sz w:val="24"/>
                <w:szCs w:val="24"/>
              </w:rPr>
              <w:t>Giao diện</w:t>
            </w:r>
          </w:p>
        </w:tc>
        <w:tc>
          <w:tcPr>
            <w:tcW w:w="5670"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62DAC4BC" w14:textId="77777777" w:rsidR="00431614" w:rsidRDefault="00000000">
            <w:pPr>
              <w:widowControl w:val="0"/>
              <w:spacing w:after="0" w:line="276" w:lineRule="auto"/>
              <w:ind w:left="0"/>
              <w:rPr>
                <w:sz w:val="24"/>
                <w:szCs w:val="24"/>
              </w:rPr>
            </w:pPr>
            <w:r>
              <w:rPr>
                <w:sz w:val="24"/>
                <w:szCs w:val="24"/>
              </w:rPr>
              <w:t>Giao diện theo yêu cầu của khách hàng</w:t>
            </w:r>
          </w:p>
          <w:p w14:paraId="7DBA3A0F" w14:textId="77777777" w:rsidR="00431614" w:rsidRDefault="00000000">
            <w:pPr>
              <w:widowControl w:val="0"/>
              <w:spacing w:after="0" w:line="276" w:lineRule="auto"/>
              <w:ind w:left="0"/>
              <w:rPr>
                <w:sz w:val="24"/>
                <w:szCs w:val="24"/>
              </w:rPr>
            </w:pPr>
            <w:r>
              <w:rPr>
                <w:sz w:val="24"/>
                <w:szCs w:val="24"/>
              </w:rPr>
              <w:t>Thân thiện, bắt mắt, dễ sử dụng</w:t>
            </w:r>
          </w:p>
          <w:p w14:paraId="6C524283" w14:textId="77777777" w:rsidR="00431614" w:rsidRDefault="00000000">
            <w:pPr>
              <w:widowControl w:val="0"/>
              <w:spacing w:after="0" w:line="276" w:lineRule="auto"/>
              <w:ind w:left="0"/>
              <w:rPr>
                <w:sz w:val="24"/>
                <w:szCs w:val="24"/>
              </w:rPr>
            </w:pPr>
            <w:r>
              <w:rPr>
                <w:sz w:val="24"/>
                <w:szCs w:val="24"/>
              </w:rPr>
              <w:t>Cung cấp thông tin cho người dùng</w:t>
            </w:r>
          </w:p>
        </w:tc>
      </w:tr>
      <w:tr w:rsidR="00431614" w14:paraId="3F7FF9B3" w14:textId="77777777">
        <w:trPr>
          <w:trHeight w:val="1275"/>
        </w:trPr>
        <w:tc>
          <w:tcPr>
            <w:tcW w:w="82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53CB4607" w14:textId="77777777" w:rsidR="00431614" w:rsidRDefault="00000000">
            <w:pPr>
              <w:widowControl w:val="0"/>
              <w:spacing w:after="0" w:line="276" w:lineRule="auto"/>
              <w:ind w:left="0"/>
              <w:jc w:val="center"/>
              <w:rPr>
                <w:sz w:val="24"/>
                <w:szCs w:val="24"/>
              </w:rPr>
            </w:pPr>
            <w:r>
              <w:rPr>
                <w:sz w:val="24"/>
                <w:szCs w:val="24"/>
              </w:rPr>
              <w:t>2</w:t>
            </w:r>
          </w:p>
        </w:tc>
        <w:tc>
          <w:tcPr>
            <w:tcW w:w="250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384A4CAA" w14:textId="77777777" w:rsidR="00431614" w:rsidRDefault="00000000">
            <w:pPr>
              <w:widowControl w:val="0"/>
              <w:spacing w:after="0" w:line="276" w:lineRule="auto"/>
              <w:ind w:left="0"/>
              <w:rPr>
                <w:sz w:val="24"/>
                <w:szCs w:val="24"/>
              </w:rPr>
            </w:pPr>
            <w:r>
              <w:rPr>
                <w:sz w:val="24"/>
                <w:szCs w:val="24"/>
              </w:rPr>
              <w:t>Dữ liệu</w:t>
            </w:r>
          </w:p>
        </w:tc>
        <w:tc>
          <w:tcPr>
            <w:tcW w:w="5670"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156BF299" w14:textId="77777777" w:rsidR="00431614" w:rsidRDefault="00000000">
            <w:pPr>
              <w:widowControl w:val="0"/>
              <w:spacing w:after="0" w:line="276" w:lineRule="auto"/>
              <w:ind w:left="0"/>
              <w:rPr>
                <w:sz w:val="24"/>
                <w:szCs w:val="24"/>
              </w:rPr>
            </w:pPr>
            <w:r>
              <w:rPr>
                <w:sz w:val="24"/>
                <w:szCs w:val="24"/>
              </w:rPr>
              <w:t>Dữ liệu không bị mất mát hay thay đổi trong quá trình truyền tải</w:t>
            </w:r>
          </w:p>
          <w:p w14:paraId="69468D14" w14:textId="77777777" w:rsidR="00431614" w:rsidRDefault="00000000">
            <w:pPr>
              <w:widowControl w:val="0"/>
              <w:spacing w:after="0" w:line="276" w:lineRule="auto"/>
              <w:ind w:left="0"/>
              <w:rPr>
                <w:sz w:val="24"/>
                <w:szCs w:val="24"/>
              </w:rPr>
            </w:pPr>
            <w:r>
              <w:rPr>
                <w:sz w:val="24"/>
                <w:szCs w:val="24"/>
              </w:rPr>
              <w:t>Tốc độ truy cập CSDL nhanh</w:t>
            </w:r>
          </w:p>
          <w:p w14:paraId="529F2CA1" w14:textId="77777777" w:rsidR="00431614" w:rsidRDefault="00000000">
            <w:pPr>
              <w:widowControl w:val="0"/>
              <w:spacing w:after="0" w:line="276" w:lineRule="auto"/>
              <w:ind w:left="0"/>
              <w:rPr>
                <w:sz w:val="24"/>
                <w:szCs w:val="24"/>
              </w:rPr>
            </w:pPr>
            <w:r>
              <w:rPr>
                <w:sz w:val="24"/>
                <w:szCs w:val="24"/>
              </w:rPr>
              <w:t>Đảm bảo an toàn về dữ liệu</w:t>
            </w:r>
          </w:p>
        </w:tc>
      </w:tr>
      <w:tr w:rsidR="00431614" w14:paraId="72AE10F4" w14:textId="77777777">
        <w:trPr>
          <w:trHeight w:val="375"/>
        </w:trPr>
        <w:tc>
          <w:tcPr>
            <w:tcW w:w="82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2B9B205F" w14:textId="77777777" w:rsidR="00431614" w:rsidRDefault="00000000">
            <w:pPr>
              <w:widowControl w:val="0"/>
              <w:spacing w:after="0" w:line="276" w:lineRule="auto"/>
              <w:ind w:left="0"/>
              <w:jc w:val="center"/>
              <w:rPr>
                <w:sz w:val="24"/>
                <w:szCs w:val="24"/>
              </w:rPr>
            </w:pPr>
            <w:r>
              <w:rPr>
                <w:sz w:val="24"/>
                <w:szCs w:val="24"/>
              </w:rPr>
              <w:t>3</w:t>
            </w:r>
          </w:p>
        </w:tc>
        <w:tc>
          <w:tcPr>
            <w:tcW w:w="250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793595E7" w14:textId="77777777" w:rsidR="00431614" w:rsidRDefault="00000000">
            <w:pPr>
              <w:widowControl w:val="0"/>
              <w:spacing w:after="0" w:line="276" w:lineRule="auto"/>
              <w:ind w:left="0"/>
              <w:rPr>
                <w:sz w:val="24"/>
                <w:szCs w:val="24"/>
              </w:rPr>
            </w:pPr>
            <w:r>
              <w:rPr>
                <w:sz w:val="24"/>
                <w:szCs w:val="24"/>
              </w:rPr>
              <w:t>An toàn</w:t>
            </w:r>
          </w:p>
        </w:tc>
        <w:tc>
          <w:tcPr>
            <w:tcW w:w="5670"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17C4C45E" w14:textId="77777777" w:rsidR="00431614" w:rsidRDefault="00000000">
            <w:pPr>
              <w:widowControl w:val="0"/>
              <w:spacing w:after="0" w:line="276" w:lineRule="auto"/>
              <w:ind w:left="0"/>
              <w:rPr>
                <w:sz w:val="24"/>
                <w:szCs w:val="24"/>
              </w:rPr>
            </w:pPr>
            <w:r>
              <w:rPr>
                <w:sz w:val="24"/>
                <w:szCs w:val="24"/>
              </w:rPr>
              <w:t>Bảo mật tốt trước các cuộc tấn công</w:t>
            </w:r>
          </w:p>
        </w:tc>
      </w:tr>
      <w:tr w:rsidR="00431614" w14:paraId="4880AFFE" w14:textId="77777777">
        <w:trPr>
          <w:trHeight w:val="762"/>
        </w:trPr>
        <w:tc>
          <w:tcPr>
            <w:tcW w:w="82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1ACD536F" w14:textId="77777777" w:rsidR="00431614" w:rsidRDefault="00000000">
            <w:pPr>
              <w:widowControl w:val="0"/>
              <w:spacing w:after="0" w:line="276" w:lineRule="auto"/>
              <w:ind w:left="0"/>
              <w:jc w:val="center"/>
              <w:rPr>
                <w:sz w:val="24"/>
                <w:szCs w:val="24"/>
              </w:rPr>
            </w:pPr>
            <w:r>
              <w:rPr>
                <w:sz w:val="24"/>
                <w:szCs w:val="24"/>
              </w:rPr>
              <w:t>4</w:t>
            </w:r>
          </w:p>
        </w:tc>
        <w:tc>
          <w:tcPr>
            <w:tcW w:w="250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5206874A" w14:textId="77777777" w:rsidR="00431614" w:rsidRDefault="00000000">
            <w:pPr>
              <w:widowControl w:val="0"/>
              <w:spacing w:after="0" w:line="276" w:lineRule="auto"/>
              <w:ind w:left="0"/>
              <w:rPr>
                <w:sz w:val="24"/>
                <w:szCs w:val="24"/>
              </w:rPr>
            </w:pPr>
            <w:r>
              <w:rPr>
                <w:sz w:val="24"/>
                <w:szCs w:val="24"/>
              </w:rPr>
              <w:t>Tài liệu dự án pha phân tích</w:t>
            </w:r>
          </w:p>
        </w:tc>
        <w:tc>
          <w:tcPr>
            <w:tcW w:w="5670"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5F81040A" w14:textId="77777777" w:rsidR="00431614" w:rsidRDefault="00000000">
            <w:pPr>
              <w:widowControl w:val="0"/>
              <w:spacing w:after="0" w:line="276" w:lineRule="auto"/>
              <w:ind w:left="0"/>
              <w:rPr>
                <w:sz w:val="24"/>
                <w:szCs w:val="24"/>
              </w:rPr>
            </w:pPr>
            <w:r>
              <w:rPr>
                <w:sz w:val="24"/>
                <w:szCs w:val="24"/>
              </w:rPr>
              <w:t>Đánh giá về chất lượng tài liệu</w:t>
            </w:r>
          </w:p>
          <w:p w14:paraId="7384CB85" w14:textId="77777777" w:rsidR="00431614" w:rsidRDefault="00000000">
            <w:pPr>
              <w:widowControl w:val="0"/>
              <w:spacing w:after="0" w:line="276" w:lineRule="auto"/>
              <w:ind w:left="0"/>
              <w:rPr>
                <w:sz w:val="24"/>
                <w:szCs w:val="24"/>
              </w:rPr>
            </w:pPr>
            <w:r>
              <w:rPr>
                <w:sz w:val="24"/>
                <w:szCs w:val="24"/>
              </w:rPr>
              <w:t>Biểu đồ UML</w:t>
            </w:r>
          </w:p>
        </w:tc>
      </w:tr>
      <w:tr w:rsidR="00431614" w14:paraId="067EE50D" w14:textId="77777777">
        <w:trPr>
          <w:trHeight w:val="675"/>
        </w:trPr>
        <w:tc>
          <w:tcPr>
            <w:tcW w:w="82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0BEC74B9" w14:textId="77777777" w:rsidR="00431614" w:rsidRDefault="00000000">
            <w:pPr>
              <w:widowControl w:val="0"/>
              <w:spacing w:after="0" w:line="276" w:lineRule="auto"/>
              <w:ind w:left="0"/>
              <w:jc w:val="center"/>
              <w:rPr>
                <w:sz w:val="24"/>
                <w:szCs w:val="24"/>
              </w:rPr>
            </w:pPr>
            <w:r>
              <w:rPr>
                <w:sz w:val="24"/>
                <w:szCs w:val="24"/>
              </w:rPr>
              <w:t>5</w:t>
            </w:r>
          </w:p>
        </w:tc>
        <w:tc>
          <w:tcPr>
            <w:tcW w:w="250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0946A1B2" w14:textId="77777777" w:rsidR="00431614" w:rsidRDefault="00000000">
            <w:pPr>
              <w:widowControl w:val="0"/>
              <w:spacing w:after="0" w:line="276" w:lineRule="auto"/>
              <w:ind w:left="0"/>
              <w:rPr>
                <w:sz w:val="24"/>
                <w:szCs w:val="24"/>
              </w:rPr>
            </w:pPr>
            <w:r>
              <w:rPr>
                <w:sz w:val="24"/>
                <w:szCs w:val="24"/>
              </w:rPr>
              <w:t>Tài liệu pha thiết kế</w:t>
            </w:r>
          </w:p>
        </w:tc>
        <w:tc>
          <w:tcPr>
            <w:tcW w:w="5670"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75B5DDE3" w14:textId="77777777" w:rsidR="00431614" w:rsidRDefault="00000000">
            <w:pPr>
              <w:widowControl w:val="0"/>
              <w:spacing w:after="0" w:line="276" w:lineRule="auto"/>
              <w:ind w:left="0"/>
              <w:rPr>
                <w:sz w:val="24"/>
                <w:szCs w:val="24"/>
              </w:rPr>
            </w:pPr>
            <w:r>
              <w:rPr>
                <w:sz w:val="24"/>
                <w:szCs w:val="24"/>
              </w:rPr>
              <w:t>● Biểu đồ lớp</w:t>
            </w:r>
          </w:p>
          <w:p w14:paraId="5D0E3E75" w14:textId="77777777" w:rsidR="00431614" w:rsidRDefault="00000000">
            <w:pPr>
              <w:widowControl w:val="0"/>
              <w:spacing w:after="0" w:line="276" w:lineRule="auto"/>
              <w:ind w:left="0"/>
              <w:rPr>
                <w:sz w:val="24"/>
                <w:szCs w:val="24"/>
              </w:rPr>
            </w:pPr>
            <w:r>
              <w:rPr>
                <w:sz w:val="24"/>
                <w:szCs w:val="24"/>
              </w:rPr>
              <w:t>● Thiết kế CSDL</w:t>
            </w:r>
          </w:p>
        </w:tc>
      </w:tr>
    </w:tbl>
    <w:p w14:paraId="4D25CF55" w14:textId="77777777" w:rsidR="00431614" w:rsidRDefault="00000000">
      <w:pPr>
        <w:pStyle w:val="Heading4"/>
        <w:keepNext w:val="0"/>
        <w:keepLines w:val="0"/>
        <w:spacing w:before="200" w:after="0" w:line="311" w:lineRule="auto"/>
        <w:ind w:left="720"/>
      </w:pPr>
      <w:bookmarkStart w:id="374" w:name="_14jdte96dmei" w:colFirst="0" w:colLast="0"/>
      <w:bookmarkEnd w:id="374"/>
      <w:r>
        <w:t>2.5.5. Kiểm soát chất lượng</w:t>
      </w:r>
    </w:p>
    <w:tbl>
      <w:tblPr>
        <w:tblStyle w:val="affc"/>
        <w:tblW w:w="9000" w:type="dxa"/>
        <w:tblBorders>
          <w:top w:val="nil"/>
          <w:left w:val="nil"/>
          <w:bottom w:val="nil"/>
          <w:right w:val="nil"/>
          <w:insideH w:val="nil"/>
          <w:insideV w:val="nil"/>
        </w:tblBorders>
        <w:tblLayout w:type="fixed"/>
        <w:tblLook w:val="0600" w:firstRow="0" w:lastRow="0" w:firstColumn="0" w:lastColumn="0" w:noHBand="1" w:noVBand="1"/>
      </w:tblPr>
      <w:tblGrid>
        <w:gridCol w:w="1365"/>
        <w:gridCol w:w="3960"/>
        <w:gridCol w:w="2475"/>
        <w:gridCol w:w="1200"/>
      </w:tblGrid>
      <w:tr w:rsidR="00431614" w14:paraId="1926320C" w14:textId="77777777">
        <w:trPr>
          <w:trHeight w:val="375"/>
        </w:trPr>
        <w:tc>
          <w:tcPr>
            <w:tcW w:w="1365" w:type="dxa"/>
            <w:tcBorders>
              <w:top w:val="single" w:sz="8" w:space="0" w:color="000000"/>
              <w:left w:val="single" w:sz="8" w:space="0" w:color="000000"/>
              <w:bottom w:val="single" w:sz="8" w:space="0" w:color="000000"/>
              <w:right w:val="single" w:sz="8" w:space="0" w:color="000000"/>
            </w:tcBorders>
            <w:shd w:val="clear" w:color="auto" w:fill="B7B7B7"/>
            <w:tcMar>
              <w:top w:w="40" w:type="dxa"/>
              <w:left w:w="40" w:type="dxa"/>
              <w:bottom w:w="40" w:type="dxa"/>
              <w:right w:w="40" w:type="dxa"/>
            </w:tcMar>
            <w:vAlign w:val="center"/>
          </w:tcPr>
          <w:p w14:paraId="3E8FBEC7" w14:textId="77777777" w:rsidR="00431614" w:rsidRDefault="00000000">
            <w:pPr>
              <w:widowControl w:val="0"/>
              <w:spacing w:after="0" w:line="276" w:lineRule="auto"/>
              <w:ind w:left="0"/>
              <w:jc w:val="center"/>
              <w:rPr>
                <w:sz w:val="20"/>
                <w:szCs w:val="20"/>
              </w:rPr>
            </w:pPr>
            <w:r>
              <w:rPr>
                <w:b/>
              </w:rPr>
              <w:t>Thời gian</w:t>
            </w:r>
          </w:p>
        </w:tc>
        <w:tc>
          <w:tcPr>
            <w:tcW w:w="3960" w:type="dxa"/>
            <w:tcBorders>
              <w:top w:val="single" w:sz="8" w:space="0" w:color="000000"/>
              <w:left w:val="single" w:sz="8" w:space="0" w:color="CCCCCC"/>
              <w:bottom w:val="single" w:sz="8" w:space="0" w:color="000000"/>
              <w:right w:val="single" w:sz="8" w:space="0" w:color="000000"/>
            </w:tcBorders>
            <w:shd w:val="clear" w:color="auto" w:fill="B7B7B7"/>
            <w:tcMar>
              <w:top w:w="40" w:type="dxa"/>
              <w:left w:w="40" w:type="dxa"/>
              <w:bottom w:w="40" w:type="dxa"/>
              <w:right w:w="40" w:type="dxa"/>
            </w:tcMar>
            <w:vAlign w:val="center"/>
          </w:tcPr>
          <w:p w14:paraId="2B96BC66" w14:textId="77777777" w:rsidR="00431614" w:rsidRDefault="00000000">
            <w:pPr>
              <w:widowControl w:val="0"/>
              <w:spacing w:after="0" w:line="276" w:lineRule="auto"/>
              <w:ind w:left="0"/>
              <w:jc w:val="center"/>
              <w:rPr>
                <w:sz w:val="20"/>
                <w:szCs w:val="20"/>
              </w:rPr>
            </w:pPr>
            <w:r>
              <w:rPr>
                <w:b/>
              </w:rPr>
              <w:t>Các công việc hoàn thành</w:t>
            </w:r>
          </w:p>
        </w:tc>
        <w:tc>
          <w:tcPr>
            <w:tcW w:w="2475" w:type="dxa"/>
            <w:tcBorders>
              <w:top w:val="single" w:sz="8" w:space="0" w:color="000000"/>
              <w:left w:val="single" w:sz="8" w:space="0" w:color="CCCCCC"/>
              <w:bottom w:val="single" w:sz="8" w:space="0" w:color="000000"/>
              <w:right w:val="single" w:sz="8" w:space="0" w:color="000000"/>
            </w:tcBorders>
            <w:shd w:val="clear" w:color="auto" w:fill="B7B7B7"/>
            <w:tcMar>
              <w:top w:w="40" w:type="dxa"/>
              <w:left w:w="40" w:type="dxa"/>
              <w:bottom w:w="40" w:type="dxa"/>
              <w:right w:w="40" w:type="dxa"/>
            </w:tcMar>
            <w:vAlign w:val="center"/>
          </w:tcPr>
          <w:p w14:paraId="50C6624E" w14:textId="77777777" w:rsidR="00431614" w:rsidRDefault="00000000">
            <w:pPr>
              <w:widowControl w:val="0"/>
              <w:spacing w:after="0" w:line="276" w:lineRule="auto"/>
              <w:ind w:left="0"/>
              <w:jc w:val="center"/>
              <w:rPr>
                <w:sz w:val="20"/>
                <w:szCs w:val="20"/>
              </w:rPr>
            </w:pPr>
            <w:r>
              <w:rPr>
                <w:b/>
              </w:rPr>
              <w:t>Chỉ tiêu đánh giá</w:t>
            </w:r>
          </w:p>
        </w:tc>
        <w:tc>
          <w:tcPr>
            <w:tcW w:w="1200" w:type="dxa"/>
            <w:tcBorders>
              <w:top w:val="single" w:sz="8" w:space="0" w:color="000000"/>
              <w:left w:val="single" w:sz="8" w:space="0" w:color="CCCCCC"/>
              <w:bottom w:val="single" w:sz="8" w:space="0" w:color="000000"/>
              <w:right w:val="single" w:sz="8" w:space="0" w:color="000000"/>
            </w:tcBorders>
            <w:shd w:val="clear" w:color="auto" w:fill="B7B7B7"/>
            <w:tcMar>
              <w:top w:w="40" w:type="dxa"/>
              <w:left w:w="40" w:type="dxa"/>
              <w:bottom w:w="40" w:type="dxa"/>
              <w:right w:w="40" w:type="dxa"/>
            </w:tcMar>
            <w:vAlign w:val="center"/>
          </w:tcPr>
          <w:p w14:paraId="65B62E97" w14:textId="77777777" w:rsidR="00431614" w:rsidRDefault="00000000">
            <w:pPr>
              <w:widowControl w:val="0"/>
              <w:spacing w:after="0" w:line="276" w:lineRule="auto"/>
              <w:ind w:left="0"/>
              <w:jc w:val="center"/>
              <w:rPr>
                <w:sz w:val="20"/>
                <w:szCs w:val="20"/>
              </w:rPr>
            </w:pPr>
            <w:r>
              <w:rPr>
                <w:b/>
              </w:rPr>
              <w:t>Ghi chú</w:t>
            </w:r>
          </w:p>
        </w:tc>
      </w:tr>
      <w:tr w:rsidR="00431614" w14:paraId="2A8FBCE2" w14:textId="77777777">
        <w:trPr>
          <w:trHeight w:val="975"/>
        </w:trPr>
        <w:tc>
          <w:tcPr>
            <w:tcW w:w="136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695AAC01" w14:textId="77777777" w:rsidR="00431614" w:rsidRDefault="00000000">
            <w:pPr>
              <w:widowControl w:val="0"/>
              <w:spacing w:after="0" w:line="276" w:lineRule="auto"/>
              <w:ind w:left="0"/>
            </w:pPr>
            <w:r>
              <w:t>10/09/2023-</w:t>
            </w:r>
          </w:p>
          <w:p w14:paraId="5685A4AA" w14:textId="77777777" w:rsidR="00431614" w:rsidRDefault="00000000">
            <w:pPr>
              <w:widowControl w:val="0"/>
              <w:spacing w:after="0" w:line="276" w:lineRule="auto"/>
              <w:ind w:left="0"/>
              <w:rPr>
                <w:sz w:val="20"/>
                <w:szCs w:val="20"/>
              </w:rPr>
            </w:pPr>
            <w:r>
              <w:t>17/09/2023</w:t>
            </w:r>
          </w:p>
        </w:tc>
        <w:tc>
          <w:tcPr>
            <w:tcW w:w="39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00AE2BA" w14:textId="77777777" w:rsidR="00431614" w:rsidRDefault="00000000">
            <w:pPr>
              <w:widowControl w:val="0"/>
              <w:spacing w:after="0" w:line="276" w:lineRule="auto"/>
              <w:ind w:left="0"/>
              <w:rPr>
                <w:sz w:val="20"/>
                <w:szCs w:val="20"/>
              </w:rPr>
            </w:pPr>
            <w:r>
              <w:t>Hoàn thành các tài liệu lập kế hoạch dự án</w:t>
            </w:r>
          </w:p>
        </w:tc>
        <w:tc>
          <w:tcPr>
            <w:tcW w:w="247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1CA8D2AA" w14:textId="77777777" w:rsidR="00431614" w:rsidRDefault="00000000">
            <w:pPr>
              <w:widowControl w:val="0"/>
              <w:spacing w:after="0" w:line="276" w:lineRule="auto"/>
              <w:ind w:left="0"/>
            </w:pPr>
            <w:r>
              <w:t>Tính khả thi</w:t>
            </w:r>
          </w:p>
          <w:p w14:paraId="13A6761D" w14:textId="77777777" w:rsidR="00431614" w:rsidRDefault="00000000">
            <w:pPr>
              <w:widowControl w:val="0"/>
              <w:spacing w:after="0" w:line="276" w:lineRule="auto"/>
              <w:ind w:left="0"/>
            </w:pPr>
            <w:r>
              <w:t>Tính chính xác</w:t>
            </w:r>
          </w:p>
          <w:p w14:paraId="740DEC68" w14:textId="77777777" w:rsidR="00431614" w:rsidRDefault="00000000">
            <w:pPr>
              <w:widowControl w:val="0"/>
              <w:spacing w:after="0" w:line="276" w:lineRule="auto"/>
              <w:ind w:left="0"/>
              <w:rPr>
                <w:sz w:val="20"/>
                <w:szCs w:val="20"/>
              </w:rPr>
            </w:pPr>
            <w:r>
              <w:t>Thời gian thực hiện</w:t>
            </w:r>
          </w:p>
        </w:tc>
        <w:tc>
          <w:tcPr>
            <w:tcW w:w="12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533429F" w14:textId="77777777" w:rsidR="00431614" w:rsidRDefault="00431614">
            <w:pPr>
              <w:widowControl w:val="0"/>
              <w:spacing w:after="0" w:line="276" w:lineRule="auto"/>
              <w:ind w:left="0"/>
              <w:rPr>
                <w:sz w:val="20"/>
                <w:szCs w:val="20"/>
              </w:rPr>
            </w:pPr>
          </w:p>
        </w:tc>
      </w:tr>
      <w:tr w:rsidR="00431614" w14:paraId="440CF4BF" w14:textId="77777777">
        <w:trPr>
          <w:trHeight w:val="975"/>
        </w:trPr>
        <w:tc>
          <w:tcPr>
            <w:tcW w:w="136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674DEBE3" w14:textId="77777777" w:rsidR="00431614" w:rsidRDefault="00000000">
            <w:pPr>
              <w:widowControl w:val="0"/>
              <w:spacing w:after="0" w:line="276" w:lineRule="auto"/>
              <w:ind w:left="0"/>
            </w:pPr>
            <w:r>
              <w:t>18/09/2023</w:t>
            </w:r>
          </w:p>
          <w:p w14:paraId="335F4FBD" w14:textId="77777777" w:rsidR="00431614" w:rsidRDefault="00000000">
            <w:pPr>
              <w:widowControl w:val="0"/>
              <w:spacing w:after="0" w:line="276" w:lineRule="auto"/>
              <w:ind w:left="0"/>
              <w:rPr>
                <w:sz w:val="20"/>
                <w:szCs w:val="20"/>
              </w:rPr>
            </w:pPr>
            <w:r>
              <w:t>-20/09/2023</w:t>
            </w:r>
          </w:p>
        </w:tc>
        <w:tc>
          <w:tcPr>
            <w:tcW w:w="39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A82CB31" w14:textId="77777777" w:rsidR="00431614" w:rsidRDefault="00000000">
            <w:pPr>
              <w:widowControl w:val="0"/>
              <w:spacing w:after="0" w:line="276" w:lineRule="auto"/>
              <w:ind w:left="0"/>
            </w:pPr>
            <w:r>
              <w:t>Hoàn thành pha xác định yêu cầu:</w:t>
            </w:r>
          </w:p>
          <w:p w14:paraId="36BA0638" w14:textId="77777777" w:rsidR="00431614" w:rsidRDefault="00000000">
            <w:pPr>
              <w:widowControl w:val="0"/>
              <w:spacing w:after="0" w:line="276" w:lineRule="auto"/>
              <w:ind w:left="0"/>
            </w:pPr>
            <w:r>
              <w:t>Tài liệu yêu cầu nghiệp vụ</w:t>
            </w:r>
          </w:p>
          <w:p w14:paraId="198D7002" w14:textId="77777777" w:rsidR="00431614" w:rsidRDefault="00000000">
            <w:pPr>
              <w:widowControl w:val="0"/>
              <w:spacing w:after="0" w:line="276" w:lineRule="auto"/>
              <w:ind w:left="0"/>
              <w:rPr>
                <w:sz w:val="20"/>
                <w:szCs w:val="20"/>
              </w:rPr>
            </w:pPr>
            <w:r>
              <w:t>Tài liệu yêu cầu hệ thống</w:t>
            </w:r>
          </w:p>
        </w:tc>
        <w:tc>
          <w:tcPr>
            <w:tcW w:w="247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620EB226" w14:textId="77777777" w:rsidR="00431614" w:rsidRDefault="00000000">
            <w:pPr>
              <w:widowControl w:val="0"/>
              <w:spacing w:after="0" w:line="276" w:lineRule="auto"/>
              <w:ind w:left="0"/>
            </w:pPr>
            <w:r>
              <w:t>Tính đầy đủ</w:t>
            </w:r>
          </w:p>
          <w:p w14:paraId="68D54933" w14:textId="77777777" w:rsidR="00431614" w:rsidRDefault="00000000">
            <w:pPr>
              <w:widowControl w:val="0"/>
              <w:spacing w:after="0" w:line="276" w:lineRule="auto"/>
              <w:ind w:left="0"/>
            </w:pPr>
            <w:r>
              <w:t>Tính chính xác</w:t>
            </w:r>
          </w:p>
          <w:p w14:paraId="59660ADC" w14:textId="77777777" w:rsidR="00431614" w:rsidRDefault="00000000">
            <w:pPr>
              <w:widowControl w:val="0"/>
              <w:spacing w:after="0" w:line="276" w:lineRule="auto"/>
              <w:ind w:left="0"/>
              <w:rPr>
                <w:sz w:val="20"/>
                <w:szCs w:val="20"/>
              </w:rPr>
            </w:pPr>
            <w:r>
              <w:t>Thời gian thực hiện</w:t>
            </w:r>
          </w:p>
        </w:tc>
        <w:tc>
          <w:tcPr>
            <w:tcW w:w="12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ABB71E3" w14:textId="77777777" w:rsidR="00431614" w:rsidRDefault="00431614">
            <w:pPr>
              <w:widowControl w:val="0"/>
              <w:spacing w:after="0" w:line="276" w:lineRule="auto"/>
              <w:ind w:left="0"/>
              <w:rPr>
                <w:sz w:val="20"/>
                <w:szCs w:val="20"/>
              </w:rPr>
            </w:pPr>
          </w:p>
        </w:tc>
      </w:tr>
      <w:tr w:rsidR="00431614" w14:paraId="154CA941" w14:textId="77777777">
        <w:trPr>
          <w:trHeight w:val="1275"/>
        </w:trPr>
        <w:tc>
          <w:tcPr>
            <w:tcW w:w="136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401610B7" w14:textId="77777777" w:rsidR="00431614" w:rsidRDefault="00000000">
            <w:pPr>
              <w:widowControl w:val="0"/>
              <w:spacing w:after="0" w:line="276" w:lineRule="auto"/>
              <w:ind w:left="0"/>
            </w:pPr>
            <w:r>
              <w:t>21/09/2023</w:t>
            </w:r>
          </w:p>
          <w:p w14:paraId="298C0157" w14:textId="77777777" w:rsidR="00431614" w:rsidRDefault="00000000">
            <w:pPr>
              <w:widowControl w:val="0"/>
              <w:spacing w:after="0" w:line="276" w:lineRule="auto"/>
              <w:ind w:left="0"/>
              <w:rPr>
                <w:sz w:val="20"/>
                <w:szCs w:val="20"/>
              </w:rPr>
            </w:pPr>
            <w:r>
              <w:t>-25/09/2023</w:t>
            </w:r>
          </w:p>
        </w:tc>
        <w:tc>
          <w:tcPr>
            <w:tcW w:w="39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7B1C3DAB" w14:textId="77777777" w:rsidR="00431614" w:rsidRDefault="00000000">
            <w:pPr>
              <w:widowControl w:val="0"/>
              <w:spacing w:after="0" w:line="276" w:lineRule="auto"/>
              <w:ind w:left="0"/>
            </w:pPr>
            <w:r>
              <w:t>Hoàn thiện tài liệu phân tích hệ thống:</w:t>
            </w:r>
          </w:p>
          <w:p w14:paraId="0576CBE0" w14:textId="77777777" w:rsidR="00431614" w:rsidRDefault="00000000">
            <w:pPr>
              <w:widowControl w:val="0"/>
              <w:spacing w:after="0" w:line="276" w:lineRule="auto"/>
              <w:ind w:left="0"/>
            </w:pPr>
            <w:r>
              <w:t>Các biểu đồ UML</w:t>
            </w:r>
          </w:p>
          <w:p w14:paraId="39780281" w14:textId="77777777" w:rsidR="00431614" w:rsidRDefault="00000000">
            <w:pPr>
              <w:widowControl w:val="0"/>
              <w:spacing w:after="0" w:line="276" w:lineRule="auto"/>
              <w:ind w:left="0"/>
            </w:pPr>
            <w:r>
              <w:t>Các tài liệu liên quan</w:t>
            </w:r>
          </w:p>
          <w:p w14:paraId="4C04D632" w14:textId="77777777" w:rsidR="00431614" w:rsidRDefault="00000000">
            <w:pPr>
              <w:widowControl w:val="0"/>
              <w:spacing w:after="0" w:line="276" w:lineRule="auto"/>
              <w:ind w:left="0"/>
              <w:rPr>
                <w:sz w:val="20"/>
                <w:szCs w:val="20"/>
              </w:rPr>
            </w:pPr>
            <w:r>
              <w:t>Lựa chọn công nghệ</w:t>
            </w:r>
          </w:p>
        </w:tc>
        <w:tc>
          <w:tcPr>
            <w:tcW w:w="247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709A1301" w14:textId="77777777" w:rsidR="00431614" w:rsidRDefault="00000000">
            <w:pPr>
              <w:widowControl w:val="0"/>
              <w:spacing w:after="0" w:line="276" w:lineRule="auto"/>
              <w:ind w:left="0"/>
            </w:pPr>
            <w:r>
              <w:t>Thời gian thực hiện</w:t>
            </w:r>
          </w:p>
          <w:p w14:paraId="61D7FB35" w14:textId="77777777" w:rsidR="00431614" w:rsidRDefault="00000000">
            <w:pPr>
              <w:widowControl w:val="0"/>
              <w:spacing w:after="0" w:line="276" w:lineRule="auto"/>
              <w:ind w:left="0"/>
              <w:rPr>
                <w:sz w:val="20"/>
                <w:szCs w:val="20"/>
              </w:rPr>
            </w:pPr>
            <w:r>
              <w:t>Giao diện thân thiện, thiết kế đúng chức năng</w:t>
            </w:r>
          </w:p>
        </w:tc>
        <w:tc>
          <w:tcPr>
            <w:tcW w:w="12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5CD052F" w14:textId="77777777" w:rsidR="00431614" w:rsidRDefault="00431614">
            <w:pPr>
              <w:widowControl w:val="0"/>
              <w:spacing w:after="0" w:line="276" w:lineRule="auto"/>
              <w:ind w:left="0"/>
              <w:rPr>
                <w:sz w:val="20"/>
                <w:szCs w:val="20"/>
              </w:rPr>
            </w:pPr>
          </w:p>
        </w:tc>
      </w:tr>
      <w:tr w:rsidR="00431614" w14:paraId="6421ED8D" w14:textId="77777777">
        <w:trPr>
          <w:trHeight w:val="1875"/>
        </w:trPr>
        <w:tc>
          <w:tcPr>
            <w:tcW w:w="136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3905D989" w14:textId="77777777" w:rsidR="00431614" w:rsidRDefault="00000000">
            <w:pPr>
              <w:widowControl w:val="0"/>
              <w:spacing w:after="0" w:line="276" w:lineRule="auto"/>
              <w:ind w:left="0"/>
            </w:pPr>
            <w:r>
              <w:t>26/09/2023</w:t>
            </w:r>
          </w:p>
          <w:p w14:paraId="30773C14" w14:textId="77777777" w:rsidR="00431614" w:rsidRDefault="00000000">
            <w:pPr>
              <w:widowControl w:val="0"/>
              <w:spacing w:after="0" w:line="276" w:lineRule="auto"/>
              <w:ind w:left="0"/>
              <w:rPr>
                <w:sz w:val="20"/>
                <w:szCs w:val="20"/>
              </w:rPr>
            </w:pPr>
            <w:r>
              <w:t>-02/10/2023</w:t>
            </w:r>
          </w:p>
        </w:tc>
        <w:tc>
          <w:tcPr>
            <w:tcW w:w="39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6948A6E7" w14:textId="77777777" w:rsidR="00431614" w:rsidRDefault="00000000">
            <w:pPr>
              <w:widowControl w:val="0"/>
              <w:spacing w:after="0" w:line="276" w:lineRule="auto"/>
              <w:ind w:left="0"/>
            </w:pPr>
            <w:r>
              <w:t>Hoàn thành pha thiết kế với các tài liệu:</w:t>
            </w:r>
          </w:p>
          <w:p w14:paraId="2337CB61" w14:textId="77777777" w:rsidR="00431614" w:rsidRDefault="00000000">
            <w:pPr>
              <w:widowControl w:val="0"/>
              <w:spacing w:after="0" w:line="276" w:lineRule="auto"/>
              <w:ind w:left="0"/>
            </w:pPr>
            <w:r>
              <w:t>Tài liệu thiết kế hệ thống tổng quan</w:t>
            </w:r>
          </w:p>
          <w:p w14:paraId="2E820B73" w14:textId="77777777" w:rsidR="00431614" w:rsidRDefault="00000000">
            <w:pPr>
              <w:widowControl w:val="0"/>
              <w:spacing w:after="0" w:line="276" w:lineRule="auto"/>
              <w:ind w:left="0"/>
              <w:rPr>
                <w:sz w:val="20"/>
                <w:szCs w:val="20"/>
              </w:rPr>
            </w:pPr>
            <w:r>
              <w:t>Tài liệu thiết kế hệ thống con chi tiết</w:t>
            </w:r>
          </w:p>
        </w:tc>
        <w:tc>
          <w:tcPr>
            <w:tcW w:w="247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4DFE11FE" w14:textId="77777777" w:rsidR="00431614" w:rsidRDefault="00000000">
            <w:pPr>
              <w:widowControl w:val="0"/>
              <w:spacing w:after="0" w:line="276" w:lineRule="auto"/>
              <w:ind w:left="0"/>
            </w:pPr>
            <w:r>
              <w:t>Thiết kế các thành phần của hệ thống</w:t>
            </w:r>
          </w:p>
          <w:p w14:paraId="27052799" w14:textId="77777777" w:rsidR="00431614" w:rsidRDefault="00000000">
            <w:pPr>
              <w:widowControl w:val="0"/>
              <w:spacing w:after="0" w:line="276" w:lineRule="auto"/>
              <w:ind w:left="0"/>
            </w:pPr>
            <w:r>
              <w:t>Thiết kế CSDL phù hợp với hệ thống</w:t>
            </w:r>
          </w:p>
          <w:p w14:paraId="0BCCE8C2" w14:textId="77777777" w:rsidR="00431614" w:rsidRDefault="00000000">
            <w:pPr>
              <w:widowControl w:val="0"/>
              <w:spacing w:after="0" w:line="276" w:lineRule="auto"/>
              <w:ind w:left="0"/>
            </w:pPr>
            <w:r>
              <w:t>Tài liệu dễ đọc, hiểu</w:t>
            </w:r>
          </w:p>
          <w:p w14:paraId="4F0A1B97" w14:textId="77777777" w:rsidR="00431614" w:rsidRDefault="00000000">
            <w:pPr>
              <w:widowControl w:val="0"/>
              <w:spacing w:after="0" w:line="276" w:lineRule="auto"/>
              <w:ind w:left="0"/>
              <w:rPr>
                <w:sz w:val="20"/>
                <w:szCs w:val="20"/>
              </w:rPr>
            </w:pPr>
            <w:r>
              <w:t>Thời gian thực hiện</w:t>
            </w:r>
          </w:p>
        </w:tc>
        <w:tc>
          <w:tcPr>
            <w:tcW w:w="12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1D143C6" w14:textId="77777777" w:rsidR="00431614" w:rsidRDefault="00431614">
            <w:pPr>
              <w:widowControl w:val="0"/>
              <w:spacing w:after="0" w:line="276" w:lineRule="auto"/>
              <w:ind w:left="0"/>
              <w:rPr>
                <w:sz w:val="20"/>
                <w:szCs w:val="20"/>
              </w:rPr>
            </w:pPr>
          </w:p>
        </w:tc>
      </w:tr>
      <w:tr w:rsidR="00431614" w14:paraId="5AE71548" w14:textId="77777777">
        <w:trPr>
          <w:trHeight w:val="1275"/>
        </w:trPr>
        <w:tc>
          <w:tcPr>
            <w:tcW w:w="136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04A32646" w14:textId="77777777" w:rsidR="00431614" w:rsidRDefault="00000000">
            <w:pPr>
              <w:widowControl w:val="0"/>
              <w:spacing w:after="0" w:line="276" w:lineRule="auto"/>
              <w:ind w:left="0"/>
            </w:pPr>
            <w:r>
              <w:t>03/10/2023</w:t>
            </w:r>
          </w:p>
          <w:p w14:paraId="01FFFC10" w14:textId="77777777" w:rsidR="00431614" w:rsidRDefault="00000000">
            <w:pPr>
              <w:widowControl w:val="0"/>
              <w:spacing w:after="0" w:line="276" w:lineRule="auto"/>
              <w:ind w:left="0"/>
              <w:rPr>
                <w:sz w:val="20"/>
                <w:szCs w:val="20"/>
              </w:rPr>
            </w:pPr>
            <w:r>
              <w:t>-22/10/2023</w:t>
            </w:r>
          </w:p>
        </w:tc>
        <w:tc>
          <w:tcPr>
            <w:tcW w:w="39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475A0DE" w14:textId="77777777" w:rsidR="00431614" w:rsidRDefault="00000000">
            <w:pPr>
              <w:widowControl w:val="0"/>
              <w:spacing w:after="0" w:line="276" w:lineRule="auto"/>
              <w:ind w:left="0"/>
              <w:rPr>
                <w:sz w:val="20"/>
                <w:szCs w:val="20"/>
              </w:rPr>
            </w:pPr>
            <w:r>
              <w:t>Hoàn thành các module hệ thống và CSDL: Sản phẩm phần mềm hoàn thành</w:t>
            </w:r>
          </w:p>
        </w:tc>
        <w:tc>
          <w:tcPr>
            <w:tcW w:w="247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3FA94130" w14:textId="77777777" w:rsidR="00431614" w:rsidRDefault="00000000">
            <w:pPr>
              <w:widowControl w:val="0"/>
              <w:spacing w:after="0" w:line="276" w:lineRule="auto"/>
              <w:ind w:left="0"/>
            </w:pPr>
            <w:r>
              <w:t>Code đúng như trong bản thiết kế, dễ đọc, hiểu</w:t>
            </w:r>
          </w:p>
          <w:p w14:paraId="5B36A56E" w14:textId="77777777" w:rsidR="00431614" w:rsidRDefault="00000000">
            <w:pPr>
              <w:widowControl w:val="0"/>
              <w:spacing w:after="0" w:line="276" w:lineRule="auto"/>
              <w:ind w:left="0"/>
            </w:pPr>
            <w:r>
              <w:t>CSDL có tương tác tốt</w:t>
            </w:r>
          </w:p>
          <w:p w14:paraId="5A754261" w14:textId="77777777" w:rsidR="00431614" w:rsidRDefault="00000000">
            <w:pPr>
              <w:widowControl w:val="0"/>
              <w:spacing w:after="0" w:line="276" w:lineRule="auto"/>
              <w:ind w:left="0"/>
              <w:rPr>
                <w:sz w:val="20"/>
                <w:szCs w:val="20"/>
              </w:rPr>
            </w:pPr>
            <w:r>
              <w:t>Thời gian thực hiện</w:t>
            </w:r>
          </w:p>
        </w:tc>
        <w:tc>
          <w:tcPr>
            <w:tcW w:w="12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5F805FC6" w14:textId="77777777" w:rsidR="00431614" w:rsidRDefault="00431614">
            <w:pPr>
              <w:widowControl w:val="0"/>
              <w:spacing w:after="0" w:line="276" w:lineRule="auto"/>
              <w:ind w:left="0"/>
              <w:rPr>
                <w:sz w:val="20"/>
                <w:szCs w:val="20"/>
              </w:rPr>
            </w:pPr>
          </w:p>
        </w:tc>
      </w:tr>
      <w:tr w:rsidR="00431614" w14:paraId="54D4688E" w14:textId="77777777">
        <w:trPr>
          <w:trHeight w:val="1875"/>
        </w:trPr>
        <w:tc>
          <w:tcPr>
            <w:tcW w:w="136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6E2849A3" w14:textId="77777777" w:rsidR="00431614" w:rsidRDefault="00000000">
            <w:pPr>
              <w:widowControl w:val="0"/>
              <w:spacing w:after="0" w:line="276" w:lineRule="auto"/>
              <w:ind w:left="0"/>
            </w:pPr>
            <w:r>
              <w:t>18/10/2023</w:t>
            </w:r>
          </w:p>
          <w:p w14:paraId="1A9DF44B" w14:textId="77777777" w:rsidR="00431614" w:rsidRDefault="00000000">
            <w:pPr>
              <w:widowControl w:val="0"/>
              <w:spacing w:after="0" w:line="276" w:lineRule="auto"/>
              <w:ind w:left="0"/>
              <w:rPr>
                <w:sz w:val="20"/>
                <w:szCs w:val="20"/>
              </w:rPr>
            </w:pPr>
            <w:r>
              <w:t>-31/10/2023</w:t>
            </w:r>
          </w:p>
        </w:tc>
        <w:tc>
          <w:tcPr>
            <w:tcW w:w="39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38B1A150" w14:textId="77777777" w:rsidR="00431614" w:rsidRDefault="00000000">
            <w:pPr>
              <w:widowControl w:val="0"/>
              <w:spacing w:after="0" w:line="276" w:lineRule="auto"/>
              <w:ind w:left="0"/>
              <w:rPr>
                <w:sz w:val="20"/>
                <w:szCs w:val="20"/>
              </w:rPr>
            </w:pPr>
            <w:r>
              <w:t>Hoàn thành tài liệu kiểm thử</w:t>
            </w:r>
          </w:p>
        </w:tc>
        <w:tc>
          <w:tcPr>
            <w:tcW w:w="247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11863928" w14:textId="77777777" w:rsidR="00431614" w:rsidRDefault="00000000">
            <w:pPr>
              <w:widowControl w:val="0"/>
              <w:spacing w:after="0" w:line="276" w:lineRule="auto"/>
              <w:ind w:left="0"/>
            </w:pPr>
            <w:r>
              <w:t>Các chức năng đạt yêu cầu và hoạt động chính xác</w:t>
            </w:r>
          </w:p>
          <w:p w14:paraId="654B64C2" w14:textId="77777777" w:rsidR="00431614" w:rsidRDefault="00000000">
            <w:pPr>
              <w:widowControl w:val="0"/>
              <w:spacing w:after="0" w:line="276" w:lineRule="auto"/>
              <w:ind w:left="0"/>
            </w:pPr>
            <w:r>
              <w:t>Truy xuất được CSDL, không mất mát dữ liệu khi truy xuất.</w:t>
            </w:r>
          </w:p>
          <w:p w14:paraId="18654D48" w14:textId="77777777" w:rsidR="00431614" w:rsidRDefault="00000000">
            <w:pPr>
              <w:widowControl w:val="0"/>
              <w:spacing w:after="0" w:line="276" w:lineRule="auto"/>
              <w:ind w:left="0"/>
              <w:rPr>
                <w:sz w:val="20"/>
                <w:szCs w:val="20"/>
              </w:rPr>
            </w:pPr>
            <w:r>
              <w:t>Thời gian thực hiện</w:t>
            </w:r>
          </w:p>
        </w:tc>
        <w:tc>
          <w:tcPr>
            <w:tcW w:w="12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1527EBA" w14:textId="77777777" w:rsidR="00431614" w:rsidRDefault="00431614">
            <w:pPr>
              <w:widowControl w:val="0"/>
              <w:spacing w:after="0" w:line="276" w:lineRule="auto"/>
              <w:ind w:left="0"/>
              <w:rPr>
                <w:sz w:val="20"/>
                <w:szCs w:val="20"/>
              </w:rPr>
            </w:pPr>
          </w:p>
        </w:tc>
      </w:tr>
      <w:tr w:rsidR="00431614" w14:paraId="4641D687" w14:textId="77777777">
        <w:trPr>
          <w:trHeight w:val="975"/>
        </w:trPr>
        <w:tc>
          <w:tcPr>
            <w:tcW w:w="1365" w:type="dxa"/>
            <w:tcBorders>
              <w:top w:val="single" w:sz="8" w:space="0" w:color="CCCCCC"/>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center"/>
          </w:tcPr>
          <w:p w14:paraId="73BBF842" w14:textId="77777777" w:rsidR="00431614" w:rsidRDefault="00000000">
            <w:pPr>
              <w:widowControl w:val="0"/>
              <w:spacing w:after="0" w:line="276" w:lineRule="auto"/>
              <w:ind w:left="0"/>
            </w:pPr>
            <w:r>
              <w:t>1/11/2023</w:t>
            </w:r>
          </w:p>
          <w:p w14:paraId="0D2FFE21" w14:textId="77777777" w:rsidR="00431614" w:rsidRDefault="00000000">
            <w:pPr>
              <w:widowControl w:val="0"/>
              <w:spacing w:after="0" w:line="276" w:lineRule="auto"/>
              <w:ind w:left="0"/>
              <w:rPr>
                <w:sz w:val="20"/>
                <w:szCs w:val="20"/>
              </w:rPr>
            </w:pPr>
            <w:r>
              <w:t>-6/11/2023</w:t>
            </w:r>
          </w:p>
        </w:tc>
        <w:tc>
          <w:tcPr>
            <w:tcW w:w="396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0534FF19" w14:textId="77777777" w:rsidR="00431614" w:rsidRDefault="00000000">
            <w:pPr>
              <w:widowControl w:val="0"/>
              <w:spacing w:after="0" w:line="276" w:lineRule="auto"/>
              <w:ind w:left="0"/>
              <w:rPr>
                <w:sz w:val="20"/>
                <w:szCs w:val="20"/>
              </w:rPr>
            </w:pPr>
            <w:r>
              <w:t>Cài đặt trên hệ thống máy chủ của khách hàng</w:t>
            </w:r>
          </w:p>
        </w:tc>
        <w:tc>
          <w:tcPr>
            <w:tcW w:w="2475" w:type="dxa"/>
            <w:tcBorders>
              <w:top w:val="single" w:sz="8" w:space="0" w:color="CCCCCC"/>
              <w:left w:val="single" w:sz="8" w:space="0" w:color="CCCCCC"/>
              <w:bottom w:val="single" w:sz="8" w:space="0" w:color="000000"/>
              <w:right w:val="single" w:sz="8" w:space="0" w:color="000000"/>
            </w:tcBorders>
            <w:shd w:val="clear" w:color="auto" w:fill="auto"/>
            <w:tcMar>
              <w:top w:w="40" w:type="dxa"/>
              <w:left w:w="40" w:type="dxa"/>
              <w:bottom w:w="40" w:type="dxa"/>
              <w:right w:w="40" w:type="dxa"/>
            </w:tcMar>
            <w:vAlign w:val="center"/>
          </w:tcPr>
          <w:p w14:paraId="5D2B2404" w14:textId="77777777" w:rsidR="00431614" w:rsidRDefault="00000000">
            <w:pPr>
              <w:widowControl w:val="0"/>
              <w:spacing w:after="0" w:line="276" w:lineRule="auto"/>
              <w:ind w:left="0"/>
            </w:pPr>
            <w:r>
              <w:t>Cài đặt được và hoạt động được trên máy khách hàng</w:t>
            </w:r>
          </w:p>
          <w:p w14:paraId="5B11A7A9" w14:textId="77777777" w:rsidR="00431614" w:rsidRDefault="00000000">
            <w:pPr>
              <w:widowControl w:val="0"/>
              <w:spacing w:after="0" w:line="276" w:lineRule="auto"/>
              <w:ind w:left="0"/>
              <w:rPr>
                <w:sz w:val="20"/>
                <w:szCs w:val="20"/>
              </w:rPr>
            </w:pPr>
            <w:r>
              <w:t>Thời gian thực hiện</w:t>
            </w:r>
          </w:p>
        </w:tc>
        <w:tc>
          <w:tcPr>
            <w:tcW w:w="1200"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center"/>
          </w:tcPr>
          <w:p w14:paraId="4F59E20C" w14:textId="77777777" w:rsidR="00431614" w:rsidRDefault="00431614">
            <w:pPr>
              <w:widowControl w:val="0"/>
              <w:spacing w:after="0" w:line="276" w:lineRule="auto"/>
              <w:ind w:left="0"/>
              <w:rPr>
                <w:sz w:val="20"/>
                <w:szCs w:val="20"/>
              </w:rPr>
            </w:pPr>
          </w:p>
        </w:tc>
      </w:tr>
    </w:tbl>
    <w:p w14:paraId="66CFCFA8" w14:textId="77777777" w:rsidR="00431614" w:rsidRDefault="00431614"/>
    <w:p w14:paraId="4D5E5F55" w14:textId="77777777" w:rsidR="00431614" w:rsidRDefault="00431614"/>
    <w:p w14:paraId="387C3105" w14:textId="77777777" w:rsidR="00431614" w:rsidRDefault="00000000">
      <w:pPr>
        <w:pStyle w:val="Heading3"/>
        <w:spacing w:after="224"/>
        <w:ind w:left="0"/>
      </w:pPr>
      <w:bookmarkStart w:id="375" w:name="_j546ic3tmj81" w:colFirst="0" w:colLast="0"/>
      <w:bookmarkEnd w:id="375"/>
      <w:r>
        <w:t>2.6. Quản lý nguồn nhân lực</w:t>
      </w:r>
    </w:p>
    <w:p w14:paraId="0F71714C" w14:textId="77777777" w:rsidR="00431614" w:rsidRDefault="00000000">
      <w:pPr>
        <w:pStyle w:val="Heading4"/>
        <w:ind w:left="1450"/>
      </w:pPr>
      <w:bookmarkStart w:id="376" w:name="_c6j0zw7nvow" w:colFirst="0" w:colLast="0"/>
      <w:bookmarkEnd w:id="376"/>
      <w:r>
        <w:t>2.6.1. Các vị trí trong quản lý dự án</w:t>
      </w:r>
    </w:p>
    <w:tbl>
      <w:tblPr>
        <w:tblStyle w:val="affd"/>
        <w:tblW w:w="9015" w:type="dxa"/>
        <w:tblBorders>
          <w:top w:val="nil"/>
          <w:left w:val="nil"/>
          <w:bottom w:val="nil"/>
          <w:right w:val="nil"/>
          <w:insideH w:val="nil"/>
          <w:insideV w:val="nil"/>
        </w:tblBorders>
        <w:tblLayout w:type="fixed"/>
        <w:tblLook w:val="0600" w:firstRow="0" w:lastRow="0" w:firstColumn="0" w:lastColumn="0" w:noHBand="1" w:noVBand="1"/>
      </w:tblPr>
      <w:tblGrid>
        <w:gridCol w:w="1470"/>
        <w:gridCol w:w="3090"/>
        <w:gridCol w:w="1935"/>
        <w:gridCol w:w="735"/>
        <w:gridCol w:w="795"/>
        <w:gridCol w:w="990"/>
      </w:tblGrid>
      <w:tr w:rsidR="00431614" w14:paraId="390EEB41" w14:textId="77777777">
        <w:trPr>
          <w:trHeight w:val="345"/>
        </w:trPr>
        <w:tc>
          <w:tcPr>
            <w:tcW w:w="9015" w:type="dxa"/>
            <w:gridSpan w:val="6"/>
            <w:tcBorders>
              <w:top w:val="single" w:sz="6" w:space="0" w:color="CCCCCC"/>
              <w:left w:val="single" w:sz="6" w:space="0" w:color="CCCCCC"/>
              <w:bottom w:val="single" w:sz="6" w:space="0" w:color="000000"/>
              <w:right w:val="single" w:sz="6" w:space="0" w:color="CCCCCC"/>
            </w:tcBorders>
            <w:shd w:val="clear" w:color="auto" w:fill="3D85C6"/>
            <w:tcMar>
              <w:top w:w="40" w:type="dxa"/>
              <w:left w:w="40" w:type="dxa"/>
              <w:bottom w:w="40" w:type="dxa"/>
              <w:right w:w="40" w:type="dxa"/>
            </w:tcMar>
            <w:vAlign w:val="center"/>
          </w:tcPr>
          <w:p w14:paraId="0E143A58" w14:textId="77777777" w:rsidR="00431614" w:rsidRDefault="00000000">
            <w:pPr>
              <w:widowControl w:val="0"/>
              <w:spacing w:after="0" w:line="276" w:lineRule="auto"/>
              <w:ind w:left="0"/>
              <w:jc w:val="center"/>
              <w:rPr>
                <w:sz w:val="24"/>
                <w:szCs w:val="24"/>
              </w:rPr>
            </w:pPr>
            <w:r>
              <w:rPr>
                <w:b/>
                <w:sz w:val="24"/>
                <w:szCs w:val="24"/>
              </w:rPr>
              <w:t>Các vị trí trong quản lý dự án</w:t>
            </w:r>
          </w:p>
        </w:tc>
      </w:tr>
      <w:tr w:rsidR="00431614" w14:paraId="510FA693" w14:textId="77777777">
        <w:trPr>
          <w:trHeight w:val="675"/>
        </w:trPr>
        <w:tc>
          <w:tcPr>
            <w:tcW w:w="14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C63F9AD" w14:textId="77777777" w:rsidR="00431614" w:rsidRDefault="00000000">
            <w:pPr>
              <w:widowControl w:val="0"/>
              <w:spacing w:after="0" w:line="276" w:lineRule="auto"/>
              <w:ind w:left="0"/>
              <w:jc w:val="center"/>
              <w:rPr>
                <w:sz w:val="24"/>
                <w:szCs w:val="24"/>
              </w:rPr>
            </w:pPr>
            <w:r>
              <w:rPr>
                <w:b/>
                <w:sz w:val="24"/>
                <w:szCs w:val="24"/>
              </w:rPr>
              <w:t>Vị trí</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6E2C40" w14:textId="77777777" w:rsidR="00431614" w:rsidRDefault="00000000">
            <w:pPr>
              <w:widowControl w:val="0"/>
              <w:spacing w:after="0" w:line="276" w:lineRule="auto"/>
              <w:ind w:left="0"/>
              <w:jc w:val="center"/>
              <w:rPr>
                <w:sz w:val="24"/>
                <w:szCs w:val="24"/>
              </w:rPr>
            </w:pPr>
            <w:r>
              <w:rPr>
                <w:b/>
                <w:sz w:val="24"/>
                <w:szCs w:val="24"/>
              </w:rPr>
              <w:t>Trách nhiệm</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A47B41" w14:textId="77777777" w:rsidR="00431614" w:rsidRDefault="00000000">
            <w:pPr>
              <w:widowControl w:val="0"/>
              <w:spacing w:after="0" w:line="276" w:lineRule="auto"/>
              <w:ind w:left="0"/>
              <w:jc w:val="center"/>
              <w:rPr>
                <w:sz w:val="24"/>
                <w:szCs w:val="24"/>
              </w:rPr>
            </w:pPr>
            <w:r>
              <w:rPr>
                <w:b/>
                <w:sz w:val="24"/>
                <w:szCs w:val="24"/>
              </w:rPr>
              <w:t>Kỹ năng yêu cầu</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192496" w14:textId="77777777" w:rsidR="00431614" w:rsidRDefault="00000000">
            <w:pPr>
              <w:widowControl w:val="0"/>
              <w:spacing w:after="0" w:line="276" w:lineRule="auto"/>
              <w:ind w:left="0"/>
              <w:jc w:val="center"/>
              <w:rPr>
                <w:sz w:val="24"/>
                <w:szCs w:val="24"/>
              </w:rPr>
            </w:pPr>
            <w:r>
              <w:rPr>
                <w:b/>
                <w:sz w:val="24"/>
                <w:szCs w:val="24"/>
              </w:rPr>
              <w:t>Số lượng</w:t>
            </w:r>
          </w:p>
        </w:tc>
        <w:tc>
          <w:tcPr>
            <w:tcW w:w="7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9D5C44" w14:textId="77777777" w:rsidR="00431614" w:rsidRDefault="00000000">
            <w:pPr>
              <w:widowControl w:val="0"/>
              <w:spacing w:after="0" w:line="276" w:lineRule="auto"/>
              <w:ind w:left="0"/>
              <w:jc w:val="center"/>
              <w:rPr>
                <w:b/>
                <w:sz w:val="24"/>
                <w:szCs w:val="24"/>
              </w:rPr>
            </w:pPr>
            <w:r>
              <w:rPr>
                <w:b/>
                <w:sz w:val="24"/>
                <w:szCs w:val="24"/>
              </w:rPr>
              <w:t>Thời gian</w:t>
            </w:r>
          </w:p>
          <w:p w14:paraId="5EE98B5F" w14:textId="77777777" w:rsidR="00431614" w:rsidRDefault="00000000">
            <w:pPr>
              <w:widowControl w:val="0"/>
              <w:spacing w:after="0" w:line="276" w:lineRule="auto"/>
              <w:ind w:left="0"/>
              <w:jc w:val="center"/>
              <w:rPr>
                <w:sz w:val="24"/>
                <w:szCs w:val="24"/>
              </w:rPr>
            </w:pPr>
            <w:r>
              <w:rPr>
                <w:b/>
                <w:sz w:val="24"/>
                <w:szCs w:val="24"/>
              </w:rPr>
              <w:t>bắt đầu làm việc</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94A04A" w14:textId="77777777" w:rsidR="00431614" w:rsidRDefault="00000000">
            <w:pPr>
              <w:widowControl w:val="0"/>
              <w:spacing w:after="0" w:line="276" w:lineRule="auto"/>
              <w:ind w:left="0"/>
              <w:jc w:val="center"/>
              <w:rPr>
                <w:b/>
                <w:sz w:val="24"/>
                <w:szCs w:val="24"/>
              </w:rPr>
            </w:pPr>
            <w:r>
              <w:rPr>
                <w:b/>
                <w:sz w:val="24"/>
                <w:szCs w:val="24"/>
              </w:rPr>
              <w:t>Khoảng thời gian</w:t>
            </w:r>
          </w:p>
          <w:p w14:paraId="20D61C7D" w14:textId="77777777" w:rsidR="00431614" w:rsidRDefault="00000000">
            <w:pPr>
              <w:widowControl w:val="0"/>
              <w:spacing w:after="0" w:line="276" w:lineRule="auto"/>
              <w:ind w:left="0"/>
              <w:jc w:val="center"/>
              <w:rPr>
                <w:sz w:val="24"/>
                <w:szCs w:val="24"/>
              </w:rPr>
            </w:pPr>
            <w:r>
              <w:rPr>
                <w:b/>
                <w:sz w:val="24"/>
                <w:szCs w:val="24"/>
              </w:rPr>
              <w:t>làm việc</w:t>
            </w:r>
          </w:p>
        </w:tc>
      </w:tr>
      <w:tr w:rsidR="00431614" w14:paraId="44462F0C" w14:textId="77777777">
        <w:trPr>
          <w:trHeight w:val="1875"/>
        </w:trPr>
        <w:tc>
          <w:tcPr>
            <w:tcW w:w="14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07633F6" w14:textId="77777777" w:rsidR="00431614" w:rsidRDefault="00000000">
            <w:pPr>
              <w:widowControl w:val="0"/>
              <w:spacing w:after="0" w:line="276" w:lineRule="auto"/>
              <w:ind w:left="0"/>
              <w:jc w:val="center"/>
              <w:rPr>
                <w:sz w:val="24"/>
                <w:szCs w:val="24"/>
              </w:rPr>
            </w:pPr>
            <w:r>
              <w:rPr>
                <w:sz w:val="24"/>
                <w:szCs w:val="24"/>
              </w:rPr>
              <w:t>Project Manager</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B4470D" w14:textId="77777777" w:rsidR="00431614" w:rsidRDefault="00000000">
            <w:pPr>
              <w:widowControl w:val="0"/>
              <w:spacing w:after="0" w:line="276" w:lineRule="auto"/>
              <w:ind w:left="0"/>
              <w:rPr>
                <w:sz w:val="24"/>
                <w:szCs w:val="24"/>
              </w:rPr>
            </w:pPr>
            <w:r>
              <w:rPr>
                <w:sz w:val="24"/>
                <w:szCs w:val="24"/>
              </w:rPr>
              <w:t>Người đại diện, quyết định, điều phối và giám sát nhân sự và tài nguyên của dự án.</w:t>
            </w:r>
          </w:p>
          <w:p w14:paraId="6C1679AA" w14:textId="77777777" w:rsidR="00431614" w:rsidRDefault="00000000">
            <w:pPr>
              <w:widowControl w:val="0"/>
              <w:spacing w:after="0" w:line="276" w:lineRule="auto"/>
              <w:ind w:left="0"/>
              <w:rPr>
                <w:sz w:val="24"/>
                <w:szCs w:val="24"/>
              </w:rPr>
            </w:pPr>
            <w:r>
              <w:rPr>
                <w:sz w:val="24"/>
                <w:szCs w:val="24"/>
              </w:rPr>
              <w:t>Quản lý toàn bộ quá trình, lập kế hoạch, theo dõi tiến độ, quản lý nguồn lực</w:t>
            </w:r>
          </w:p>
          <w:p w14:paraId="35465496" w14:textId="77777777" w:rsidR="00431614" w:rsidRDefault="00000000">
            <w:pPr>
              <w:widowControl w:val="0"/>
              <w:spacing w:after="0" w:line="276" w:lineRule="auto"/>
              <w:ind w:left="0"/>
              <w:rPr>
                <w:sz w:val="24"/>
                <w:szCs w:val="24"/>
              </w:rPr>
            </w:pPr>
            <w:r>
              <w:rPr>
                <w:sz w:val="24"/>
                <w:szCs w:val="24"/>
              </w:rPr>
              <w:t>và đảm bảo dự án hoàn thành đúng lịch trình và ngân sách.</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27D2A2" w14:textId="77777777" w:rsidR="00431614" w:rsidRDefault="00000000">
            <w:pPr>
              <w:widowControl w:val="0"/>
              <w:spacing w:after="0" w:line="276" w:lineRule="auto"/>
              <w:ind w:left="0"/>
              <w:rPr>
                <w:sz w:val="24"/>
                <w:szCs w:val="24"/>
              </w:rPr>
            </w:pPr>
            <w:r>
              <w:rPr>
                <w:sz w:val="24"/>
                <w:szCs w:val="24"/>
              </w:rPr>
              <w:t>Quản lý dự án, kinh nghiệm ở vị trí tương đương</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C89062" w14:textId="77777777" w:rsidR="00431614" w:rsidRDefault="00000000">
            <w:pPr>
              <w:widowControl w:val="0"/>
              <w:spacing w:after="0" w:line="276" w:lineRule="auto"/>
              <w:ind w:left="0"/>
              <w:jc w:val="center"/>
              <w:rPr>
                <w:sz w:val="24"/>
                <w:szCs w:val="24"/>
              </w:rPr>
            </w:pPr>
            <w:r>
              <w:rPr>
                <w:sz w:val="24"/>
                <w:szCs w:val="24"/>
              </w:rPr>
              <w:t>1</w:t>
            </w:r>
          </w:p>
        </w:tc>
        <w:tc>
          <w:tcPr>
            <w:tcW w:w="7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57B8EC" w14:textId="77777777" w:rsidR="00431614" w:rsidRDefault="00000000">
            <w:pPr>
              <w:widowControl w:val="0"/>
              <w:spacing w:after="0" w:line="276" w:lineRule="auto"/>
              <w:ind w:left="0"/>
              <w:jc w:val="center"/>
              <w:rPr>
                <w:sz w:val="24"/>
                <w:szCs w:val="24"/>
              </w:rPr>
            </w:pPr>
            <w:r>
              <w:rPr>
                <w:sz w:val="24"/>
                <w:szCs w:val="24"/>
              </w:rPr>
              <w:t>10/09/2023</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5E0DDA" w14:textId="77777777" w:rsidR="00431614" w:rsidRDefault="00000000">
            <w:pPr>
              <w:widowControl w:val="0"/>
              <w:spacing w:after="0" w:line="276" w:lineRule="auto"/>
              <w:ind w:left="0"/>
              <w:jc w:val="center"/>
              <w:rPr>
                <w:sz w:val="24"/>
                <w:szCs w:val="24"/>
              </w:rPr>
            </w:pPr>
            <w:r>
              <w:rPr>
                <w:sz w:val="24"/>
                <w:szCs w:val="24"/>
              </w:rPr>
              <w:t>57 ngày</w:t>
            </w:r>
          </w:p>
        </w:tc>
      </w:tr>
      <w:tr w:rsidR="00431614" w14:paraId="2E929E2C" w14:textId="77777777">
        <w:trPr>
          <w:trHeight w:val="1875"/>
        </w:trPr>
        <w:tc>
          <w:tcPr>
            <w:tcW w:w="14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387CACE" w14:textId="77777777" w:rsidR="00431614" w:rsidRDefault="00000000">
            <w:pPr>
              <w:widowControl w:val="0"/>
              <w:spacing w:after="0" w:line="276" w:lineRule="auto"/>
              <w:ind w:left="0"/>
              <w:jc w:val="center"/>
              <w:rPr>
                <w:sz w:val="24"/>
                <w:szCs w:val="24"/>
              </w:rPr>
            </w:pPr>
            <w:r>
              <w:rPr>
                <w:sz w:val="24"/>
                <w:szCs w:val="24"/>
              </w:rPr>
              <w:t>Business Analyst</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7C2CCF" w14:textId="77777777" w:rsidR="00431614" w:rsidRDefault="00000000">
            <w:pPr>
              <w:widowControl w:val="0"/>
              <w:spacing w:after="0" w:line="276" w:lineRule="auto"/>
              <w:ind w:left="0"/>
              <w:rPr>
                <w:sz w:val="24"/>
                <w:szCs w:val="24"/>
              </w:rPr>
            </w:pPr>
            <w:r>
              <w:rPr>
                <w:sz w:val="24"/>
                <w:szCs w:val="24"/>
              </w:rPr>
              <w:t>Thu thập, phân tích và quản lý yêu cầu của khách hàng.</w:t>
            </w:r>
          </w:p>
          <w:p w14:paraId="05CFD13A" w14:textId="77777777" w:rsidR="00431614" w:rsidRDefault="00000000">
            <w:pPr>
              <w:widowControl w:val="0"/>
              <w:spacing w:after="0" w:line="276" w:lineRule="auto"/>
              <w:ind w:left="0"/>
              <w:rPr>
                <w:sz w:val="24"/>
                <w:szCs w:val="24"/>
              </w:rPr>
            </w:pPr>
            <w:r>
              <w:rPr>
                <w:sz w:val="24"/>
                <w:szCs w:val="24"/>
              </w:rPr>
              <w:t>Xây dựng tài liệu yêu cầu. Phân tích và thiết kế Cơ sở dữ liệu.</w:t>
            </w:r>
          </w:p>
          <w:p w14:paraId="109A5140" w14:textId="77777777" w:rsidR="00431614" w:rsidRDefault="00000000">
            <w:pPr>
              <w:widowControl w:val="0"/>
              <w:spacing w:after="0" w:line="276" w:lineRule="auto"/>
              <w:ind w:left="0"/>
              <w:rPr>
                <w:sz w:val="24"/>
                <w:szCs w:val="24"/>
              </w:rPr>
            </w:pPr>
            <w:r>
              <w:rPr>
                <w:sz w:val="24"/>
                <w:szCs w:val="24"/>
              </w:rPr>
              <w:t>Liên kết khách hàng với đội ngũ phát triển dự án. Hỗ trợ đào tạo triển khai.</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2BBA0D" w14:textId="77777777" w:rsidR="00431614" w:rsidRDefault="00000000">
            <w:pPr>
              <w:widowControl w:val="0"/>
              <w:spacing w:after="0" w:line="276" w:lineRule="auto"/>
              <w:ind w:left="0"/>
              <w:rPr>
                <w:sz w:val="24"/>
                <w:szCs w:val="24"/>
              </w:rPr>
            </w:pPr>
            <w:r>
              <w:rPr>
                <w:sz w:val="24"/>
                <w:szCs w:val="24"/>
              </w:rPr>
              <w:t>Yêu cầu kỹ năng phân tích, giao tiếp tốt, khả năng tìm kiếm thông tin,</w:t>
            </w:r>
          </w:p>
          <w:p w14:paraId="278D483C" w14:textId="77777777" w:rsidR="00431614" w:rsidRDefault="00000000">
            <w:pPr>
              <w:widowControl w:val="0"/>
              <w:spacing w:after="0" w:line="276" w:lineRule="auto"/>
              <w:ind w:left="0"/>
              <w:rPr>
                <w:sz w:val="24"/>
                <w:szCs w:val="24"/>
              </w:rPr>
            </w:pPr>
            <w:r>
              <w:rPr>
                <w:sz w:val="24"/>
                <w:szCs w:val="24"/>
              </w:rPr>
              <w:t>hiểu về kiến trúc hệ thống, công nghệ và yêu cầu kỹ thuật của dự án.</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18F285" w14:textId="77777777" w:rsidR="00431614" w:rsidRDefault="00000000">
            <w:pPr>
              <w:widowControl w:val="0"/>
              <w:spacing w:after="0" w:line="276" w:lineRule="auto"/>
              <w:ind w:left="0"/>
              <w:jc w:val="center"/>
              <w:rPr>
                <w:sz w:val="24"/>
                <w:szCs w:val="24"/>
              </w:rPr>
            </w:pPr>
            <w:r>
              <w:rPr>
                <w:sz w:val="24"/>
                <w:szCs w:val="24"/>
              </w:rPr>
              <w:t>2</w:t>
            </w:r>
          </w:p>
        </w:tc>
        <w:tc>
          <w:tcPr>
            <w:tcW w:w="7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1CD885" w14:textId="77777777" w:rsidR="00431614" w:rsidRDefault="00000000">
            <w:pPr>
              <w:widowControl w:val="0"/>
              <w:spacing w:after="0" w:line="276" w:lineRule="auto"/>
              <w:ind w:left="0"/>
              <w:jc w:val="center"/>
              <w:rPr>
                <w:sz w:val="24"/>
                <w:szCs w:val="24"/>
              </w:rPr>
            </w:pPr>
            <w:r>
              <w:rPr>
                <w:sz w:val="24"/>
                <w:szCs w:val="24"/>
              </w:rPr>
              <w:t>10/09/2023</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AB3810" w14:textId="77777777" w:rsidR="00431614" w:rsidRDefault="00000000">
            <w:pPr>
              <w:widowControl w:val="0"/>
              <w:spacing w:after="0" w:line="276" w:lineRule="auto"/>
              <w:ind w:left="0"/>
              <w:jc w:val="center"/>
              <w:rPr>
                <w:sz w:val="24"/>
                <w:szCs w:val="24"/>
              </w:rPr>
            </w:pPr>
            <w:r>
              <w:rPr>
                <w:sz w:val="24"/>
                <w:szCs w:val="24"/>
              </w:rPr>
              <w:t>15 ngày</w:t>
            </w:r>
          </w:p>
        </w:tc>
      </w:tr>
      <w:tr w:rsidR="00431614" w14:paraId="21D224DD" w14:textId="77777777">
        <w:trPr>
          <w:trHeight w:val="675"/>
        </w:trPr>
        <w:tc>
          <w:tcPr>
            <w:tcW w:w="14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9CAC817" w14:textId="77777777" w:rsidR="00431614" w:rsidRDefault="00000000">
            <w:pPr>
              <w:widowControl w:val="0"/>
              <w:spacing w:after="0" w:line="276" w:lineRule="auto"/>
              <w:ind w:left="0"/>
              <w:jc w:val="center"/>
              <w:rPr>
                <w:sz w:val="24"/>
                <w:szCs w:val="24"/>
              </w:rPr>
            </w:pPr>
            <w:r>
              <w:rPr>
                <w:sz w:val="24"/>
                <w:szCs w:val="24"/>
              </w:rPr>
              <w:t>Designer</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6AE67D" w14:textId="77777777" w:rsidR="00431614" w:rsidRDefault="00000000">
            <w:pPr>
              <w:widowControl w:val="0"/>
              <w:spacing w:after="0" w:line="276" w:lineRule="auto"/>
              <w:ind w:left="0"/>
              <w:rPr>
                <w:sz w:val="24"/>
                <w:szCs w:val="24"/>
              </w:rPr>
            </w:pPr>
            <w:r>
              <w:rPr>
                <w:sz w:val="24"/>
                <w:szCs w:val="24"/>
              </w:rPr>
              <w:t>Thiết kế giao diện đáp ứng cho ứng dụng</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18EB81" w14:textId="77777777" w:rsidR="00431614" w:rsidRDefault="00000000">
            <w:pPr>
              <w:widowControl w:val="0"/>
              <w:spacing w:after="0" w:line="276" w:lineRule="auto"/>
              <w:ind w:left="0"/>
              <w:rPr>
                <w:sz w:val="24"/>
                <w:szCs w:val="24"/>
              </w:rPr>
            </w:pPr>
            <w:r>
              <w:rPr>
                <w:sz w:val="24"/>
                <w:szCs w:val="24"/>
              </w:rPr>
              <w:t>Kiến thức về thiết kế giao diện người dùng và nguyên tắc thiết kế,</w:t>
            </w:r>
          </w:p>
          <w:p w14:paraId="520F8024" w14:textId="77777777" w:rsidR="00431614" w:rsidRDefault="00000000">
            <w:pPr>
              <w:widowControl w:val="0"/>
              <w:spacing w:after="0" w:line="276" w:lineRule="auto"/>
              <w:ind w:left="0"/>
              <w:rPr>
                <w:sz w:val="24"/>
                <w:szCs w:val="24"/>
              </w:rPr>
            </w:pPr>
            <w:r>
              <w:rPr>
                <w:sz w:val="24"/>
                <w:szCs w:val="24"/>
              </w:rPr>
              <w:t>sử dụng thành thạo các công cụ thiết kế</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B3BB79" w14:textId="77777777" w:rsidR="00431614" w:rsidRDefault="00000000">
            <w:pPr>
              <w:widowControl w:val="0"/>
              <w:spacing w:after="0" w:line="276" w:lineRule="auto"/>
              <w:ind w:left="0"/>
              <w:jc w:val="center"/>
              <w:rPr>
                <w:sz w:val="24"/>
                <w:szCs w:val="24"/>
              </w:rPr>
            </w:pPr>
            <w:r>
              <w:rPr>
                <w:sz w:val="24"/>
                <w:szCs w:val="24"/>
              </w:rPr>
              <w:t>2</w:t>
            </w:r>
          </w:p>
        </w:tc>
        <w:tc>
          <w:tcPr>
            <w:tcW w:w="7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2BD4FF" w14:textId="77777777" w:rsidR="00431614" w:rsidRDefault="00000000">
            <w:pPr>
              <w:widowControl w:val="0"/>
              <w:spacing w:after="0" w:line="276" w:lineRule="auto"/>
              <w:ind w:left="0"/>
              <w:jc w:val="center"/>
              <w:rPr>
                <w:sz w:val="24"/>
                <w:szCs w:val="24"/>
              </w:rPr>
            </w:pPr>
            <w:r>
              <w:rPr>
                <w:sz w:val="24"/>
                <w:szCs w:val="24"/>
              </w:rPr>
              <w:t>25/09/2023</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96EB69" w14:textId="77777777" w:rsidR="00431614" w:rsidRDefault="00000000">
            <w:pPr>
              <w:widowControl w:val="0"/>
              <w:spacing w:after="0" w:line="276" w:lineRule="auto"/>
              <w:ind w:left="0"/>
              <w:jc w:val="center"/>
              <w:rPr>
                <w:sz w:val="24"/>
                <w:szCs w:val="24"/>
              </w:rPr>
            </w:pPr>
            <w:r>
              <w:rPr>
                <w:sz w:val="24"/>
                <w:szCs w:val="24"/>
              </w:rPr>
              <w:t>8 ngày</w:t>
            </w:r>
          </w:p>
        </w:tc>
      </w:tr>
      <w:tr w:rsidR="00431614" w14:paraId="6F6769A4" w14:textId="77777777">
        <w:trPr>
          <w:trHeight w:val="675"/>
        </w:trPr>
        <w:tc>
          <w:tcPr>
            <w:tcW w:w="14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5DD06BB" w14:textId="77777777" w:rsidR="00431614" w:rsidRDefault="00000000">
            <w:pPr>
              <w:widowControl w:val="0"/>
              <w:spacing w:after="0" w:line="276" w:lineRule="auto"/>
              <w:ind w:left="0"/>
              <w:jc w:val="center"/>
              <w:rPr>
                <w:sz w:val="24"/>
                <w:szCs w:val="24"/>
              </w:rPr>
            </w:pPr>
            <w:r>
              <w:rPr>
                <w:sz w:val="24"/>
                <w:szCs w:val="24"/>
              </w:rPr>
              <w:t>Developer</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58029B" w14:textId="77777777" w:rsidR="00431614" w:rsidRDefault="00000000">
            <w:pPr>
              <w:widowControl w:val="0"/>
              <w:spacing w:after="0" w:line="276" w:lineRule="auto"/>
              <w:ind w:left="0"/>
              <w:rPr>
                <w:sz w:val="24"/>
                <w:szCs w:val="24"/>
              </w:rPr>
            </w:pPr>
            <w:r>
              <w:rPr>
                <w:sz w:val="24"/>
                <w:szCs w:val="24"/>
              </w:rPr>
              <w:t>Viết mã nguồn xây dựng trang web.</w:t>
            </w:r>
          </w:p>
          <w:p w14:paraId="5A68E9DF" w14:textId="77777777" w:rsidR="00431614" w:rsidRDefault="00000000">
            <w:pPr>
              <w:widowControl w:val="0"/>
              <w:spacing w:after="0" w:line="276" w:lineRule="auto"/>
              <w:ind w:left="0"/>
              <w:rPr>
                <w:sz w:val="24"/>
                <w:szCs w:val="24"/>
              </w:rPr>
            </w:pPr>
            <w:r>
              <w:rPr>
                <w:sz w:val="24"/>
                <w:szCs w:val="24"/>
              </w:rPr>
              <w:t>Kiểm thử theo tester, quản lý mã nguồn</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E0E9A1" w14:textId="77777777" w:rsidR="00431614" w:rsidRDefault="00000000">
            <w:pPr>
              <w:widowControl w:val="0"/>
              <w:spacing w:after="0" w:line="276" w:lineRule="auto"/>
              <w:ind w:left="0"/>
              <w:rPr>
                <w:sz w:val="24"/>
                <w:szCs w:val="24"/>
              </w:rPr>
            </w:pPr>
            <w:r>
              <w:rPr>
                <w:sz w:val="24"/>
                <w:szCs w:val="24"/>
              </w:rPr>
              <w:t>Lập trình cơ sở dữ liệu, giao diện, chức năng</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6F8242" w14:textId="77777777" w:rsidR="00431614" w:rsidRDefault="00000000">
            <w:pPr>
              <w:widowControl w:val="0"/>
              <w:spacing w:after="0" w:line="276" w:lineRule="auto"/>
              <w:ind w:left="0"/>
              <w:jc w:val="center"/>
              <w:rPr>
                <w:sz w:val="24"/>
                <w:szCs w:val="24"/>
              </w:rPr>
            </w:pPr>
            <w:r>
              <w:rPr>
                <w:sz w:val="24"/>
                <w:szCs w:val="24"/>
              </w:rPr>
              <w:t>2</w:t>
            </w:r>
          </w:p>
        </w:tc>
        <w:tc>
          <w:tcPr>
            <w:tcW w:w="7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E4DD5D" w14:textId="77777777" w:rsidR="00431614" w:rsidRDefault="00000000">
            <w:pPr>
              <w:widowControl w:val="0"/>
              <w:spacing w:after="0" w:line="276" w:lineRule="auto"/>
              <w:ind w:left="0"/>
              <w:jc w:val="center"/>
              <w:rPr>
                <w:sz w:val="24"/>
                <w:szCs w:val="24"/>
              </w:rPr>
            </w:pPr>
            <w:r>
              <w:rPr>
                <w:sz w:val="24"/>
                <w:szCs w:val="24"/>
              </w:rPr>
              <w:t>03/10/2023</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0D2C41" w14:textId="77777777" w:rsidR="00431614" w:rsidRDefault="00000000">
            <w:pPr>
              <w:widowControl w:val="0"/>
              <w:spacing w:after="0" w:line="276" w:lineRule="auto"/>
              <w:ind w:left="0"/>
              <w:jc w:val="center"/>
              <w:rPr>
                <w:sz w:val="24"/>
                <w:szCs w:val="24"/>
              </w:rPr>
            </w:pPr>
            <w:r>
              <w:rPr>
                <w:sz w:val="24"/>
                <w:szCs w:val="24"/>
              </w:rPr>
              <w:t>15 ngày</w:t>
            </w:r>
          </w:p>
        </w:tc>
      </w:tr>
      <w:tr w:rsidR="00431614" w14:paraId="1F5FF6CE" w14:textId="77777777">
        <w:trPr>
          <w:trHeight w:val="1575"/>
        </w:trPr>
        <w:tc>
          <w:tcPr>
            <w:tcW w:w="14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D4CA2F9" w14:textId="77777777" w:rsidR="00431614" w:rsidRDefault="00000000">
            <w:pPr>
              <w:widowControl w:val="0"/>
              <w:spacing w:after="0" w:line="276" w:lineRule="auto"/>
              <w:ind w:left="0"/>
              <w:jc w:val="center"/>
              <w:rPr>
                <w:sz w:val="24"/>
                <w:szCs w:val="24"/>
              </w:rPr>
            </w:pPr>
            <w:r>
              <w:rPr>
                <w:sz w:val="24"/>
                <w:szCs w:val="24"/>
              </w:rPr>
              <w:t>Tester</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1527F7" w14:textId="77777777" w:rsidR="00431614" w:rsidRDefault="00000000">
            <w:pPr>
              <w:widowControl w:val="0"/>
              <w:spacing w:after="0" w:line="276" w:lineRule="auto"/>
              <w:ind w:left="0"/>
              <w:rPr>
                <w:sz w:val="24"/>
                <w:szCs w:val="24"/>
              </w:rPr>
            </w:pPr>
            <w:r>
              <w:rPr>
                <w:sz w:val="24"/>
                <w:szCs w:val="24"/>
              </w:rPr>
              <w:t>Lập kế hoạch kiểm thử. Phân tích yêu cầu, thiết kế ca kiểm thử.</w:t>
            </w:r>
          </w:p>
          <w:p w14:paraId="36AAEBCC" w14:textId="77777777" w:rsidR="00431614" w:rsidRDefault="00000000">
            <w:pPr>
              <w:widowControl w:val="0"/>
              <w:spacing w:after="0" w:line="276" w:lineRule="auto"/>
              <w:ind w:left="0"/>
              <w:rPr>
                <w:sz w:val="24"/>
                <w:szCs w:val="24"/>
              </w:rPr>
            </w:pPr>
            <w:r>
              <w:rPr>
                <w:sz w:val="24"/>
                <w:szCs w:val="24"/>
              </w:rPr>
              <w:t>Thực hiện kiểm thử. Kiểm tra Hiệu suất, tương thích, bảo mật, tích hợp.</w:t>
            </w:r>
          </w:p>
          <w:p w14:paraId="5624CC5F" w14:textId="77777777" w:rsidR="00431614" w:rsidRDefault="00000000">
            <w:pPr>
              <w:widowControl w:val="0"/>
              <w:spacing w:after="0" w:line="276" w:lineRule="auto"/>
              <w:ind w:left="0"/>
              <w:rPr>
                <w:sz w:val="24"/>
                <w:szCs w:val="24"/>
              </w:rPr>
            </w:pPr>
            <w:r>
              <w:rPr>
                <w:sz w:val="24"/>
                <w:szCs w:val="24"/>
              </w:rPr>
              <w:t>Ghi nhận và báo cáo lỗi.</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C13B7E" w14:textId="77777777" w:rsidR="00431614" w:rsidRDefault="00000000">
            <w:pPr>
              <w:widowControl w:val="0"/>
              <w:spacing w:after="0" w:line="276" w:lineRule="auto"/>
              <w:ind w:left="0"/>
              <w:rPr>
                <w:sz w:val="24"/>
                <w:szCs w:val="24"/>
              </w:rPr>
            </w:pPr>
            <w:r>
              <w:rPr>
                <w:sz w:val="24"/>
                <w:szCs w:val="24"/>
              </w:rPr>
              <w:t>Cần hiểu về các phương pháp, kỹ thuật và quy trình kiểm thử phần mềm</w:t>
            </w:r>
          </w:p>
          <w:p w14:paraId="7C142896" w14:textId="77777777" w:rsidR="00431614" w:rsidRDefault="00000000">
            <w:pPr>
              <w:widowControl w:val="0"/>
              <w:spacing w:after="0" w:line="276" w:lineRule="auto"/>
              <w:ind w:left="0"/>
              <w:rPr>
                <w:sz w:val="24"/>
                <w:szCs w:val="24"/>
              </w:rPr>
            </w:pPr>
            <w:r>
              <w:rPr>
                <w:sz w:val="24"/>
                <w:szCs w:val="24"/>
              </w:rPr>
              <w:t>như kiểm thử chức năng, kiểm thử giao diện, kiểm thử tải, kiểm thử bảo mật</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65FE33" w14:textId="77777777" w:rsidR="00431614" w:rsidRDefault="00000000">
            <w:pPr>
              <w:widowControl w:val="0"/>
              <w:spacing w:after="0" w:line="276" w:lineRule="auto"/>
              <w:ind w:left="0"/>
              <w:jc w:val="center"/>
              <w:rPr>
                <w:sz w:val="24"/>
                <w:szCs w:val="24"/>
              </w:rPr>
            </w:pPr>
            <w:r>
              <w:rPr>
                <w:sz w:val="24"/>
                <w:szCs w:val="24"/>
              </w:rPr>
              <w:t>2</w:t>
            </w:r>
          </w:p>
        </w:tc>
        <w:tc>
          <w:tcPr>
            <w:tcW w:w="7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D5C02B" w14:textId="77777777" w:rsidR="00431614" w:rsidRDefault="00000000">
            <w:pPr>
              <w:widowControl w:val="0"/>
              <w:spacing w:after="0" w:line="276" w:lineRule="auto"/>
              <w:ind w:left="0"/>
              <w:jc w:val="center"/>
              <w:rPr>
                <w:sz w:val="24"/>
                <w:szCs w:val="24"/>
              </w:rPr>
            </w:pPr>
            <w:r>
              <w:rPr>
                <w:sz w:val="24"/>
                <w:szCs w:val="24"/>
              </w:rPr>
              <w:t>18/10/2023</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3A2310" w14:textId="77777777" w:rsidR="00431614" w:rsidRDefault="00000000">
            <w:pPr>
              <w:widowControl w:val="0"/>
              <w:spacing w:after="0" w:line="276" w:lineRule="auto"/>
              <w:ind w:left="0"/>
              <w:jc w:val="center"/>
              <w:rPr>
                <w:sz w:val="24"/>
                <w:szCs w:val="24"/>
              </w:rPr>
            </w:pPr>
            <w:r>
              <w:rPr>
                <w:sz w:val="24"/>
                <w:szCs w:val="24"/>
              </w:rPr>
              <w:t>14 ngày</w:t>
            </w:r>
          </w:p>
        </w:tc>
      </w:tr>
      <w:tr w:rsidR="00431614" w14:paraId="588F25A8" w14:textId="77777777">
        <w:trPr>
          <w:trHeight w:val="975"/>
        </w:trPr>
        <w:tc>
          <w:tcPr>
            <w:tcW w:w="14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F8BF615" w14:textId="77777777" w:rsidR="00431614" w:rsidRDefault="00000000">
            <w:pPr>
              <w:widowControl w:val="0"/>
              <w:spacing w:after="0" w:line="276" w:lineRule="auto"/>
              <w:ind w:left="0"/>
              <w:jc w:val="center"/>
              <w:rPr>
                <w:sz w:val="24"/>
                <w:szCs w:val="24"/>
              </w:rPr>
            </w:pPr>
            <w:r>
              <w:rPr>
                <w:sz w:val="24"/>
                <w:szCs w:val="24"/>
              </w:rPr>
              <w:t>Deployment</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6C54C6" w14:textId="77777777" w:rsidR="00431614" w:rsidRDefault="00000000">
            <w:pPr>
              <w:widowControl w:val="0"/>
              <w:spacing w:after="0" w:line="276" w:lineRule="auto"/>
              <w:ind w:left="0"/>
              <w:rPr>
                <w:sz w:val="24"/>
                <w:szCs w:val="24"/>
              </w:rPr>
            </w:pPr>
            <w:r>
              <w:rPr>
                <w:sz w:val="24"/>
                <w:szCs w:val="24"/>
              </w:rPr>
              <w:t>Đưa ứng dụng từ môi trường phát triển sang môi trường sản phẩm bằng cách cài đặt</w:t>
            </w:r>
          </w:p>
          <w:p w14:paraId="11FD2545" w14:textId="77777777" w:rsidR="00431614" w:rsidRDefault="00000000">
            <w:pPr>
              <w:widowControl w:val="0"/>
              <w:spacing w:after="0" w:line="276" w:lineRule="auto"/>
              <w:ind w:left="0"/>
              <w:rPr>
                <w:sz w:val="24"/>
                <w:szCs w:val="24"/>
              </w:rPr>
            </w:pPr>
            <w:r>
              <w:rPr>
                <w:sz w:val="24"/>
                <w:szCs w:val="24"/>
              </w:rPr>
              <w:t>và cấu hình máy chủ và môi trường</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8B8CED" w14:textId="77777777" w:rsidR="00431614" w:rsidRDefault="00000000">
            <w:pPr>
              <w:widowControl w:val="0"/>
              <w:spacing w:after="0" w:line="276" w:lineRule="auto"/>
              <w:ind w:left="0"/>
              <w:rPr>
                <w:sz w:val="24"/>
                <w:szCs w:val="24"/>
              </w:rPr>
            </w:pPr>
            <w:r>
              <w:rPr>
                <w:sz w:val="24"/>
                <w:szCs w:val="24"/>
              </w:rPr>
              <w:t>Sự tỉ mỉ và khả năng quản lý chi tiết trong việc cài đặt và bàn giao sản phẩm.</w:t>
            </w:r>
          </w:p>
        </w:tc>
        <w:tc>
          <w:tcPr>
            <w:tcW w:w="7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AA3729" w14:textId="77777777" w:rsidR="00431614" w:rsidRDefault="00000000">
            <w:pPr>
              <w:widowControl w:val="0"/>
              <w:spacing w:after="0" w:line="276" w:lineRule="auto"/>
              <w:ind w:left="0"/>
              <w:jc w:val="center"/>
              <w:rPr>
                <w:sz w:val="24"/>
                <w:szCs w:val="24"/>
              </w:rPr>
            </w:pPr>
            <w:r>
              <w:rPr>
                <w:sz w:val="24"/>
                <w:szCs w:val="24"/>
              </w:rPr>
              <w:t>2</w:t>
            </w:r>
          </w:p>
        </w:tc>
        <w:tc>
          <w:tcPr>
            <w:tcW w:w="7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1322A5" w14:textId="77777777" w:rsidR="00431614" w:rsidRDefault="00000000">
            <w:pPr>
              <w:widowControl w:val="0"/>
              <w:spacing w:after="0" w:line="276" w:lineRule="auto"/>
              <w:ind w:left="0"/>
              <w:jc w:val="center"/>
              <w:rPr>
                <w:sz w:val="24"/>
                <w:szCs w:val="24"/>
              </w:rPr>
            </w:pPr>
            <w:r>
              <w:rPr>
                <w:sz w:val="24"/>
                <w:szCs w:val="24"/>
              </w:rPr>
              <w:t>01/11/2023</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24EC6F" w14:textId="77777777" w:rsidR="00431614" w:rsidRDefault="00000000">
            <w:pPr>
              <w:widowControl w:val="0"/>
              <w:spacing w:after="0" w:line="276" w:lineRule="auto"/>
              <w:ind w:left="0"/>
              <w:jc w:val="center"/>
              <w:rPr>
                <w:sz w:val="24"/>
                <w:szCs w:val="24"/>
              </w:rPr>
            </w:pPr>
            <w:r>
              <w:rPr>
                <w:sz w:val="24"/>
                <w:szCs w:val="24"/>
              </w:rPr>
              <w:t>5 ngày</w:t>
            </w:r>
          </w:p>
        </w:tc>
      </w:tr>
    </w:tbl>
    <w:p w14:paraId="06A474E1" w14:textId="77777777" w:rsidR="00431614" w:rsidRDefault="00431614"/>
    <w:p w14:paraId="6E247CDB" w14:textId="68145C36" w:rsidR="00431614" w:rsidDel="00C22101" w:rsidRDefault="00000000" w:rsidP="00C22101">
      <w:pPr>
        <w:pStyle w:val="Heading4"/>
        <w:ind w:left="0" w:firstLine="0"/>
        <w:rPr>
          <w:del w:id="377" w:author="Dũng Hạ Quang" w:date="2023-11-06T15:05:00Z"/>
        </w:rPr>
        <w:pPrChange w:id="378" w:author="Dũng Hạ Quang" w:date="2023-11-06T15:05:00Z">
          <w:pPr>
            <w:pStyle w:val="Heading4"/>
          </w:pPr>
        </w:pPrChange>
      </w:pPr>
      <w:bookmarkStart w:id="379" w:name="_e07yur6xwzgr" w:colFirst="0" w:colLast="0"/>
      <w:bookmarkEnd w:id="379"/>
      <w:del w:id="380" w:author="Dũng Hạ Quang" w:date="2023-11-06T15:05:00Z">
        <w:r w:rsidDel="00C22101">
          <w:br w:type="page"/>
        </w:r>
      </w:del>
    </w:p>
    <w:p w14:paraId="08D6C257" w14:textId="77777777" w:rsidR="00431614" w:rsidRDefault="00000000" w:rsidP="00C22101">
      <w:pPr>
        <w:pStyle w:val="Heading4"/>
        <w:ind w:left="0" w:firstLine="0"/>
        <w:pPrChange w:id="381" w:author="Dũng Hạ Quang" w:date="2023-11-06T15:05:00Z">
          <w:pPr>
            <w:pStyle w:val="Heading4"/>
          </w:pPr>
        </w:pPrChange>
      </w:pPr>
      <w:bookmarkStart w:id="382" w:name="_v1m08uzfovbz" w:colFirst="0" w:colLast="0"/>
      <w:bookmarkEnd w:id="382"/>
      <w:r>
        <w:t>2.6.2. Sắp xếp nhân lực</w:t>
      </w:r>
    </w:p>
    <w:p w14:paraId="31EA42EC" w14:textId="77777777" w:rsidR="00431614" w:rsidRDefault="00000000">
      <w:pPr>
        <w:pStyle w:val="Heading5"/>
        <w:ind w:left="1450"/>
      </w:pPr>
      <w:bookmarkStart w:id="383" w:name="_eua3setr80f" w:colFirst="0" w:colLast="0"/>
      <w:bookmarkEnd w:id="383"/>
      <w:r>
        <w:t>2.6.2.1 Danh sách các cá nhân tham gia dự án</w:t>
      </w:r>
    </w:p>
    <w:tbl>
      <w:tblPr>
        <w:tblStyle w:val="affe"/>
        <w:tblW w:w="9011" w:type="dxa"/>
        <w:tblBorders>
          <w:top w:val="nil"/>
          <w:left w:val="nil"/>
          <w:bottom w:val="nil"/>
          <w:right w:val="nil"/>
          <w:insideH w:val="nil"/>
          <w:insideV w:val="nil"/>
        </w:tblBorders>
        <w:tblLayout w:type="fixed"/>
        <w:tblLook w:val="0600" w:firstRow="0" w:lastRow="0" w:firstColumn="0" w:lastColumn="0" w:noHBand="1" w:noVBand="1"/>
      </w:tblPr>
      <w:tblGrid>
        <w:gridCol w:w="446"/>
        <w:gridCol w:w="2314"/>
        <w:gridCol w:w="1312"/>
        <w:gridCol w:w="2058"/>
        <w:gridCol w:w="2881"/>
      </w:tblGrid>
      <w:tr w:rsidR="00431614" w14:paraId="0284A817" w14:textId="77777777">
        <w:trPr>
          <w:trHeight w:val="345"/>
        </w:trPr>
        <w:tc>
          <w:tcPr>
            <w:tcW w:w="9010" w:type="dxa"/>
            <w:gridSpan w:val="5"/>
            <w:tcBorders>
              <w:top w:val="single" w:sz="6" w:space="0" w:color="CCCCCC"/>
              <w:left w:val="single" w:sz="6" w:space="0" w:color="CCCCCC"/>
              <w:bottom w:val="single" w:sz="6" w:space="0" w:color="000000"/>
              <w:right w:val="single" w:sz="6" w:space="0" w:color="CCCCCC"/>
            </w:tcBorders>
            <w:shd w:val="clear" w:color="auto" w:fill="3D85C6"/>
            <w:tcMar>
              <w:top w:w="40" w:type="dxa"/>
              <w:left w:w="40" w:type="dxa"/>
              <w:bottom w:w="40" w:type="dxa"/>
              <w:right w:w="40" w:type="dxa"/>
            </w:tcMar>
            <w:vAlign w:val="center"/>
          </w:tcPr>
          <w:p w14:paraId="03161DDF" w14:textId="77777777" w:rsidR="00431614" w:rsidRDefault="00000000">
            <w:pPr>
              <w:widowControl w:val="0"/>
              <w:spacing w:after="0" w:line="276" w:lineRule="auto"/>
              <w:ind w:left="0"/>
              <w:jc w:val="center"/>
              <w:rPr>
                <w:sz w:val="24"/>
                <w:szCs w:val="24"/>
              </w:rPr>
            </w:pPr>
            <w:r>
              <w:rPr>
                <w:b/>
                <w:sz w:val="24"/>
                <w:szCs w:val="24"/>
              </w:rPr>
              <w:t>Danh sách các cá nhân tham gia dự án</w:t>
            </w:r>
          </w:p>
        </w:tc>
      </w:tr>
      <w:tr w:rsidR="00431614" w14:paraId="354DDE79" w14:textId="77777777">
        <w:trPr>
          <w:trHeight w:val="375"/>
        </w:trPr>
        <w:tc>
          <w:tcPr>
            <w:tcW w:w="44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631370D" w14:textId="77777777" w:rsidR="00431614" w:rsidRDefault="00000000">
            <w:pPr>
              <w:widowControl w:val="0"/>
              <w:spacing w:after="0" w:line="276" w:lineRule="auto"/>
              <w:ind w:left="0"/>
              <w:jc w:val="center"/>
              <w:rPr>
                <w:sz w:val="24"/>
                <w:szCs w:val="24"/>
              </w:rPr>
            </w:pPr>
            <w:r>
              <w:rPr>
                <w:b/>
                <w:sz w:val="24"/>
                <w:szCs w:val="24"/>
              </w:rPr>
              <w:t>STT</w:t>
            </w:r>
          </w:p>
        </w:tc>
        <w:tc>
          <w:tcPr>
            <w:tcW w:w="231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19BD25" w14:textId="77777777" w:rsidR="00431614" w:rsidRDefault="00000000">
            <w:pPr>
              <w:widowControl w:val="0"/>
              <w:spacing w:after="0" w:line="276" w:lineRule="auto"/>
              <w:ind w:left="0"/>
              <w:jc w:val="center"/>
              <w:rPr>
                <w:sz w:val="24"/>
                <w:szCs w:val="24"/>
              </w:rPr>
            </w:pPr>
            <w:r>
              <w:rPr>
                <w:b/>
                <w:sz w:val="24"/>
                <w:szCs w:val="24"/>
              </w:rPr>
              <w:t>Họ tên</w:t>
            </w:r>
          </w:p>
        </w:tc>
        <w:tc>
          <w:tcPr>
            <w:tcW w:w="131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79F4F5" w14:textId="77777777" w:rsidR="00431614" w:rsidRDefault="00000000">
            <w:pPr>
              <w:widowControl w:val="0"/>
              <w:spacing w:after="0" w:line="276" w:lineRule="auto"/>
              <w:ind w:left="0"/>
              <w:jc w:val="center"/>
              <w:rPr>
                <w:sz w:val="24"/>
                <w:szCs w:val="24"/>
              </w:rPr>
            </w:pPr>
            <w:r>
              <w:rPr>
                <w:b/>
                <w:sz w:val="24"/>
                <w:szCs w:val="24"/>
              </w:rPr>
              <w:t>Giới tính</w:t>
            </w:r>
          </w:p>
        </w:tc>
        <w:tc>
          <w:tcPr>
            <w:tcW w:w="20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B71D8A" w14:textId="77777777" w:rsidR="00431614" w:rsidRDefault="00000000">
            <w:pPr>
              <w:widowControl w:val="0"/>
              <w:spacing w:after="0" w:line="276" w:lineRule="auto"/>
              <w:ind w:left="0"/>
              <w:jc w:val="center"/>
              <w:rPr>
                <w:sz w:val="24"/>
                <w:szCs w:val="24"/>
              </w:rPr>
            </w:pPr>
            <w:r>
              <w:rPr>
                <w:b/>
                <w:sz w:val="24"/>
                <w:szCs w:val="24"/>
              </w:rPr>
              <w:t>Vị trí</w:t>
            </w:r>
          </w:p>
        </w:tc>
        <w:tc>
          <w:tcPr>
            <w:tcW w:w="28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F51C5C" w14:textId="77777777" w:rsidR="00431614" w:rsidRDefault="00000000">
            <w:pPr>
              <w:widowControl w:val="0"/>
              <w:spacing w:after="0" w:line="276" w:lineRule="auto"/>
              <w:ind w:left="0"/>
              <w:jc w:val="center"/>
              <w:rPr>
                <w:sz w:val="24"/>
                <w:szCs w:val="24"/>
              </w:rPr>
            </w:pPr>
            <w:r>
              <w:rPr>
                <w:b/>
                <w:sz w:val="24"/>
                <w:szCs w:val="24"/>
              </w:rPr>
              <w:t>Email</w:t>
            </w:r>
          </w:p>
        </w:tc>
      </w:tr>
      <w:tr w:rsidR="00431614" w14:paraId="54E29AF5" w14:textId="77777777">
        <w:trPr>
          <w:trHeight w:val="375"/>
        </w:trPr>
        <w:tc>
          <w:tcPr>
            <w:tcW w:w="44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75C94EA" w14:textId="77777777" w:rsidR="00431614" w:rsidRDefault="00000000">
            <w:pPr>
              <w:widowControl w:val="0"/>
              <w:spacing w:after="0" w:line="276" w:lineRule="auto"/>
              <w:ind w:left="0"/>
              <w:jc w:val="center"/>
              <w:rPr>
                <w:sz w:val="24"/>
                <w:szCs w:val="24"/>
              </w:rPr>
            </w:pPr>
            <w:r>
              <w:rPr>
                <w:sz w:val="24"/>
                <w:szCs w:val="24"/>
              </w:rPr>
              <w:t>1</w:t>
            </w:r>
          </w:p>
        </w:tc>
        <w:tc>
          <w:tcPr>
            <w:tcW w:w="231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C97707" w14:textId="77777777" w:rsidR="00431614" w:rsidRDefault="00000000">
            <w:pPr>
              <w:widowControl w:val="0"/>
              <w:spacing w:after="0" w:line="276" w:lineRule="auto"/>
              <w:ind w:left="0"/>
              <w:rPr>
                <w:sz w:val="24"/>
                <w:szCs w:val="24"/>
              </w:rPr>
            </w:pPr>
            <w:r>
              <w:rPr>
                <w:sz w:val="24"/>
                <w:szCs w:val="24"/>
              </w:rPr>
              <w:t>Hạ Quang Dũng</w:t>
            </w:r>
          </w:p>
        </w:tc>
        <w:tc>
          <w:tcPr>
            <w:tcW w:w="131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E80CDB" w14:textId="77777777" w:rsidR="00431614" w:rsidRDefault="00000000">
            <w:pPr>
              <w:widowControl w:val="0"/>
              <w:spacing w:after="0" w:line="276" w:lineRule="auto"/>
              <w:ind w:left="0"/>
              <w:jc w:val="center"/>
              <w:rPr>
                <w:sz w:val="24"/>
                <w:szCs w:val="24"/>
              </w:rPr>
            </w:pPr>
            <w:r>
              <w:rPr>
                <w:sz w:val="24"/>
                <w:szCs w:val="24"/>
              </w:rPr>
              <w:t>Nam</w:t>
            </w:r>
          </w:p>
        </w:tc>
        <w:tc>
          <w:tcPr>
            <w:tcW w:w="20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41E1B6" w14:textId="77777777" w:rsidR="00431614" w:rsidRDefault="00000000">
            <w:pPr>
              <w:widowControl w:val="0"/>
              <w:spacing w:after="0" w:line="276" w:lineRule="auto"/>
              <w:ind w:left="0"/>
              <w:rPr>
                <w:sz w:val="24"/>
                <w:szCs w:val="24"/>
              </w:rPr>
            </w:pPr>
            <w:r>
              <w:rPr>
                <w:sz w:val="24"/>
                <w:szCs w:val="24"/>
              </w:rPr>
              <w:t>Quản lý dự án, Designer</w:t>
            </w:r>
          </w:p>
        </w:tc>
        <w:tc>
          <w:tcPr>
            <w:tcW w:w="28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7CC6C7" w14:textId="77777777" w:rsidR="00431614" w:rsidRDefault="00000000">
            <w:pPr>
              <w:widowControl w:val="0"/>
              <w:spacing w:after="0" w:line="276" w:lineRule="auto"/>
              <w:ind w:left="0"/>
              <w:rPr>
                <w:sz w:val="24"/>
                <w:szCs w:val="24"/>
              </w:rPr>
            </w:pPr>
            <w:r>
              <w:rPr>
                <w:sz w:val="24"/>
                <w:szCs w:val="24"/>
              </w:rPr>
              <w:t>haquangdung18092003@gmail.com</w:t>
            </w:r>
          </w:p>
        </w:tc>
      </w:tr>
      <w:tr w:rsidR="00431614" w14:paraId="08BDF745" w14:textId="77777777">
        <w:trPr>
          <w:trHeight w:val="375"/>
        </w:trPr>
        <w:tc>
          <w:tcPr>
            <w:tcW w:w="44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5F7A9B" w14:textId="77777777" w:rsidR="00431614" w:rsidRDefault="00000000">
            <w:pPr>
              <w:widowControl w:val="0"/>
              <w:spacing w:after="0" w:line="276" w:lineRule="auto"/>
              <w:ind w:left="0"/>
              <w:jc w:val="center"/>
              <w:rPr>
                <w:sz w:val="24"/>
                <w:szCs w:val="24"/>
              </w:rPr>
            </w:pPr>
            <w:r>
              <w:rPr>
                <w:sz w:val="24"/>
                <w:szCs w:val="24"/>
              </w:rPr>
              <w:t>2</w:t>
            </w:r>
          </w:p>
        </w:tc>
        <w:tc>
          <w:tcPr>
            <w:tcW w:w="231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EF385E" w14:textId="77777777" w:rsidR="00431614" w:rsidRDefault="00000000">
            <w:pPr>
              <w:widowControl w:val="0"/>
              <w:spacing w:after="0" w:line="276" w:lineRule="auto"/>
              <w:ind w:left="0"/>
              <w:rPr>
                <w:sz w:val="24"/>
                <w:szCs w:val="24"/>
              </w:rPr>
            </w:pPr>
            <w:r>
              <w:rPr>
                <w:sz w:val="24"/>
                <w:szCs w:val="24"/>
              </w:rPr>
              <w:t>Lê Đình Tú</w:t>
            </w:r>
          </w:p>
        </w:tc>
        <w:tc>
          <w:tcPr>
            <w:tcW w:w="131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52407F" w14:textId="77777777" w:rsidR="00431614" w:rsidRDefault="00000000">
            <w:pPr>
              <w:widowControl w:val="0"/>
              <w:spacing w:after="0" w:line="276" w:lineRule="auto"/>
              <w:ind w:left="0"/>
              <w:jc w:val="center"/>
              <w:rPr>
                <w:sz w:val="24"/>
                <w:szCs w:val="24"/>
              </w:rPr>
            </w:pPr>
            <w:r>
              <w:rPr>
                <w:sz w:val="24"/>
                <w:szCs w:val="24"/>
              </w:rPr>
              <w:t>Nam</w:t>
            </w:r>
          </w:p>
        </w:tc>
        <w:tc>
          <w:tcPr>
            <w:tcW w:w="20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811383" w14:textId="77777777" w:rsidR="00431614" w:rsidRDefault="00000000">
            <w:pPr>
              <w:widowControl w:val="0"/>
              <w:spacing w:after="0" w:line="276" w:lineRule="auto"/>
              <w:ind w:left="0"/>
              <w:rPr>
                <w:sz w:val="24"/>
                <w:szCs w:val="24"/>
              </w:rPr>
            </w:pPr>
            <w:r>
              <w:rPr>
                <w:sz w:val="24"/>
                <w:szCs w:val="24"/>
              </w:rPr>
              <w:t>Lập trình viên</w:t>
            </w:r>
          </w:p>
        </w:tc>
        <w:tc>
          <w:tcPr>
            <w:tcW w:w="28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D67E73" w14:textId="77777777" w:rsidR="00431614" w:rsidRDefault="00000000">
            <w:pPr>
              <w:widowControl w:val="0"/>
              <w:spacing w:after="0" w:line="276" w:lineRule="auto"/>
              <w:ind w:left="0"/>
              <w:rPr>
                <w:sz w:val="24"/>
                <w:szCs w:val="24"/>
              </w:rPr>
            </w:pPr>
            <w:r>
              <w:rPr>
                <w:sz w:val="24"/>
                <w:szCs w:val="24"/>
              </w:rPr>
              <w:t>ledinhtu880@gmail.com</w:t>
            </w:r>
          </w:p>
        </w:tc>
      </w:tr>
      <w:tr w:rsidR="00431614" w14:paraId="39658B14" w14:textId="77777777">
        <w:trPr>
          <w:trHeight w:val="375"/>
        </w:trPr>
        <w:tc>
          <w:tcPr>
            <w:tcW w:w="44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AC3BE59" w14:textId="77777777" w:rsidR="00431614" w:rsidRDefault="00000000">
            <w:pPr>
              <w:widowControl w:val="0"/>
              <w:spacing w:after="0" w:line="276" w:lineRule="auto"/>
              <w:ind w:left="0"/>
              <w:jc w:val="center"/>
              <w:rPr>
                <w:sz w:val="24"/>
                <w:szCs w:val="24"/>
              </w:rPr>
            </w:pPr>
            <w:r>
              <w:rPr>
                <w:sz w:val="24"/>
                <w:szCs w:val="24"/>
              </w:rPr>
              <w:t>3</w:t>
            </w:r>
          </w:p>
        </w:tc>
        <w:tc>
          <w:tcPr>
            <w:tcW w:w="231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6A4395" w14:textId="77777777" w:rsidR="00431614" w:rsidRDefault="00000000">
            <w:pPr>
              <w:widowControl w:val="0"/>
              <w:spacing w:after="0" w:line="276" w:lineRule="auto"/>
              <w:ind w:left="0"/>
              <w:rPr>
                <w:sz w:val="24"/>
                <w:szCs w:val="24"/>
              </w:rPr>
            </w:pPr>
            <w:r>
              <w:rPr>
                <w:sz w:val="24"/>
                <w:szCs w:val="24"/>
              </w:rPr>
              <w:t>Lê Thị Lý</w:t>
            </w:r>
          </w:p>
        </w:tc>
        <w:tc>
          <w:tcPr>
            <w:tcW w:w="131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AF90A9" w14:textId="77777777" w:rsidR="00431614" w:rsidRDefault="00000000">
            <w:pPr>
              <w:widowControl w:val="0"/>
              <w:spacing w:after="0" w:line="276" w:lineRule="auto"/>
              <w:ind w:left="0"/>
              <w:jc w:val="center"/>
              <w:rPr>
                <w:sz w:val="24"/>
                <w:szCs w:val="24"/>
              </w:rPr>
            </w:pPr>
            <w:r>
              <w:rPr>
                <w:sz w:val="24"/>
                <w:szCs w:val="24"/>
              </w:rPr>
              <w:t>Nữ</w:t>
            </w:r>
          </w:p>
        </w:tc>
        <w:tc>
          <w:tcPr>
            <w:tcW w:w="20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4D5B97" w14:textId="77777777" w:rsidR="00431614" w:rsidRDefault="00000000">
            <w:pPr>
              <w:widowControl w:val="0"/>
              <w:spacing w:after="0" w:line="276" w:lineRule="auto"/>
              <w:ind w:left="0"/>
              <w:rPr>
                <w:sz w:val="24"/>
                <w:szCs w:val="24"/>
              </w:rPr>
            </w:pPr>
            <w:r>
              <w:rPr>
                <w:sz w:val="24"/>
                <w:szCs w:val="24"/>
              </w:rPr>
              <w:t>Đội dự án</w:t>
            </w:r>
          </w:p>
        </w:tc>
        <w:tc>
          <w:tcPr>
            <w:tcW w:w="28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BF9289" w14:textId="77777777" w:rsidR="00431614" w:rsidRDefault="00000000">
            <w:pPr>
              <w:widowControl w:val="0"/>
              <w:spacing w:after="0" w:line="276" w:lineRule="auto"/>
              <w:ind w:left="0"/>
              <w:rPr>
                <w:sz w:val="24"/>
                <w:szCs w:val="24"/>
              </w:rPr>
            </w:pPr>
            <w:r>
              <w:rPr>
                <w:sz w:val="24"/>
                <w:szCs w:val="24"/>
              </w:rPr>
              <w:t>lethilyy2402@gmail.com</w:t>
            </w:r>
          </w:p>
        </w:tc>
      </w:tr>
      <w:tr w:rsidR="00431614" w14:paraId="1CA6CE43" w14:textId="77777777">
        <w:trPr>
          <w:trHeight w:val="375"/>
        </w:trPr>
        <w:tc>
          <w:tcPr>
            <w:tcW w:w="44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7955B1B" w14:textId="77777777" w:rsidR="00431614" w:rsidRDefault="00000000">
            <w:pPr>
              <w:widowControl w:val="0"/>
              <w:spacing w:after="0" w:line="276" w:lineRule="auto"/>
              <w:ind w:left="0"/>
              <w:jc w:val="center"/>
              <w:rPr>
                <w:sz w:val="24"/>
                <w:szCs w:val="24"/>
              </w:rPr>
            </w:pPr>
            <w:r>
              <w:rPr>
                <w:sz w:val="24"/>
                <w:szCs w:val="24"/>
              </w:rPr>
              <w:t>4</w:t>
            </w:r>
          </w:p>
        </w:tc>
        <w:tc>
          <w:tcPr>
            <w:tcW w:w="231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D4D050" w14:textId="77777777" w:rsidR="00431614" w:rsidRDefault="00000000">
            <w:pPr>
              <w:widowControl w:val="0"/>
              <w:spacing w:after="0" w:line="276" w:lineRule="auto"/>
              <w:ind w:left="0"/>
              <w:rPr>
                <w:sz w:val="24"/>
                <w:szCs w:val="24"/>
              </w:rPr>
            </w:pPr>
            <w:r>
              <w:rPr>
                <w:sz w:val="24"/>
                <w:szCs w:val="24"/>
              </w:rPr>
              <w:t>Nguyễn Thị Hồng Nhung</w:t>
            </w:r>
          </w:p>
        </w:tc>
        <w:tc>
          <w:tcPr>
            <w:tcW w:w="131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4834B4" w14:textId="77777777" w:rsidR="00431614" w:rsidRDefault="00000000">
            <w:pPr>
              <w:widowControl w:val="0"/>
              <w:spacing w:after="0" w:line="276" w:lineRule="auto"/>
              <w:ind w:left="0"/>
              <w:jc w:val="center"/>
              <w:rPr>
                <w:sz w:val="24"/>
                <w:szCs w:val="24"/>
              </w:rPr>
            </w:pPr>
            <w:r>
              <w:rPr>
                <w:sz w:val="24"/>
                <w:szCs w:val="24"/>
              </w:rPr>
              <w:t>Nữ</w:t>
            </w:r>
          </w:p>
        </w:tc>
        <w:tc>
          <w:tcPr>
            <w:tcW w:w="20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1A943E" w14:textId="77777777" w:rsidR="00431614" w:rsidRDefault="00000000">
            <w:pPr>
              <w:widowControl w:val="0"/>
              <w:spacing w:after="0" w:line="276" w:lineRule="auto"/>
              <w:ind w:left="0"/>
              <w:rPr>
                <w:sz w:val="24"/>
                <w:szCs w:val="24"/>
              </w:rPr>
            </w:pPr>
            <w:r>
              <w:rPr>
                <w:sz w:val="24"/>
                <w:szCs w:val="24"/>
              </w:rPr>
              <w:t>Đội dự án</w:t>
            </w:r>
          </w:p>
        </w:tc>
        <w:tc>
          <w:tcPr>
            <w:tcW w:w="28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B5C081" w14:textId="77777777" w:rsidR="00431614" w:rsidRDefault="00000000">
            <w:pPr>
              <w:widowControl w:val="0"/>
              <w:spacing w:after="0" w:line="276" w:lineRule="auto"/>
              <w:ind w:left="0"/>
              <w:rPr>
                <w:sz w:val="24"/>
                <w:szCs w:val="24"/>
              </w:rPr>
            </w:pPr>
            <w:r>
              <w:rPr>
                <w:sz w:val="24"/>
                <w:szCs w:val="24"/>
              </w:rPr>
              <w:t>nhungn4701422@gmail.com</w:t>
            </w:r>
          </w:p>
        </w:tc>
      </w:tr>
    </w:tbl>
    <w:p w14:paraId="4643990F" w14:textId="77777777" w:rsidR="00431614" w:rsidRDefault="00431614"/>
    <w:p w14:paraId="2A53C18C" w14:textId="77777777" w:rsidR="00431614" w:rsidRDefault="00000000">
      <w:pPr>
        <w:pStyle w:val="Heading5"/>
        <w:ind w:left="1450"/>
      </w:pPr>
      <w:bookmarkStart w:id="384" w:name="_ob9hr8hj5ouj" w:colFirst="0" w:colLast="0"/>
      <w:bookmarkEnd w:id="384"/>
      <w:r>
        <w:t>2.6.2.2 Vị trí cá nhân trong dự án</w:t>
      </w:r>
    </w:p>
    <w:p w14:paraId="6A34DD51" w14:textId="77777777" w:rsidR="00431614" w:rsidRDefault="00431614"/>
    <w:tbl>
      <w:tblPr>
        <w:tblStyle w:val="afff"/>
        <w:tblW w:w="9060" w:type="dxa"/>
        <w:tblBorders>
          <w:top w:val="nil"/>
          <w:left w:val="nil"/>
          <w:bottom w:val="nil"/>
          <w:right w:val="nil"/>
          <w:insideH w:val="nil"/>
          <w:insideV w:val="nil"/>
        </w:tblBorders>
        <w:tblLayout w:type="fixed"/>
        <w:tblLook w:val="0600" w:firstRow="0" w:lastRow="0" w:firstColumn="0" w:lastColumn="0" w:noHBand="1" w:noVBand="1"/>
      </w:tblPr>
      <w:tblGrid>
        <w:gridCol w:w="3825"/>
        <w:gridCol w:w="1770"/>
        <w:gridCol w:w="3465"/>
      </w:tblGrid>
      <w:tr w:rsidR="00431614" w14:paraId="7893F727" w14:textId="77777777">
        <w:trPr>
          <w:trHeight w:val="345"/>
        </w:trPr>
        <w:tc>
          <w:tcPr>
            <w:tcW w:w="9060" w:type="dxa"/>
            <w:gridSpan w:val="3"/>
            <w:tcBorders>
              <w:top w:val="single" w:sz="6" w:space="0" w:color="CCCCCC"/>
              <w:left w:val="single" w:sz="6" w:space="0" w:color="CCCCCC"/>
              <w:bottom w:val="single" w:sz="6" w:space="0" w:color="000000"/>
              <w:right w:val="single" w:sz="6" w:space="0" w:color="CCCCCC"/>
            </w:tcBorders>
            <w:shd w:val="clear" w:color="auto" w:fill="3D85C6"/>
            <w:tcMar>
              <w:top w:w="40" w:type="dxa"/>
              <w:left w:w="40" w:type="dxa"/>
              <w:bottom w:w="40" w:type="dxa"/>
              <w:right w:w="40" w:type="dxa"/>
            </w:tcMar>
            <w:vAlign w:val="center"/>
          </w:tcPr>
          <w:p w14:paraId="091B54E1" w14:textId="77777777" w:rsidR="00431614" w:rsidRDefault="00000000">
            <w:pPr>
              <w:widowControl w:val="0"/>
              <w:spacing w:after="0" w:line="276" w:lineRule="auto"/>
              <w:ind w:left="0"/>
              <w:jc w:val="center"/>
              <w:rPr>
                <w:sz w:val="24"/>
                <w:szCs w:val="24"/>
              </w:rPr>
            </w:pPr>
            <w:r>
              <w:rPr>
                <w:b/>
                <w:sz w:val="24"/>
                <w:szCs w:val="24"/>
              </w:rPr>
              <w:t>Vị trí cá nhân trong dự án</w:t>
            </w:r>
          </w:p>
        </w:tc>
      </w:tr>
      <w:tr w:rsidR="00431614" w14:paraId="7F52E8DC"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F7D94F1" w14:textId="77777777" w:rsidR="00431614" w:rsidRDefault="00000000">
            <w:pPr>
              <w:widowControl w:val="0"/>
              <w:spacing w:after="0" w:line="276" w:lineRule="auto"/>
              <w:ind w:left="0"/>
              <w:rPr>
                <w:sz w:val="24"/>
                <w:szCs w:val="24"/>
              </w:rPr>
            </w:pPr>
            <w:r>
              <w:rPr>
                <w:b/>
                <w:sz w:val="24"/>
                <w:szCs w:val="24"/>
              </w:rPr>
              <w:t>Tên vị trí</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C7D277" w14:textId="77777777" w:rsidR="00431614" w:rsidRDefault="00000000">
            <w:pPr>
              <w:widowControl w:val="0"/>
              <w:spacing w:after="0" w:line="276" w:lineRule="auto"/>
              <w:ind w:left="0"/>
              <w:jc w:val="center"/>
              <w:rPr>
                <w:sz w:val="24"/>
                <w:szCs w:val="24"/>
              </w:rPr>
            </w:pPr>
            <w:r>
              <w:rPr>
                <w:b/>
                <w:sz w:val="24"/>
                <w:szCs w:val="24"/>
              </w:rPr>
              <w:t>Số lượng/Vị trí</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E2152A" w14:textId="77777777" w:rsidR="00431614" w:rsidRDefault="00000000">
            <w:pPr>
              <w:widowControl w:val="0"/>
              <w:spacing w:after="0" w:line="276" w:lineRule="auto"/>
              <w:ind w:left="0"/>
              <w:rPr>
                <w:sz w:val="24"/>
                <w:szCs w:val="24"/>
              </w:rPr>
            </w:pPr>
            <w:r>
              <w:rPr>
                <w:b/>
                <w:sz w:val="24"/>
                <w:szCs w:val="24"/>
              </w:rPr>
              <w:t>Giao trách nhiệm</w:t>
            </w:r>
          </w:p>
        </w:tc>
      </w:tr>
      <w:tr w:rsidR="00431614" w14:paraId="684F471A"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ABC42C0" w14:textId="77777777" w:rsidR="00431614" w:rsidRDefault="00000000">
            <w:pPr>
              <w:widowControl w:val="0"/>
              <w:spacing w:after="0" w:line="276" w:lineRule="auto"/>
              <w:ind w:left="0"/>
              <w:rPr>
                <w:sz w:val="24"/>
                <w:szCs w:val="24"/>
              </w:rPr>
            </w:pPr>
            <w:r>
              <w:rPr>
                <w:b/>
                <w:sz w:val="24"/>
                <w:szCs w:val="24"/>
              </w:rPr>
              <w:t>Nhóm phân tích nghiệp vụ</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5978EC"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80BFE9" w14:textId="77777777" w:rsidR="00431614" w:rsidRDefault="00431614">
            <w:pPr>
              <w:widowControl w:val="0"/>
              <w:spacing w:after="0" w:line="276" w:lineRule="auto"/>
              <w:ind w:left="0"/>
              <w:rPr>
                <w:sz w:val="24"/>
                <w:szCs w:val="24"/>
              </w:rPr>
            </w:pPr>
          </w:p>
        </w:tc>
      </w:tr>
      <w:tr w:rsidR="00431614" w14:paraId="5C7974A6"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4679B25" w14:textId="77777777" w:rsidR="00431614" w:rsidRDefault="00000000">
            <w:pPr>
              <w:widowControl w:val="0"/>
              <w:spacing w:after="0" w:line="276" w:lineRule="auto"/>
              <w:ind w:left="0"/>
              <w:rPr>
                <w:sz w:val="24"/>
                <w:szCs w:val="24"/>
              </w:rPr>
            </w:pPr>
            <w:r>
              <w:rPr>
                <w:sz w:val="24"/>
                <w:szCs w:val="24"/>
              </w:rPr>
              <w:t>Trưởng nhóm phân tích nghiệp vụ</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B7A718" w14:textId="77777777" w:rsidR="00431614" w:rsidRDefault="00000000">
            <w:pPr>
              <w:widowControl w:val="0"/>
              <w:spacing w:after="0" w:line="276" w:lineRule="auto"/>
              <w:ind w:left="0"/>
              <w:jc w:val="center"/>
              <w:rPr>
                <w:sz w:val="24"/>
                <w:szCs w:val="24"/>
              </w:rPr>
            </w:pPr>
            <w:r>
              <w:rPr>
                <w:sz w:val="24"/>
                <w:szCs w:val="24"/>
              </w:rPr>
              <w:t>1</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921698" w14:textId="77777777" w:rsidR="00431614" w:rsidRDefault="00000000">
            <w:pPr>
              <w:widowControl w:val="0"/>
              <w:spacing w:after="0" w:line="276" w:lineRule="auto"/>
              <w:ind w:left="0"/>
              <w:rPr>
                <w:sz w:val="24"/>
                <w:szCs w:val="24"/>
              </w:rPr>
            </w:pPr>
            <w:r>
              <w:rPr>
                <w:sz w:val="24"/>
                <w:szCs w:val="24"/>
              </w:rPr>
              <w:t>Nguyễn Thị Hồng Nhung</w:t>
            </w:r>
          </w:p>
        </w:tc>
      </w:tr>
      <w:tr w:rsidR="00431614" w14:paraId="2077515E" w14:textId="77777777">
        <w:trPr>
          <w:trHeight w:val="375"/>
        </w:trPr>
        <w:tc>
          <w:tcPr>
            <w:tcW w:w="382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A7CDD52" w14:textId="77777777" w:rsidR="00431614" w:rsidRDefault="00000000">
            <w:pPr>
              <w:widowControl w:val="0"/>
              <w:spacing w:after="0" w:line="276" w:lineRule="auto"/>
              <w:ind w:left="0"/>
              <w:rPr>
                <w:sz w:val="24"/>
                <w:szCs w:val="24"/>
              </w:rPr>
            </w:pPr>
            <w:r>
              <w:rPr>
                <w:sz w:val="24"/>
                <w:szCs w:val="24"/>
              </w:rPr>
              <w:t>Thành viên nhóm</w:t>
            </w:r>
          </w:p>
        </w:tc>
        <w:tc>
          <w:tcPr>
            <w:tcW w:w="177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436FFF"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2C8858" w14:textId="77777777" w:rsidR="00431614" w:rsidRDefault="00000000">
            <w:pPr>
              <w:widowControl w:val="0"/>
              <w:spacing w:after="0" w:line="276" w:lineRule="auto"/>
              <w:ind w:left="0"/>
              <w:rPr>
                <w:sz w:val="24"/>
                <w:szCs w:val="24"/>
              </w:rPr>
            </w:pPr>
            <w:r>
              <w:rPr>
                <w:sz w:val="24"/>
                <w:szCs w:val="24"/>
              </w:rPr>
              <w:t>Nguyễn Thị Hồng Nhung</w:t>
            </w:r>
          </w:p>
        </w:tc>
      </w:tr>
      <w:tr w:rsidR="00431614" w14:paraId="03F63AFF" w14:textId="77777777">
        <w:trPr>
          <w:trHeight w:val="375"/>
        </w:trPr>
        <w:tc>
          <w:tcPr>
            <w:tcW w:w="3825" w:type="dxa"/>
            <w:vMerge/>
            <w:tcBorders>
              <w:top w:val="single" w:sz="6" w:space="0" w:color="CCCCCC"/>
              <w:left w:val="single" w:sz="6" w:space="0" w:color="000000"/>
              <w:bottom w:val="single" w:sz="6" w:space="0" w:color="000000"/>
            </w:tcBorders>
            <w:shd w:val="clear" w:color="auto" w:fill="auto"/>
            <w:tcMar>
              <w:top w:w="100" w:type="dxa"/>
              <w:left w:w="100" w:type="dxa"/>
              <w:bottom w:w="100" w:type="dxa"/>
              <w:right w:w="100" w:type="dxa"/>
            </w:tcMar>
          </w:tcPr>
          <w:p w14:paraId="1C793BDF" w14:textId="77777777" w:rsidR="00431614" w:rsidRDefault="00431614">
            <w:pPr>
              <w:widowControl w:val="0"/>
              <w:spacing w:after="0" w:line="276" w:lineRule="auto"/>
              <w:ind w:left="0"/>
              <w:rPr>
                <w:sz w:val="20"/>
                <w:szCs w:val="20"/>
              </w:rPr>
            </w:pPr>
          </w:p>
        </w:tc>
        <w:tc>
          <w:tcPr>
            <w:tcW w:w="177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1FAA0BE" w14:textId="77777777" w:rsidR="00431614" w:rsidRDefault="00431614">
            <w:pPr>
              <w:widowControl w:val="0"/>
              <w:spacing w:after="0" w:line="276" w:lineRule="auto"/>
              <w:ind w:left="0"/>
              <w:rPr>
                <w:sz w:val="20"/>
                <w:szCs w:val="20"/>
              </w:rPr>
            </w:pP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F584D9" w14:textId="77777777" w:rsidR="00431614" w:rsidRDefault="00000000">
            <w:pPr>
              <w:widowControl w:val="0"/>
              <w:spacing w:after="0" w:line="276" w:lineRule="auto"/>
              <w:ind w:left="0"/>
              <w:rPr>
                <w:sz w:val="24"/>
                <w:szCs w:val="24"/>
              </w:rPr>
            </w:pPr>
            <w:r>
              <w:rPr>
                <w:sz w:val="24"/>
                <w:szCs w:val="24"/>
              </w:rPr>
              <w:t>Lê Thị Lý</w:t>
            </w:r>
          </w:p>
        </w:tc>
      </w:tr>
      <w:tr w:rsidR="00431614" w14:paraId="14A72885"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420B07" w14:textId="77777777" w:rsidR="00431614" w:rsidRDefault="00000000">
            <w:pPr>
              <w:widowControl w:val="0"/>
              <w:spacing w:after="0" w:line="276" w:lineRule="auto"/>
              <w:ind w:left="0"/>
              <w:rPr>
                <w:sz w:val="24"/>
                <w:szCs w:val="24"/>
              </w:rPr>
            </w:pPr>
            <w:r>
              <w:rPr>
                <w:b/>
                <w:sz w:val="24"/>
                <w:szCs w:val="24"/>
              </w:rPr>
              <w:t>Nhóm thiết kế</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ADBC79"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2438E2" w14:textId="77777777" w:rsidR="00431614" w:rsidRDefault="00431614">
            <w:pPr>
              <w:widowControl w:val="0"/>
              <w:spacing w:after="0" w:line="276" w:lineRule="auto"/>
              <w:ind w:left="0"/>
              <w:rPr>
                <w:sz w:val="24"/>
                <w:szCs w:val="24"/>
              </w:rPr>
            </w:pPr>
          </w:p>
        </w:tc>
      </w:tr>
      <w:tr w:rsidR="00431614" w14:paraId="44284A6D"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BCA37E0" w14:textId="77777777" w:rsidR="00431614" w:rsidRDefault="00000000">
            <w:pPr>
              <w:widowControl w:val="0"/>
              <w:spacing w:after="0" w:line="276" w:lineRule="auto"/>
              <w:ind w:left="0"/>
              <w:rPr>
                <w:sz w:val="24"/>
                <w:szCs w:val="24"/>
              </w:rPr>
            </w:pPr>
            <w:r>
              <w:rPr>
                <w:sz w:val="24"/>
                <w:szCs w:val="24"/>
              </w:rPr>
              <w:t>Trưởng nhóm thiết kế</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CE8A1B" w14:textId="77777777" w:rsidR="00431614" w:rsidRDefault="00000000">
            <w:pPr>
              <w:widowControl w:val="0"/>
              <w:spacing w:after="0" w:line="276" w:lineRule="auto"/>
              <w:ind w:left="0"/>
              <w:jc w:val="center"/>
              <w:rPr>
                <w:sz w:val="24"/>
                <w:szCs w:val="24"/>
              </w:rPr>
            </w:pPr>
            <w:r>
              <w:rPr>
                <w:sz w:val="24"/>
                <w:szCs w:val="24"/>
              </w:rPr>
              <w:t>1</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94FFDB" w14:textId="77777777" w:rsidR="00431614" w:rsidRDefault="00000000">
            <w:pPr>
              <w:widowControl w:val="0"/>
              <w:spacing w:after="0" w:line="276" w:lineRule="auto"/>
              <w:ind w:left="0"/>
              <w:rPr>
                <w:sz w:val="24"/>
                <w:szCs w:val="24"/>
              </w:rPr>
            </w:pPr>
            <w:r>
              <w:rPr>
                <w:sz w:val="24"/>
                <w:szCs w:val="24"/>
              </w:rPr>
              <w:t>Hạ Quang Dũng</w:t>
            </w:r>
          </w:p>
        </w:tc>
      </w:tr>
      <w:tr w:rsidR="00431614" w14:paraId="2D3AC36A" w14:textId="77777777">
        <w:trPr>
          <w:trHeight w:val="375"/>
        </w:trPr>
        <w:tc>
          <w:tcPr>
            <w:tcW w:w="382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8BC1794" w14:textId="77777777" w:rsidR="00431614" w:rsidRDefault="00000000">
            <w:pPr>
              <w:widowControl w:val="0"/>
              <w:spacing w:after="0" w:line="276" w:lineRule="auto"/>
              <w:ind w:left="0"/>
              <w:rPr>
                <w:sz w:val="24"/>
                <w:szCs w:val="24"/>
              </w:rPr>
            </w:pPr>
            <w:r>
              <w:rPr>
                <w:sz w:val="24"/>
                <w:szCs w:val="24"/>
              </w:rPr>
              <w:t>Thành viên nhóm</w:t>
            </w:r>
          </w:p>
        </w:tc>
        <w:tc>
          <w:tcPr>
            <w:tcW w:w="177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E17CC1"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7BD8D8" w14:textId="77777777" w:rsidR="00431614" w:rsidRDefault="00000000">
            <w:pPr>
              <w:widowControl w:val="0"/>
              <w:spacing w:after="0" w:line="276" w:lineRule="auto"/>
              <w:ind w:left="0"/>
              <w:rPr>
                <w:sz w:val="24"/>
                <w:szCs w:val="24"/>
              </w:rPr>
            </w:pPr>
            <w:r>
              <w:rPr>
                <w:sz w:val="24"/>
                <w:szCs w:val="24"/>
              </w:rPr>
              <w:t>Hạ Quang Dũng</w:t>
            </w:r>
          </w:p>
        </w:tc>
      </w:tr>
      <w:tr w:rsidR="00431614" w14:paraId="5DC48F49" w14:textId="77777777">
        <w:trPr>
          <w:trHeight w:val="375"/>
        </w:trPr>
        <w:tc>
          <w:tcPr>
            <w:tcW w:w="3825" w:type="dxa"/>
            <w:vMerge/>
            <w:tcBorders>
              <w:top w:val="single" w:sz="6" w:space="0" w:color="CCCCCC"/>
              <w:left w:val="single" w:sz="6" w:space="0" w:color="000000"/>
              <w:bottom w:val="single" w:sz="6" w:space="0" w:color="000000"/>
            </w:tcBorders>
            <w:shd w:val="clear" w:color="auto" w:fill="auto"/>
            <w:tcMar>
              <w:top w:w="100" w:type="dxa"/>
              <w:left w:w="100" w:type="dxa"/>
              <w:bottom w:w="100" w:type="dxa"/>
              <w:right w:w="100" w:type="dxa"/>
            </w:tcMar>
          </w:tcPr>
          <w:p w14:paraId="42679765" w14:textId="77777777" w:rsidR="00431614" w:rsidRDefault="00431614">
            <w:pPr>
              <w:widowControl w:val="0"/>
              <w:spacing w:after="0" w:line="276" w:lineRule="auto"/>
              <w:ind w:left="0"/>
              <w:rPr>
                <w:sz w:val="20"/>
                <w:szCs w:val="20"/>
              </w:rPr>
            </w:pPr>
          </w:p>
        </w:tc>
        <w:tc>
          <w:tcPr>
            <w:tcW w:w="177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B27C806" w14:textId="77777777" w:rsidR="00431614" w:rsidRDefault="00431614">
            <w:pPr>
              <w:widowControl w:val="0"/>
              <w:spacing w:after="0" w:line="276" w:lineRule="auto"/>
              <w:ind w:left="0"/>
              <w:rPr>
                <w:sz w:val="20"/>
                <w:szCs w:val="20"/>
              </w:rPr>
            </w:pP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3148D9" w14:textId="77777777" w:rsidR="00431614" w:rsidRDefault="00000000">
            <w:pPr>
              <w:widowControl w:val="0"/>
              <w:spacing w:after="0" w:line="276" w:lineRule="auto"/>
              <w:ind w:left="0"/>
              <w:rPr>
                <w:sz w:val="24"/>
                <w:szCs w:val="24"/>
              </w:rPr>
            </w:pPr>
            <w:r>
              <w:rPr>
                <w:sz w:val="24"/>
                <w:szCs w:val="24"/>
              </w:rPr>
              <w:t>Lê Đình Tú</w:t>
            </w:r>
          </w:p>
        </w:tc>
      </w:tr>
      <w:tr w:rsidR="00431614" w14:paraId="05B634A2"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8B9D748" w14:textId="77777777" w:rsidR="00431614" w:rsidRDefault="00000000">
            <w:pPr>
              <w:widowControl w:val="0"/>
              <w:spacing w:after="0" w:line="276" w:lineRule="auto"/>
              <w:ind w:left="0"/>
              <w:rPr>
                <w:sz w:val="24"/>
                <w:szCs w:val="24"/>
              </w:rPr>
            </w:pPr>
            <w:r>
              <w:rPr>
                <w:b/>
                <w:sz w:val="24"/>
                <w:szCs w:val="24"/>
              </w:rPr>
              <w:t>Nhóm lập trình</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84D758"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464447" w14:textId="77777777" w:rsidR="00431614" w:rsidRDefault="00431614">
            <w:pPr>
              <w:widowControl w:val="0"/>
              <w:spacing w:after="0" w:line="276" w:lineRule="auto"/>
              <w:ind w:left="0"/>
              <w:rPr>
                <w:sz w:val="24"/>
                <w:szCs w:val="24"/>
              </w:rPr>
            </w:pPr>
          </w:p>
        </w:tc>
      </w:tr>
      <w:tr w:rsidR="00431614" w14:paraId="566CA8B7"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A0DE05A" w14:textId="77777777" w:rsidR="00431614" w:rsidRDefault="00000000">
            <w:pPr>
              <w:widowControl w:val="0"/>
              <w:spacing w:after="0" w:line="276" w:lineRule="auto"/>
              <w:ind w:left="0"/>
              <w:rPr>
                <w:sz w:val="24"/>
                <w:szCs w:val="24"/>
              </w:rPr>
            </w:pPr>
            <w:r>
              <w:rPr>
                <w:sz w:val="24"/>
                <w:szCs w:val="24"/>
              </w:rPr>
              <w:t>Trưởng nhóm lập trình</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64AAB2" w14:textId="77777777" w:rsidR="00431614" w:rsidRDefault="00000000">
            <w:pPr>
              <w:widowControl w:val="0"/>
              <w:spacing w:after="0" w:line="276" w:lineRule="auto"/>
              <w:ind w:left="0"/>
              <w:jc w:val="center"/>
              <w:rPr>
                <w:sz w:val="24"/>
                <w:szCs w:val="24"/>
              </w:rPr>
            </w:pPr>
            <w:r>
              <w:rPr>
                <w:sz w:val="24"/>
                <w:szCs w:val="24"/>
              </w:rPr>
              <w:t>1</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F54BE0" w14:textId="77777777" w:rsidR="00431614" w:rsidRDefault="00000000">
            <w:pPr>
              <w:widowControl w:val="0"/>
              <w:spacing w:after="0" w:line="276" w:lineRule="auto"/>
              <w:ind w:left="0"/>
              <w:rPr>
                <w:sz w:val="24"/>
                <w:szCs w:val="24"/>
              </w:rPr>
            </w:pPr>
            <w:r>
              <w:rPr>
                <w:sz w:val="24"/>
                <w:szCs w:val="24"/>
              </w:rPr>
              <w:t>Lê Đình Tú</w:t>
            </w:r>
          </w:p>
        </w:tc>
      </w:tr>
      <w:tr w:rsidR="00431614" w14:paraId="6D569338" w14:textId="77777777">
        <w:trPr>
          <w:trHeight w:val="375"/>
        </w:trPr>
        <w:tc>
          <w:tcPr>
            <w:tcW w:w="382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191543E" w14:textId="77777777" w:rsidR="00431614" w:rsidRDefault="00000000">
            <w:pPr>
              <w:widowControl w:val="0"/>
              <w:spacing w:after="0" w:line="276" w:lineRule="auto"/>
              <w:ind w:left="0"/>
              <w:rPr>
                <w:sz w:val="24"/>
                <w:szCs w:val="24"/>
              </w:rPr>
            </w:pPr>
            <w:r>
              <w:rPr>
                <w:sz w:val="24"/>
                <w:szCs w:val="24"/>
              </w:rPr>
              <w:t>Thành viên nhóm</w:t>
            </w:r>
          </w:p>
        </w:tc>
        <w:tc>
          <w:tcPr>
            <w:tcW w:w="177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59873E"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A6429F" w14:textId="77777777" w:rsidR="00431614" w:rsidRDefault="00000000">
            <w:pPr>
              <w:widowControl w:val="0"/>
              <w:spacing w:after="0" w:line="276" w:lineRule="auto"/>
              <w:ind w:left="0"/>
              <w:rPr>
                <w:sz w:val="24"/>
                <w:szCs w:val="24"/>
              </w:rPr>
            </w:pPr>
            <w:r>
              <w:rPr>
                <w:sz w:val="24"/>
                <w:szCs w:val="24"/>
              </w:rPr>
              <w:t>Lê Đình Tú</w:t>
            </w:r>
          </w:p>
        </w:tc>
      </w:tr>
      <w:tr w:rsidR="00431614" w14:paraId="436A18D7" w14:textId="77777777">
        <w:trPr>
          <w:trHeight w:val="375"/>
        </w:trPr>
        <w:tc>
          <w:tcPr>
            <w:tcW w:w="3825" w:type="dxa"/>
            <w:vMerge/>
            <w:tcBorders>
              <w:top w:val="single" w:sz="6" w:space="0" w:color="CCCCCC"/>
              <w:left w:val="single" w:sz="6" w:space="0" w:color="000000"/>
              <w:bottom w:val="single" w:sz="6" w:space="0" w:color="000000"/>
            </w:tcBorders>
            <w:shd w:val="clear" w:color="auto" w:fill="auto"/>
            <w:tcMar>
              <w:top w:w="100" w:type="dxa"/>
              <w:left w:w="100" w:type="dxa"/>
              <w:bottom w:w="100" w:type="dxa"/>
              <w:right w:w="100" w:type="dxa"/>
            </w:tcMar>
          </w:tcPr>
          <w:p w14:paraId="2D5AB3CC" w14:textId="77777777" w:rsidR="00431614" w:rsidRDefault="00431614">
            <w:pPr>
              <w:widowControl w:val="0"/>
              <w:spacing w:after="0" w:line="276" w:lineRule="auto"/>
              <w:ind w:left="0"/>
              <w:rPr>
                <w:sz w:val="20"/>
                <w:szCs w:val="20"/>
              </w:rPr>
            </w:pPr>
          </w:p>
        </w:tc>
        <w:tc>
          <w:tcPr>
            <w:tcW w:w="177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BB054AE" w14:textId="77777777" w:rsidR="00431614" w:rsidRDefault="00431614">
            <w:pPr>
              <w:widowControl w:val="0"/>
              <w:spacing w:after="0" w:line="276" w:lineRule="auto"/>
              <w:ind w:left="0"/>
              <w:rPr>
                <w:sz w:val="20"/>
                <w:szCs w:val="20"/>
              </w:rPr>
            </w:pP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AD5A33" w14:textId="77777777" w:rsidR="00431614" w:rsidRDefault="00000000">
            <w:pPr>
              <w:widowControl w:val="0"/>
              <w:spacing w:after="0" w:line="276" w:lineRule="auto"/>
              <w:ind w:left="0"/>
              <w:rPr>
                <w:sz w:val="24"/>
                <w:szCs w:val="24"/>
              </w:rPr>
            </w:pPr>
            <w:r>
              <w:rPr>
                <w:sz w:val="24"/>
                <w:szCs w:val="24"/>
              </w:rPr>
              <w:t>Hạ Quang Dũng</w:t>
            </w:r>
          </w:p>
        </w:tc>
      </w:tr>
      <w:tr w:rsidR="00431614" w14:paraId="4CF37393"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847C06D" w14:textId="77777777" w:rsidR="00431614" w:rsidRDefault="00000000">
            <w:pPr>
              <w:widowControl w:val="0"/>
              <w:spacing w:after="0" w:line="276" w:lineRule="auto"/>
              <w:ind w:left="0"/>
              <w:rPr>
                <w:sz w:val="24"/>
                <w:szCs w:val="24"/>
              </w:rPr>
            </w:pPr>
            <w:r>
              <w:rPr>
                <w:b/>
                <w:sz w:val="24"/>
                <w:szCs w:val="24"/>
              </w:rPr>
              <w:t>Nhóm kiểm thử</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AE0B02"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E93DC4" w14:textId="77777777" w:rsidR="00431614" w:rsidRDefault="00431614">
            <w:pPr>
              <w:widowControl w:val="0"/>
              <w:spacing w:after="0" w:line="276" w:lineRule="auto"/>
              <w:ind w:left="0"/>
              <w:rPr>
                <w:sz w:val="24"/>
                <w:szCs w:val="24"/>
              </w:rPr>
            </w:pPr>
          </w:p>
        </w:tc>
      </w:tr>
      <w:tr w:rsidR="00431614" w14:paraId="3D5EA306"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2A5B368" w14:textId="77777777" w:rsidR="00431614" w:rsidRDefault="00000000">
            <w:pPr>
              <w:widowControl w:val="0"/>
              <w:spacing w:after="0" w:line="276" w:lineRule="auto"/>
              <w:ind w:left="0"/>
              <w:rPr>
                <w:sz w:val="24"/>
                <w:szCs w:val="24"/>
              </w:rPr>
            </w:pPr>
            <w:r>
              <w:rPr>
                <w:sz w:val="24"/>
                <w:szCs w:val="24"/>
              </w:rPr>
              <w:t>Trưởng nhóm kiểm thử</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E070EE" w14:textId="77777777" w:rsidR="00431614" w:rsidRDefault="00000000">
            <w:pPr>
              <w:widowControl w:val="0"/>
              <w:spacing w:after="0" w:line="276" w:lineRule="auto"/>
              <w:ind w:left="0"/>
              <w:jc w:val="center"/>
              <w:rPr>
                <w:sz w:val="24"/>
                <w:szCs w:val="24"/>
              </w:rPr>
            </w:pPr>
            <w:r>
              <w:rPr>
                <w:sz w:val="24"/>
                <w:szCs w:val="24"/>
              </w:rPr>
              <w:t>1</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590D43" w14:textId="77777777" w:rsidR="00431614" w:rsidRDefault="00000000">
            <w:pPr>
              <w:widowControl w:val="0"/>
              <w:spacing w:after="0" w:line="276" w:lineRule="auto"/>
              <w:ind w:left="0"/>
              <w:rPr>
                <w:sz w:val="24"/>
                <w:szCs w:val="24"/>
              </w:rPr>
            </w:pPr>
            <w:r>
              <w:rPr>
                <w:sz w:val="24"/>
                <w:szCs w:val="24"/>
              </w:rPr>
              <w:t>Lê Thị Lý</w:t>
            </w:r>
          </w:p>
        </w:tc>
      </w:tr>
      <w:tr w:rsidR="00431614" w14:paraId="5D94A1E7" w14:textId="77777777">
        <w:trPr>
          <w:trHeight w:val="375"/>
        </w:trPr>
        <w:tc>
          <w:tcPr>
            <w:tcW w:w="382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2A0F54B" w14:textId="77777777" w:rsidR="00431614" w:rsidRDefault="00000000">
            <w:pPr>
              <w:widowControl w:val="0"/>
              <w:spacing w:after="0" w:line="276" w:lineRule="auto"/>
              <w:ind w:left="0"/>
              <w:rPr>
                <w:sz w:val="24"/>
                <w:szCs w:val="24"/>
              </w:rPr>
            </w:pPr>
            <w:r>
              <w:rPr>
                <w:sz w:val="24"/>
                <w:szCs w:val="24"/>
              </w:rPr>
              <w:t>Thành viên nhóm</w:t>
            </w:r>
          </w:p>
        </w:tc>
        <w:tc>
          <w:tcPr>
            <w:tcW w:w="177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EF2F77"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FCAD64" w14:textId="77777777" w:rsidR="00431614" w:rsidRDefault="00000000">
            <w:pPr>
              <w:widowControl w:val="0"/>
              <w:spacing w:after="0" w:line="276" w:lineRule="auto"/>
              <w:ind w:left="0"/>
              <w:rPr>
                <w:sz w:val="24"/>
                <w:szCs w:val="24"/>
              </w:rPr>
            </w:pPr>
            <w:r>
              <w:rPr>
                <w:sz w:val="24"/>
                <w:szCs w:val="24"/>
              </w:rPr>
              <w:t>Lê Thị Lý</w:t>
            </w:r>
          </w:p>
        </w:tc>
      </w:tr>
      <w:tr w:rsidR="00431614" w14:paraId="46DCB57E" w14:textId="77777777">
        <w:trPr>
          <w:trHeight w:val="375"/>
        </w:trPr>
        <w:tc>
          <w:tcPr>
            <w:tcW w:w="3825" w:type="dxa"/>
            <w:vMerge/>
            <w:tcBorders>
              <w:top w:val="single" w:sz="6" w:space="0" w:color="CCCCCC"/>
              <w:left w:val="single" w:sz="6" w:space="0" w:color="000000"/>
              <w:bottom w:val="single" w:sz="6" w:space="0" w:color="000000"/>
            </w:tcBorders>
            <w:shd w:val="clear" w:color="auto" w:fill="auto"/>
            <w:tcMar>
              <w:top w:w="100" w:type="dxa"/>
              <w:left w:w="100" w:type="dxa"/>
              <w:bottom w:w="100" w:type="dxa"/>
              <w:right w:w="100" w:type="dxa"/>
            </w:tcMar>
          </w:tcPr>
          <w:p w14:paraId="2A140D2F" w14:textId="77777777" w:rsidR="00431614" w:rsidRDefault="00431614">
            <w:pPr>
              <w:widowControl w:val="0"/>
              <w:spacing w:after="0" w:line="276" w:lineRule="auto"/>
              <w:ind w:left="0"/>
              <w:rPr>
                <w:sz w:val="20"/>
                <w:szCs w:val="20"/>
              </w:rPr>
            </w:pPr>
          </w:p>
        </w:tc>
        <w:tc>
          <w:tcPr>
            <w:tcW w:w="177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E4A9DFD" w14:textId="77777777" w:rsidR="00431614" w:rsidRDefault="00431614">
            <w:pPr>
              <w:widowControl w:val="0"/>
              <w:spacing w:after="0" w:line="276" w:lineRule="auto"/>
              <w:ind w:left="0"/>
              <w:rPr>
                <w:sz w:val="20"/>
                <w:szCs w:val="20"/>
              </w:rPr>
            </w:pP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9BCB8C" w14:textId="77777777" w:rsidR="00431614" w:rsidRDefault="00000000">
            <w:pPr>
              <w:widowControl w:val="0"/>
              <w:spacing w:after="0" w:line="276" w:lineRule="auto"/>
              <w:ind w:left="0"/>
              <w:rPr>
                <w:sz w:val="24"/>
                <w:szCs w:val="24"/>
              </w:rPr>
            </w:pPr>
            <w:r>
              <w:rPr>
                <w:sz w:val="24"/>
                <w:szCs w:val="24"/>
              </w:rPr>
              <w:t>Nguyễn Thị Hồng Nhung</w:t>
            </w:r>
          </w:p>
        </w:tc>
      </w:tr>
      <w:tr w:rsidR="00431614" w14:paraId="05A9F4A9"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C2B7187" w14:textId="77777777" w:rsidR="00431614" w:rsidRDefault="00000000">
            <w:pPr>
              <w:widowControl w:val="0"/>
              <w:spacing w:after="0" w:line="276" w:lineRule="auto"/>
              <w:ind w:left="0"/>
              <w:rPr>
                <w:sz w:val="24"/>
                <w:szCs w:val="24"/>
              </w:rPr>
            </w:pPr>
            <w:r>
              <w:rPr>
                <w:b/>
                <w:sz w:val="24"/>
                <w:szCs w:val="24"/>
              </w:rPr>
              <w:t>Nhóm triển khai</w:t>
            </w:r>
          </w:p>
        </w:tc>
        <w:tc>
          <w:tcPr>
            <w:tcW w:w="177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AEF7D9"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671553" w14:textId="77777777" w:rsidR="00431614" w:rsidRDefault="00431614">
            <w:pPr>
              <w:widowControl w:val="0"/>
              <w:spacing w:after="0" w:line="276" w:lineRule="auto"/>
              <w:ind w:left="0"/>
              <w:rPr>
                <w:sz w:val="24"/>
                <w:szCs w:val="24"/>
              </w:rPr>
            </w:pPr>
          </w:p>
        </w:tc>
      </w:tr>
      <w:tr w:rsidR="00431614" w14:paraId="2365E0AB" w14:textId="77777777">
        <w:trPr>
          <w:trHeight w:val="375"/>
        </w:trPr>
        <w:tc>
          <w:tcPr>
            <w:tcW w:w="38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41BB343" w14:textId="77777777" w:rsidR="00431614" w:rsidRDefault="00000000">
            <w:pPr>
              <w:widowControl w:val="0"/>
              <w:spacing w:after="0" w:line="276" w:lineRule="auto"/>
              <w:ind w:left="0"/>
              <w:rPr>
                <w:sz w:val="24"/>
                <w:szCs w:val="24"/>
              </w:rPr>
            </w:pPr>
            <w:r>
              <w:rPr>
                <w:sz w:val="24"/>
                <w:szCs w:val="24"/>
              </w:rPr>
              <w:t>Trưởng nhóm triển khai</w:t>
            </w:r>
          </w:p>
        </w:tc>
        <w:tc>
          <w:tcPr>
            <w:tcW w:w="177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5B8F034" w14:textId="77777777" w:rsidR="00431614" w:rsidRDefault="00431614">
            <w:pPr>
              <w:widowControl w:val="0"/>
              <w:spacing w:after="0" w:line="276" w:lineRule="auto"/>
              <w:ind w:left="0"/>
              <w:rPr>
                <w:sz w:val="20"/>
                <w:szCs w:val="20"/>
              </w:rPr>
            </w:pP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E3ACB7" w14:textId="77777777" w:rsidR="00431614" w:rsidRDefault="00000000">
            <w:pPr>
              <w:widowControl w:val="0"/>
              <w:spacing w:after="0" w:line="276" w:lineRule="auto"/>
              <w:ind w:left="0"/>
              <w:rPr>
                <w:sz w:val="24"/>
                <w:szCs w:val="24"/>
              </w:rPr>
            </w:pPr>
            <w:r>
              <w:rPr>
                <w:sz w:val="24"/>
                <w:szCs w:val="24"/>
              </w:rPr>
              <w:t>Lê Đình Tú</w:t>
            </w:r>
          </w:p>
        </w:tc>
      </w:tr>
      <w:tr w:rsidR="00431614" w14:paraId="174BAA17" w14:textId="77777777">
        <w:trPr>
          <w:trHeight w:val="375"/>
        </w:trPr>
        <w:tc>
          <w:tcPr>
            <w:tcW w:w="3825"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668C116" w14:textId="77777777" w:rsidR="00431614" w:rsidRDefault="00000000">
            <w:pPr>
              <w:widowControl w:val="0"/>
              <w:spacing w:after="0" w:line="276" w:lineRule="auto"/>
              <w:ind w:left="0"/>
              <w:rPr>
                <w:sz w:val="24"/>
                <w:szCs w:val="24"/>
              </w:rPr>
            </w:pPr>
            <w:r>
              <w:rPr>
                <w:sz w:val="24"/>
                <w:szCs w:val="24"/>
              </w:rPr>
              <w:t>Thành viên nhóm</w:t>
            </w:r>
          </w:p>
        </w:tc>
        <w:tc>
          <w:tcPr>
            <w:tcW w:w="177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C42EFA" w14:textId="77777777" w:rsidR="00431614" w:rsidRDefault="00000000">
            <w:pPr>
              <w:widowControl w:val="0"/>
              <w:spacing w:after="0" w:line="276" w:lineRule="auto"/>
              <w:ind w:left="0"/>
              <w:jc w:val="center"/>
              <w:rPr>
                <w:sz w:val="24"/>
                <w:szCs w:val="24"/>
              </w:rPr>
            </w:pPr>
            <w:r>
              <w:rPr>
                <w:sz w:val="24"/>
                <w:szCs w:val="24"/>
              </w:rPr>
              <w:t>2</w:t>
            </w: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4AF953" w14:textId="77777777" w:rsidR="00431614" w:rsidRDefault="00000000">
            <w:pPr>
              <w:widowControl w:val="0"/>
              <w:spacing w:after="0" w:line="276" w:lineRule="auto"/>
              <w:ind w:left="0"/>
              <w:rPr>
                <w:sz w:val="24"/>
                <w:szCs w:val="24"/>
              </w:rPr>
            </w:pPr>
            <w:r>
              <w:rPr>
                <w:sz w:val="24"/>
                <w:szCs w:val="24"/>
              </w:rPr>
              <w:t>Lê Đình Tú</w:t>
            </w:r>
          </w:p>
        </w:tc>
      </w:tr>
      <w:tr w:rsidR="00431614" w14:paraId="1478B61E" w14:textId="77777777">
        <w:trPr>
          <w:trHeight w:val="375"/>
        </w:trPr>
        <w:tc>
          <w:tcPr>
            <w:tcW w:w="3825" w:type="dxa"/>
            <w:vMerge/>
            <w:tcBorders>
              <w:top w:val="single" w:sz="6" w:space="0" w:color="CCCCCC"/>
              <w:left w:val="single" w:sz="6" w:space="0" w:color="000000"/>
              <w:bottom w:val="single" w:sz="6" w:space="0" w:color="000000"/>
            </w:tcBorders>
            <w:shd w:val="clear" w:color="auto" w:fill="auto"/>
            <w:tcMar>
              <w:top w:w="100" w:type="dxa"/>
              <w:left w:w="100" w:type="dxa"/>
              <w:bottom w:w="100" w:type="dxa"/>
              <w:right w:w="100" w:type="dxa"/>
            </w:tcMar>
          </w:tcPr>
          <w:p w14:paraId="4CC8EC07" w14:textId="77777777" w:rsidR="00431614" w:rsidRDefault="00431614">
            <w:pPr>
              <w:widowControl w:val="0"/>
              <w:spacing w:after="0" w:line="276" w:lineRule="auto"/>
              <w:ind w:left="0"/>
              <w:rPr>
                <w:sz w:val="20"/>
                <w:szCs w:val="20"/>
              </w:rPr>
            </w:pPr>
          </w:p>
        </w:tc>
        <w:tc>
          <w:tcPr>
            <w:tcW w:w="177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313A0CF" w14:textId="77777777" w:rsidR="00431614" w:rsidRDefault="00431614">
            <w:pPr>
              <w:widowControl w:val="0"/>
              <w:spacing w:after="0" w:line="276" w:lineRule="auto"/>
              <w:ind w:left="0"/>
              <w:rPr>
                <w:sz w:val="20"/>
                <w:szCs w:val="20"/>
              </w:rPr>
            </w:pPr>
          </w:p>
        </w:tc>
        <w:tc>
          <w:tcPr>
            <w:tcW w:w="34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0CFDFE" w14:textId="77777777" w:rsidR="00431614" w:rsidRDefault="00000000">
            <w:pPr>
              <w:widowControl w:val="0"/>
              <w:spacing w:after="0" w:line="276" w:lineRule="auto"/>
              <w:ind w:left="0"/>
              <w:rPr>
                <w:sz w:val="24"/>
                <w:szCs w:val="24"/>
              </w:rPr>
            </w:pPr>
            <w:r>
              <w:rPr>
                <w:sz w:val="24"/>
                <w:szCs w:val="24"/>
              </w:rPr>
              <w:t>Nguyễn Thị Hồng Nhung</w:t>
            </w:r>
          </w:p>
        </w:tc>
      </w:tr>
    </w:tbl>
    <w:p w14:paraId="75EF6341" w14:textId="77777777" w:rsidR="00431614" w:rsidRDefault="00431614"/>
    <w:p w14:paraId="7BBFA3F4" w14:textId="77777777" w:rsidR="00431614" w:rsidRDefault="00000000">
      <w:pPr>
        <w:pStyle w:val="Heading4"/>
      </w:pPr>
      <w:bookmarkStart w:id="385" w:name="_44m2i0w3s2u3" w:colFirst="0" w:colLast="0"/>
      <w:bookmarkEnd w:id="385"/>
      <w:r>
        <w:t>2.6.3. Sơ đồ tổ chức dự án</w:t>
      </w:r>
    </w:p>
    <w:p w14:paraId="0201C4DA" w14:textId="77777777" w:rsidR="00431614" w:rsidRDefault="00000000">
      <w:pPr>
        <w:pStyle w:val="Heading5"/>
        <w:ind w:left="1450"/>
      </w:pPr>
      <w:bookmarkStart w:id="386" w:name="_ogxui6keac63" w:colFirst="0" w:colLast="0"/>
      <w:bookmarkEnd w:id="386"/>
      <w:r>
        <w:t>2.6.3.1 Sơ đồ tổ chức</w:t>
      </w:r>
    </w:p>
    <w:p w14:paraId="18E98064" w14:textId="77777777" w:rsidR="00431614" w:rsidRDefault="00000000">
      <w:r>
        <w:rPr>
          <w:noProof/>
        </w:rPr>
        <w:drawing>
          <wp:inline distT="114300" distB="114300" distL="114300" distR="114300" wp14:anchorId="3354EBF1" wp14:editId="5BEC42E8">
            <wp:extent cx="5722310" cy="15494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22310" cy="1549400"/>
                    </a:xfrm>
                    <a:prstGeom prst="rect">
                      <a:avLst/>
                    </a:prstGeom>
                    <a:ln/>
                  </pic:spPr>
                </pic:pic>
              </a:graphicData>
            </a:graphic>
          </wp:inline>
        </w:drawing>
      </w:r>
    </w:p>
    <w:p w14:paraId="50EF41B7" w14:textId="77777777" w:rsidR="00431614" w:rsidRDefault="00000000">
      <w:pPr>
        <w:pStyle w:val="Heading5"/>
        <w:ind w:left="1450"/>
      </w:pPr>
      <w:bookmarkStart w:id="387" w:name="_uqspaytuy1qd" w:colFirst="0" w:colLast="0"/>
      <w:bookmarkEnd w:id="387"/>
      <w:r>
        <w:t>2.6.3.2 Phân chia công việc</w:t>
      </w:r>
    </w:p>
    <w:p w14:paraId="05B8DB9B" w14:textId="77777777" w:rsidR="00431614" w:rsidRDefault="00431614">
      <w:pPr>
        <w:ind w:left="730" w:hanging="10"/>
      </w:pPr>
    </w:p>
    <w:tbl>
      <w:tblPr>
        <w:tblStyle w:val="afff0"/>
        <w:tblW w:w="9000" w:type="dxa"/>
        <w:tblBorders>
          <w:top w:val="nil"/>
          <w:left w:val="nil"/>
          <w:bottom w:val="nil"/>
          <w:right w:val="nil"/>
          <w:insideH w:val="nil"/>
          <w:insideV w:val="nil"/>
        </w:tblBorders>
        <w:tblLayout w:type="fixed"/>
        <w:tblLook w:val="0600" w:firstRow="0" w:lastRow="0" w:firstColumn="0" w:lastColumn="0" w:noHBand="1" w:noVBand="1"/>
      </w:tblPr>
      <w:tblGrid>
        <w:gridCol w:w="2475"/>
        <w:gridCol w:w="1755"/>
        <w:gridCol w:w="2685"/>
        <w:gridCol w:w="1065"/>
        <w:gridCol w:w="1020"/>
      </w:tblGrid>
      <w:tr w:rsidR="00431614" w14:paraId="29ABF785" w14:textId="77777777">
        <w:trPr>
          <w:trHeight w:val="315"/>
        </w:trPr>
        <w:tc>
          <w:tcPr>
            <w:tcW w:w="9000" w:type="dxa"/>
            <w:gridSpan w:val="5"/>
            <w:tcBorders>
              <w:top w:val="single" w:sz="6" w:space="0" w:color="CCCCCC"/>
              <w:left w:val="single" w:sz="6" w:space="0" w:color="CCCCCC"/>
              <w:bottom w:val="single" w:sz="6" w:space="0" w:color="000000"/>
              <w:right w:val="single" w:sz="6" w:space="0" w:color="CCCCCC"/>
            </w:tcBorders>
            <w:shd w:val="clear" w:color="auto" w:fill="3D85C6"/>
            <w:tcMar>
              <w:top w:w="40" w:type="dxa"/>
              <w:left w:w="40" w:type="dxa"/>
              <w:bottom w:w="40" w:type="dxa"/>
              <w:right w:w="40" w:type="dxa"/>
            </w:tcMar>
            <w:vAlign w:val="center"/>
          </w:tcPr>
          <w:p w14:paraId="1FCD7FC9" w14:textId="77777777" w:rsidR="00431614" w:rsidRDefault="00000000">
            <w:pPr>
              <w:widowControl w:val="0"/>
              <w:spacing w:after="0" w:line="276" w:lineRule="auto"/>
              <w:ind w:left="0"/>
              <w:jc w:val="center"/>
              <w:rPr>
                <w:rFonts w:ascii="Arial" w:eastAsia="Arial" w:hAnsi="Arial" w:cs="Arial"/>
                <w:sz w:val="20"/>
                <w:szCs w:val="20"/>
              </w:rPr>
            </w:pPr>
            <w:r>
              <w:rPr>
                <w:rFonts w:ascii="Roboto" w:eastAsia="Roboto" w:hAnsi="Roboto" w:cs="Roboto"/>
                <w:b/>
                <w:sz w:val="20"/>
                <w:szCs w:val="20"/>
              </w:rPr>
              <w:t>Ma trận phân công trách nhiệm</w:t>
            </w:r>
          </w:p>
        </w:tc>
      </w:tr>
      <w:tr w:rsidR="00431614" w14:paraId="2F4075D2" w14:textId="77777777">
        <w:trPr>
          <w:trHeight w:val="555"/>
        </w:trPr>
        <w:tc>
          <w:tcPr>
            <w:tcW w:w="247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5437751" w14:textId="77777777" w:rsidR="00431614" w:rsidRDefault="00000000">
            <w:pPr>
              <w:widowControl w:val="0"/>
              <w:spacing w:after="0" w:line="276" w:lineRule="auto"/>
              <w:ind w:left="0"/>
              <w:jc w:val="center"/>
              <w:rPr>
                <w:sz w:val="24"/>
                <w:szCs w:val="24"/>
              </w:rPr>
            </w:pPr>
            <w:r>
              <w:rPr>
                <w:b/>
                <w:sz w:val="24"/>
                <w:szCs w:val="24"/>
              </w:rPr>
              <w:t>Nhiệm vụ</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453BA3" w14:textId="77777777" w:rsidR="00431614" w:rsidRDefault="00000000">
            <w:pPr>
              <w:widowControl w:val="0"/>
              <w:spacing w:after="0" w:line="276" w:lineRule="auto"/>
              <w:ind w:left="0"/>
              <w:jc w:val="center"/>
              <w:rPr>
                <w:sz w:val="24"/>
                <w:szCs w:val="24"/>
              </w:rPr>
            </w:pPr>
            <w:r>
              <w:rPr>
                <w:b/>
                <w:sz w:val="24"/>
                <w:szCs w:val="24"/>
              </w:rPr>
              <w:t>Hạ Quang Dũng</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0DB48F" w14:textId="77777777" w:rsidR="00431614" w:rsidRDefault="00000000">
            <w:pPr>
              <w:widowControl w:val="0"/>
              <w:spacing w:after="0" w:line="276" w:lineRule="auto"/>
              <w:ind w:left="0"/>
              <w:jc w:val="center"/>
              <w:rPr>
                <w:sz w:val="24"/>
                <w:szCs w:val="24"/>
              </w:rPr>
            </w:pPr>
            <w:r>
              <w:rPr>
                <w:b/>
                <w:sz w:val="24"/>
                <w:szCs w:val="24"/>
              </w:rPr>
              <w:t>Nguyễn Thị Hồng Nhung</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D48B58" w14:textId="77777777" w:rsidR="00431614" w:rsidRDefault="00000000">
            <w:pPr>
              <w:widowControl w:val="0"/>
              <w:spacing w:after="0" w:line="276" w:lineRule="auto"/>
              <w:ind w:left="0"/>
              <w:jc w:val="center"/>
              <w:rPr>
                <w:sz w:val="24"/>
                <w:szCs w:val="24"/>
              </w:rPr>
            </w:pPr>
            <w:r>
              <w:rPr>
                <w:b/>
                <w:sz w:val="24"/>
                <w:szCs w:val="24"/>
              </w:rPr>
              <w:t>Lê Thị Lý</w:t>
            </w:r>
          </w:p>
        </w:tc>
        <w:tc>
          <w:tcPr>
            <w:tcW w:w="10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F28E0D" w14:textId="77777777" w:rsidR="00431614" w:rsidRDefault="00000000">
            <w:pPr>
              <w:widowControl w:val="0"/>
              <w:spacing w:after="0" w:line="276" w:lineRule="auto"/>
              <w:ind w:left="0"/>
              <w:jc w:val="center"/>
              <w:rPr>
                <w:sz w:val="24"/>
                <w:szCs w:val="24"/>
              </w:rPr>
            </w:pPr>
            <w:r>
              <w:rPr>
                <w:b/>
                <w:sz w:val="24"/>
                <w:szCs w:val="24"/>
              </w:rPr>
              <w:t>Lê Đình Tú</w:t>
            </w:r>
          </w:p>
        </w:tc>
      </w:tr>
      <w:tr w:rsidR="00431614" w14:paraId="4B5F4C75" w14:textId="77777777">
        <w:trPr>
          <w:trHeight w:val="555"/>
        </w:trPr>
        <w:tc>
          <w:tcPr>
            <w:tcW w:w="247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6F4BEBF" w14:textId="77777777" w:rsidR="00431614" w:rsidRDefault="00000000">
            <w:pPr>
              <w:widowControl w:val="0"/>
              <w:spacing w:after="0" w:line="276" w:lineRule="auto"/>
              <w:ind w:left="0"/>
              <w:rPr>
                <w:sz w:val="24"/>
                <w:szCs w:val="24"/>
              </w:rPr>
            </w:pPr>
            <w:r>
              <w:rPr>
                <w:sz w:val="24"/>
                <w:szCs w:val="24"/>
              </w:rPr>
              <w:t>Khảo sát và phân tích</w:t>
            </w:r>
          </w:p>
          <w:p w14:paraId="06468DD7" w14:textId="77777777" w:rsidR="00431614" w:rsidRDefault="00000000">
            <w:pPr>
              <w:widowControl w:val="0"/>
              <w:spacing w:after="0" w:line="276" w:lineRule="auto"/>
              <w:ind w:left="0"/>
              <w:rPr>
                <w:sz w:val="24"/>
                <w:szCs w:val="24"/>
              </w:rPr>
            </w:pPr>
            <w:r>
              <w:rPr>
                <w:sz w:val="24"/>
                <w:szCs w:val="24"/>
              </w:rPr>
              <w:t>yêu cầu từ khách hàng</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BC2C86" w14:textId="77777777" w:rsidR="00431614" w:rsidRDefault="00000000">
            <w:pPr>
              <w:widowControl w:val="0"/>
              <w:spacing w:after="0" w:line="276" w:lineRule="auto"/>
              <w:ind w:left="0"/>
              <w:jc w:val="center"/>
              <w:rPr>
                <w:sz w:val="24"/>
                <w:szCs w:val="24"/>
              </w:rPr>
            </w:pPr>
            <w:r>
              <w:rPr>
                <w:sz w:val="24"/>
                <w:szCs w:val="24"/>
              </w:rPr>
              <w:t>A</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04EC17" w14:textId="77777777" w:rsidR="00431614" w:rsidRDefault="00000000">
            <w:pPr>
              <w:widowControl w:val="0"/>
              <w:spacing w:after="0" w:line="276" w:lineRule="auto"/>
              <w:ind w:left="0"/>
              <w:jc w:val="center"/>
              <w:rPr>
                <w:sz w:val="24"/>
                <w:szCs w:val="24"/>
              </w:rPr>
            </w:pPr>
            <w:r>
              <w:rPr>
                <w:sz w:val="24"/>
                <w:szCs w:val="24"/>
              </w:rPr>
              <w:t>R</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E21F46" w14:textId="77777777" w:rsidR="00431614" w:rsidRDefault="00000000">
            <w:pPr>
              <w:widowControl w:val="0"/>
              <w:spacing w:after="0" w:line="276" w:lineRule="auto"/>
              <w:ind w:left="0"/>
              <w:jc w:val="center"/>
              <w:rPr>
                <w:sz w:val="24"/>
                <w:szCs w:val="24"/>
              </w:rPr>
            </w:pPr>
            <w:r>
              <w:rPr>
                <w:sz w:val="24"/>
                <w:szCs w:val="24"/>
              </w:rPr>
              <w:t>C</w:t>
            </w:r>
          </w:p>
        </w:tc>
        <w:tc>
          <w:tcPr>
            <w:tcW w:w="10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D69002" w14:textId="77777777" w:rsidR="00431614" w:rsidRDefault="00000000">
            <w:pPr>
              <w:widowControl w:val="0"/>
              <w:spacing w:after="0" w:line="276" w:lineRule="auto"/>
              <w:ind w:left="0"/>
              <w:jc w:val="center"/>
              <w:rPr>
                <w:sz w:val="24"/>
                <w:szCs w:val="24"/>
              </w:rPr>
            </w:pPr>
            <w:r>
              <w:rPr>
                <w:sz w:val="24"/>
                <w:szCs w:val="24"/>
              </w:rPr>
              <w:t>I</w:t>
            </w:r>
          </w:p>
        </w:tc>
      </w:tr>
      <w:tr w:rsidR="00431614" w14:paraId="37720784" w14:textId="77777777">
        <w:trPr>
          <w:trHeight w:val="555"/>
        </w:trPr>
        <w:tc>
          <w:tcPr>
            <w:tcW w:w="247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204F308" w14:textId="77777777" w:rsidR="00431614" w:rsidRDefault="00000000">
            <w:pPr>
              <w:widowControl w:val="0"/>
              <w:spacing w:after="0" w:line="276" w:lineRule="auto"/>
              <w:ind w:left="0"/>
              <w:rPr>
                <w:sz w:val="24"/>
                <w:szCs w:val="24"/>
              </w:rPr>
            </w:pPr>
            <w:r>
              <w:rPr>
                <w:sz w:val="24"/>
                <w:szCs w:val="24"/>
              </w:rPr>
              <w:t>Phân tích và thiết kế</w:t>
            </w:r>
          </w:p>
          <w:p w14:paraId="32EC3B2B" w14:textId="77777777" w:rsidR="00431614" w:rsidRDefault="00000000">
            <w:pPr>
              <w:widowControl w:val="0"/>
              <w:spacing w:after="0" w:line="276" w:lineRule="auto"/>
              <w:ind w:left="0"/>
              <w:rPr>
                <w:sz w:val="24"/>
                <w:szCs w:val="24"/>
              </w:rPr>
            </w:pPr>
            <w:r>
              <w:rPr>
                <w:sz w:val="24"/>
                <w:szCs w:val="24"/>
              </w:rPr>
              <w:t>hệ thống thông tin</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A6C27B" w14:textId="77777777" w:rsidR="00431614" w:rsidRDefault="00000000">
            <w:pPr>
              <w:widowControl w:val="0"/>
              <w:spacing w:after="0" w:line="276" w:lineRule="auto"/>
              <w:ind w:left="0"/>
              <w:jc w:val="center"/>
              <w:rPr>
                <w:sz w:val="24"/>
                <w:szCs w:val="24"/>
              </w:rPr>
            </w:pPr>
            <w:r>
              <w:rPr>
                <w:sz w:val="24"/>
                <w:szCs w:val="24"/>
              </w:rPr>
              <w:t>A</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7FA4B4" w14:textId="77777777" w:rsidR="00431614" w:rsidRDefault="00000000">
            <w:pPr>
              <w:widowControl w:val="0"/>
              <w:spacing w:after="0" w:line="276" w:lineRule="auto"/>
              <w:ind w:left="0"/>
              <w:jc w:val="center"/>
              <w:rPr>
                <w:sz w:val="24"/>
                <w:szCs w:val="24"/>
              </w:rPr>
            </w:pPr>
            <w:r>
              <w:rPr>
                <w:sz w:val="24"/>
                <w:szCs w:val="24"/>
              </w:rPr>
              <w:t>R</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DE53D3" w14:textId="77777777" w:rsidR="00431614" w:rsidRDefault="00000000">
            <w:pPr>
              <w:widowControl w:val="0"/>
              <w:spacing w:after="0" w:line="276" w:lineRule="auto"/>
              <w:ind w:left="0"/>
              <w:jc w:val="center"/>
              <w:rPr>
                <w:sz w:val="24"/>
                <w:szCs w:val="24"/>
              </w:rPr>
            </w:pPr>
            <w:r>
              <w:rPr>
                <w:sz w:val="24"/>
                <w:szCs w:val="24"/>
              </w:rPr>
              <w:t>C</w:t>
            </w:r>
          </w:p>
        </w:tc>
        <w:tc>
          <w:tcPr>
            <w:tcW w:w="10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42959B" w14:textId="77777777" w:rsidR="00431614" w:rsidRDefault="00000000">
            <w:pPr>
              <w:widowControl w:val="0"/>
              <w:spacing w:after="0" w:line="276" w:lineRule="auto"/>
              <w:ind w:left="0"/>
              <w:jc w:val="center"/>
              <w:rPr>
                <w:sz w:val="24"/>
                <w:szCs w:val="24"/>
              </w:rPr>
            </w:pPr>
            <w:r>
              <w:rPr>
                <w:sz w:val="24"/>
                <w:szCs w:val="24"/>
              </w:rPr>
              <w:t>I</w:t>
            </w:r>
          </w:p>
        </w:tc>
      </w:tr>
      <w:tr w:rsidR="00431614" w14:paraId="7989FAE4" w14:textId="77777777">
        <w:trPr>
          <w:trHeight w:val="315"/>
        </w:trPr>
        <w:tc>
          <w:tcPr>
            <w:tcW w:w="247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C97333D" w14:textId="77777777" w:rsidR="00431614" w:rsidRDefault="00000000">
            <w:pPr>
              <w:widowControl w:val="0"/>
              <w:spacing w:after="0" w:line="276" w:lineRule="auto"/>
              <w:ind w:left="0"/>
              <w:rPr>
                <w:sz w:val="24"/>
                <w:szCs w:val="24"/>
              </w:rPr>
            </w:pPr>
            <w:r>
              <w:rPr>
                <w:sz w:val="24"/>
                <w:szCs w:val="24"/>
              </w:rPr>
              <w:t>Thực hiện</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956E4C" w14:textId="77777777" w:rsidR="00431614" w:rsidRDefault="00000000">
            <w:pPr>
              <w:widowControl w:val="0"/>
              <w:spacing w:after="0" w:line="276" w:lineRule="auto"/>
              <w:ind w:left="0"/>
              <w:jc w:val="center"/>
              <w:rPr>
                <w:sz w:val="24"/>
                <w:szCs w:val="24"/>
              </w:rPr>
            </w:pPr>
            <w:r>
              <w:rPr>
                <w:sz w:val="24"/>
                <w:szCs w:val="24"/>
              </w:rPr>
              <w:t>A/C</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B529DB" w14:textId="77777777" w:rsidR="00431614" w:rsidRDefault="00000000">
            <w:pPr>
              <w:widowControl w:val="0"/>
              <w:spacing w:after="0" w:line="276" w:lineRule="auto"/>
              <w:ind w:left="0"/>
              <w:jc w:val="center"/>
              <w:rPr>
                <w:sz w:val="24"/>
                <w:szCs w:val="24"/>
              </w:rPr>
            </w:pPr>
            <w:r>
              <w:rPr>
                <w:sz w:val="24"/>
                <w:szCs w:val="24"/>
              </w:rPr>
              <w:t>I</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13A500" w14:textId="77777777" w:rsidR="00431614" w:rsidRDefault="00000000">
            <w:pPr>
              <w:widowControl w:val="0"/>
              <w:spacing w:after="0" w:line="276" w:lineRule="auto"/>
              <w:ind w:left="0"/>
              <w:jc w:val="center"/>
              <w:rPr>
                <w:sz w:val="24"/>
                <w:szCs w:val="24"/>
              </w:rPr>
            </w:pPr>
            <w:r>
              <w:rPr>
                <w:sz w:val="24"/>
                <w:szCs w:val="24"/>
              </w:rPr>
              <w:t>I</w:t>
            </w:r>
          </w:p>
        </w:tc>
        <w:tc>
          <w:tcPr>
            <w:tcW w:w="10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ADE72A" w14:textId="77777777" w:rsidR="00431614" w:rsidRDefault="00000000">
            <w:pPr>
              <w:widowControl w:val="0"/>
              <w:spacing w:after="0" w:line="276" w:lineRule="auto"/>
              <w:ind w:left="0"/>
              <w:jc w:val="center"/>
              <w:rPr>
                <w:sz w:val="24"/>
                <w:szCs w:val="24"/>
              </w:rPr>
            </w:pPr>
            <w:r>
              <w:rPr>
                <w:sz w:val="24"/>
                <w:szCs w:val="24"/>
              </w:rPr>
              <w:t>R</w:t>
            </w:r>
          </w:p>
        </w:tc>
      </w:tr>
      <w:tr w:rsidR="00431614" w14:paraId="77105657" w14:textId="77777777">
        <w:trPr>
          <w:trHeight w:val="315"/>
        </w:trPr>
        <w:tc>
          <w:tcPr>
            <w:tcW w:w="247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D6AE55B" w14:textId="77777777" w:rsidR="00431614" w:rsidRDefault="00000000">
            <w:pPr>
              <w:widowControl w:val="0"/>
              <w:spacing w:after="0" w:line="276" w:lineRule="auto"/>
              <w:ind w:left="0"/>
              <w:rPr>
                <w:sz w:val="24"/>
                <w:szCs w:val="24"/>
              </w:rPr>
            </w:pPr>
            <w:r>
              <w:rPr>
                <w:sz w:val="24"/>
                <w:szCs w:val="24"/>
              </w:rPr>
              <w:t>Kiểm thử</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ED9685" w14:textId="77777777" w:rsidR="00431614" w:rsidRDefault="00000000">
            <w:pPr>
              <w:widowControl w:val="0"/>
              <w:spacing w:after="0" w:line="276" w:lineRule="auto"/>
              <w:ind w:left="0"/>
              <w:jc w:val="center"/>
              <w:rPr>
                <w:sz w:val="24"/>
                <w:szCs w:val="24"/>
              </w:rPr>
            </w:pPr>
            <w:r>
              <w:rPr>
                <w:sz w:val="24"/>
                <w:szCs w:val="24"/>
              </w:rPr>
              <w:t>A</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B44A93" w14:textId="77777777" w:rsidR="00431614" w:rsidRDefault="00000000">
            <w:pPr>
              <w:widowControl w:val="0"/>
              <w:spacing w:after="0" w:line="276" w:lineRule="auto"/>
              <w:ind w:left="0"/>
              <w:jc w:val="center"/>
              <w:rPr>
                <w:sz w:val="24"/>
                <w:szCs w:val="24"/>
              </w:rPr>
            </w:pPr>
            <w:r>
              <w:rPr>
                <w:sz w:val="24"/>
                <w:szCs w:val="24"/>
              </w:rPr>
              <w:t>C</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9DD692" w14:textId="77777777" w:rsidR="00431614" w:rsidRDefault="00000000">
            <w:pPr>
              <w:widowControl w:val="0"/>
              <w:spacing w:after="0" w:line="276" w:lineRule="auto"/>
              <w:ind w:left="0"/>
              <w:jc w:val="center"/>
              <w:rPr>
                <w:sz w:val="24"/>
                <w:szCs w:val="24"/>
              </w:rPr>
            </w:pPr>
            <w:r>
              <w:rPr>
                <w:sz w:val="24"/>
                <w:szCs w:val="24"/>
              </w:rPr>
              <w:t>R</w:t>
            </w:r>
          </w:p>
        </w:tc>
        <w:tc>
          <w:tcPr>
            <w:tcW w:w="10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3D91D5" w14:textId="77777777" w:rsidR="00431614" w:rsidRDefault="00000000">
            <w:pPr>
              <w:widowControl w:val="0"/>
              <w:spacing w:after="0" w:line="276" w:lineRule="auto"/>
              <w:ind w:left="0"/>
              <w:jc w:val="center"/>
              <w:rPr>
                <w:sz w:val="24"/>
                <w:szCs w:val="24"/>
              </w:rPr>
            </w:pPr>
            <w:r>
              <w:rPr>
                <w:sz w:val="24"/>
                <w:szCs w:val="24"/>
              </w:rPr>
              <w:t>I</w:t>
            </w:r>
          </w:p>
        </w:tc>
      </w:tr>
      <w:tr w:rsidR="00431614" w14:paraId="537104DD" w14:textId="77777777">
        <w:trPr>
          <w:trHeight w:val="315"/>
        </w:trPr>
        <w:tc>
          <w:tcPr>
            <w:tcW w:w="247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CD5020" w14:textId="77777777" w:rsidR="00431614" w:rsidRDefault="00000000">
            <w:pPr>
              <w:widowControl w:val="0"/>
              <w:spacing w:after="0" w:line="276" w:lineRule="auto"/>
              <w:ind w:left="0"/>
              <w:rPr>
                <w:sz w:val="24"/>
                <w:szCs w:val="24"/>
              </w:rPr>
            </w:pPr>
            <w:r>
              <w:rPr>
                <w:sz w:val="24"/>
                <w:szCs w:val="24"/>
              </w:rPr>
              <w:t>Triển khai và bàn giao</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87B3AB" w14:textId="77777777" w:rsidR="00431614" w:rsidRDefault="00000000">
            <w:pPr>
              <w:widowControl w:val="0"/>
              <w:spacing w:after="0" w:line="276" w:lineRule="auto"/>
              <w:ind w:left="0"/>
              <w:jc w:val="center"/>
              <w:rPr>
                <w:sz w:val="24"/>
                <w:szCs w:val="24"/>
              </w:rPr>
            </w:pPr>
            <w:r>
              <w:rPr>
                <w:sz w:val="24"/>
                <w:szCs w:val="24"/>
              </w:rPr>
              <w:t>A</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046B01" w14:textId="77777777" w:rsidR="00431614" w:rsidRDefault="00000000">
            <w:pPr>
              <w:widowControl w:val="0"/>
              <w:spacing w:after="0" w:line="276" w:lineRule="auto"/>
              <w:ind w:left="0"/>
              <w:jc w:val="center"/>
              <w:rPr>
                <w:sz w:val="24"/>
                <w:szCs w:val="24"/>
              </w:rPr>
            </w:pPr>
            <w:r>
              <w:rPr>
                <w:sz w:val="24"/>
                <w:szCs w:val="24"/>
              </w:rPr>
              <w:t>C</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89F4EE" w14:textId="77777777" w:rsidR="00431614" w:rsidRDefault="00000000">
            <w:pPr>
              <w:widowControl w:val="0"/>
              <w:spacing w:after="0" w:line="276" w:lineRule="auto"/>
              <w:ind w:left="0"/>
              <w:jc w:val="center"/>
              <w:rPr>
                <w:sz w:val="24"/>
                <w:szCs w:val="24"/>
              </w:rPr>
            </w:pPr>
            <w:r>
              <w:rPr>
                <w:sz w:val="24"/>
                <w:szCs w:val="24"/>
              </w:rPr>
              <w:t>I</w:t>
            </w:r>
          </w:p>
        </w:tc>
        <w:tc>
          <w:tcPr>
            <w:tcW w:w="10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863A22" w14:textId="77777777" w:rsidR="00431614" w:rsidRDefault="00000000">
            <w:pPr>
              <w:widowControl w:val="0"/>
              <w:spacing w:after="0" w:line="276" w:lineRule="auto"/>
              <w:ind w:left="0"/>
              <w:jc w:val="center"/>
              <w:rPr>
                <w:sz w:val="24"/>
                <w:szCs w:val="24"/>
              </w:rPr>
            </w:pPr>
            <w:r>
              <w:rPr>
                <w:sz w:val="24"/>
                <w:szCs w:val="24"/>
              </w:rPr>
              <w:t>R</w:t>
            </w:r>
          </w:p>
        </w:tc>
      </w:tr>
    </w:tbl>
    <w:p w14:paraId="31D47C4F" w14:textId="77777777" w:rsidR="00431614" w:rsidRDefault="00431614">
      <w:pPr>
        <w:ind w:left="730" w:hanging="10"/>
      </w:pPr>
    </w:p>
    <w:p w14:paraId="3FB1BD5D" w14:textId="77777777" w:rsidR="00431614" w:rsidRDefault="00000000">
      <w:pPr>
        <w:ind w:left="0"/>
      </w:pPr>
      <w:r>
        <w:t>R = Responsible/ Chịu trách nhiệm (Người thực hiện công việc)</w:t>
      </w:r>
    </w:p>
    <w:p w14:paraId="20BA6A62" w14:textId="77777777" w:rsidR="00431614" w:rsidRDefault="00000000">
      <w:pPr>
        <w:ind w:left="0"/>
      </w:pPr>
      <w:r>
        <w:t>A = Accountable/ Người phê duyệt (Những người đảm bảo công việc được thực hiện)</w:t>
      </w:r>
    </w:p>
    <w:p w14:paraId="2A900406" w14:textId="77777777" w:rsidR="00431614" w:rsidRDefault="00000000">
      <w:pPr>
        <w:ind w:left="0"/>
      </w:pPr>
      <w:r>
        <w:t>C = Consulted/ Người tham mưu (Những người cung cấp đầu vào trước và trong quá trình làm việc)</w:t>
      </w:r>
    </w:p>
    <w:p w14:paraId="71F72C86" w14:textId="77777777" w:rsidR="00431614" w:rsidRDefault="00000000">
      <w:pPr>
        <w:ind w:left="0"/>
      </w:pPr>
      <w:r>
        <w:t>I = Informed/ Người cần được báo cáo (Những người được thông báo về tiến bộ)</w:t>
      </w:r>
    </w:p>
    <w:p w14:paraId="3274026C" w14:textId="2ED70169" w:rsidR="00431614" w:rsidDel="00C22101" w:rsidRDefault="00431614">
      <w:pPr>
        <w:ind w:left="0"/>
        <w:rPr>
          <w:del w:id="388" w:author="Dũng Hạ Quang" w:date="2023-11-06T15:05:00Z"/>
        </w:rPr>
      </w:pPr>
    </w:p>
    <w:p w14:paraId="278DB8E3" w14:textId="5EE7D292" w:rsidR="00431614" w:rsidDel="00C22101" w:rsidRDefault="00000000" w:rsidP="00C22101">
      <w:pPr>
        <w:pStyle w:val="Heading3"/>
        <w:spacing w:after="224"/>
        <w:ind w:left="0" w:firstLine="0"/>
        <w:rPr>
          <w:del w:id="389" w:author="Dũng Hạ Quang" w:date="2023-11-06T15:05:00Z"/>
        </w:rPr>
        <w:pPrChange w:id="390" w:author="Dũng Hạ Quang" w:date="2023-11-06T15:05:00Z">
          <w:pPr>
            <w:pStyle w:val="Heading3"/>
            <w:spacing w:after="224"/>
            <w:ind w:left="0"/>
          </w:pPr>
        </w:pPrChange>
      </w:pPr>
      <w:bookmarkStart w:id="391" w:name="_lu1iwp3upbjq" w:colFirst="0" w:colLast="0"/>
      <w:bookmarkEnd w:id="391"/>
      <w:del w:id="392" w:author="Dũng Hạ Quang" w:date="2023-11-06T15:05:00Z">
        <w:r w:rsidDel="00C22101">
          <w:br w:type="page"/>
        </w:r>
      </w:del>
    </w:p>
    <w:p w14:paraId="02FA932B" w14:textId="77777777" w:rsidR="00431614" w:rsidRDefault="00000000" w:rsidP="00C22101">
      <w:pPr>
        <w:pStyle w:val="Heading3"/>
        <w:spacing w:after="224"/>
        <w:ind w:left="0" w:firstLine="0"/>
        <w:pPrChange w:id="393" w:author="Dũng Hạ Quang" w:date="2023-11-06T15:05:00Z">
          <w:pPr>
            <w:pStyle w:val="Heading3"/>
            <w:spacing w:after="224"/>
            <w:ind w:left="0"/>
          </w:pPr>
        </w:pPrChange>
      </w:pPr>
      <w:bookmarkStart w:id="394" w:name="_iyjdyve0ofjs" w:colFirst="0" w:colLast="0"/>
      <w:bookmarkEnd w:id="394"/>
      <w:r>
        <w:t>2.7. Quản lý rủi ro</w:t>
      </w:r>
    </w:p>
    <w:p w14:paraId="61EC7CA9" w14:textId="77777777" w:rsidR="00431614" w:rsidRDefault="00000000">
      <w:pPr>
        <w:pStyle w:val="Heading4"/>
        <w:keepNext w:val="0"/>
        <w:keepLines w:val="0"/>
        <w:spacing w:after="100" w:line="276" w:lineRule="auto"/>
        <w:ind w:left="720" w:firstLine="720"/>
        <w:rPr>
          <w:sz w:val="22"/>
          <w:szCs w:val="22"/>
        </w:rPr>
      </w:pPr>
      <w:bookmarkStart w:id="395" w:name="_87krw4rnsclx" w:colFirst="0" w:colLast="0"/>
      <w:bookmarkEnd w:id="395"/>
      <w:r>
        <w:t>2.7.1. Quá trình quản lý rủi ro trong khảo sát thực hiện dự án</w:t>
      </w:r>
    </w:p>
    <w:p w14:paraId="48774766" w14:textId="77777777" w:rsidR="00431614" w:rsidRDefault="00000000">
      <w:pPr>
        <w:spacing w:after="0" w:line="276" w:lineRule="auto"/>
        <w:ind w:left="0"/>
        <w:jc w:val="center"/>
        <w:rPr>
          <w:sz w:val="22"/>
          <w:szCs w:val="22"/>
        </w:rPr>
      </w:pPr>
      <w:r>
        <w:rPr>
          <w:noProof/>
          <w:sz w:val="22"/>
          <w:szCs w:val="22"/>
        </w:rPr>
        <w:drawing>
          <wp:inline distT="114300" distB="114300" distL="114300" distR="114300" wp14:anchorId="11CFADA1" wp14:editId="6744A9D1">
            <wp:extent cx="3977795" cy="3172876"/>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3977795" cy="3172876"/>
                    </a:xfrm>
                    <a:prstGeom prst="rect">
                      <a:avLst/>
                    </a:prstGeom>
                    <a:ln/>
                  </pic:spPr>
                </pic:pic>
              </a:graphicData>
            </a:graphic>
          </wp:inline>
        </w:drawing>
      </w:r>
    </w:p>
    <w:p w14:paraId="22FAE308" w14:textId="77777777" w:rsidR="00431614" w:rsidRDefault="00000000">
      <w:pPr>
        <w:spacing w:after="60" w:line="256" w:lineRule="auto"/>
        <w:ind w:left="0" w:right="1640"/>
        <w:jc w:val="right"/>
        <w:rPr>
          <w:sz w:val="22"/>
          <w:szCs w:val="22"/>
        </w:rPr>
      </w:pPr>
      <w:r>
        <w:rPr>
          <w:sz w:val="22"/>
          <w:szCs w:val="22"/>
        </w:rPr>
        <w:t xml:space="preserve"> </w:t>
      </w:r>
    </w:p>
    <w:p w14:paraId="0DE46E9E" w14:textId="77777777" w:rsidR="00431614" w:rsidRDefault="00000000">
      <w:pPr>
        <w:pStyle w:val="Heading4"/>
        <w:spacing w:before="280" w:after="60" w:line="256" w:lineRule="auto"/>
        <w:ind w:left="720" w:right="1640" w:firstLine="720"/>
      </w:pPr>
      <w:bookmarkStart w:id="396" w:name="_9hewhv78ahof" w:colFirst="0" w:colLast="0"/>
      <w:bookmarkEnd w:id="396"/>
      <w:r>
        <w:t>2.7.2. Xác định rủi ro</w:t>
      </w:r>
    </w:p>
    <w:p w14:paraId="0F746C88" w14:textId="77777777" w:rsidR="00431614" w:rsidRDefault="00000000">
      <w:pPr>
        <w:pStyle w:val="Heading5"/>
        <w:spacing w:after="0" w:line="276" w:lineRule="auto"/>
        <w:ind w:left="1440" w:firstLine="720"/>
        <w:rPr>
          <w:sz w:val="28"/>
          <w:szCs w:val="28"/>
        </w:rPr>
      </w:pPr>
      <w:bookmarkStart w:id="397" w:name="_v3234875rwao" w:colFirst="0" w:colLast="0"/>
      <w:bookmarkEnd w:id="397"/>
      <w:r>
        <w:t>2.7.2.1. Các lĩnh vực xảy ra rủi ro</w:t>
      </w:r>
    </w:p>
    <w:p w14:paraId="00745BAD" w14:textId="77777777" w:rsidR="00431614" w:rsidRDefault="00431614">
      <w:pPr>
        <w:spacing w:after="0" w:line="256" w:lineRule="auto"/>
        <w:ind w:left="0"/>
        <w:rPr>
          <w:b/>
          <w:sz w:val="28"/>
          <w:szCs w:val="28"/>
        </w:rPr>
      </w:pPr>
    </w:p>
    <w:tbl>
      <w:tblPr>
        <w:tblStyle w:val="afff1"/>
        <w:tblW w:w="8925" w:type="dxa"/>
        <w:tblBorders>
          <w:top w:val="nil"/>
          <w:left w:val="nil"/>
          <w:bottom w:val="nil"/>
          <w:right w:val="nil"/>
          <w:insideH w:val="nil"/>
          <w:insideV w:val="nil"/>
        </w:tblBorders>
        <w:tblLayout w:type="fixed"/>
        <w:tblLook w:val="0600" w:firstRow="0" w:lastRow="0" w:firstColumn="0" w:lastColumn="0" w:noHBand="1" w:noVBand="1"/>
      </w:tblPr>
      <w:tblGrid>
        <w:gridCol w:w="1575"/>
        <w:gridCol w:w="7350"/>
      </w:tblGrid>
      <w:tr w:rsidR="00431614" w14:paraId="54D688B7" w14:textId="77777777">
        <w:trPr>
          <w:trHeight w:val="315"/>
        </w:trPr>
        <w:tc>
          <w:tcPr>
            <w:tcW w:w="1575" w:type="dxa"/>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14:paraId="0AEDAD27" w14:textId="77777777" w:rsidR="00431614" w:rsidRDefault="00000000">
            <w:pPr>
              <w:widowControl w:val="0"/>
              <w:spacing w:after="0" w:line="276" w:lineRule="auto"/>
              <w:ind w:left="0"/>
              <w:jc w:val="center"/>
              <w:rPr>
                <w:sz w:val="24"/>
                <w:szCs w:val="24"/>
              </w:rPr>
            </w:pPr>
            <w:r>
              <w:rPr>
                <w:b/>
                <w:sz w:val="24"/>
                <w:szCs w:val="24"/>
              </w:rPr>
              <w:t>STT</w:t>
            </w:r>
          </w:p>
        </w:tc>
        <w:tc>
          <w:tcPr>
            <w:tcW w:w="7350" w:type="dxa"/>
            <w:tcBorders>
              <w:top w:val="single" w:sz="6" w:space="0" w:color="000000"/>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center"/>
          </w:tcPr>
          <w:p w14:paraId="5B187893" w14:textId="77777777" w:rsidR="00431614" w:rsidRDefault="00000000">
            <w:pPr>
              <w:widowControl w:val="0"/>
              <w:spacing w:after="0" w:line="276" w:lineRule="auto"/>
              <w:ind w:left="0"/>
              <w:jc w:val="center"/>
              <w:rPr>
                <w:sz w:val="24"/>
                <w:szCs w:val="24"/>
              </w:rPr>
            </w:pPr>
            <w:r>
              <w:rPr>
                <w:b/>
                <w:sz w:val="24"/>
                <w:szCs w:val="24"/>
              </w:rPr>
              <w:t>Lĩnh vực xảy ra rủi ro</w:t>
            </w:r>
          </w:p>
        </w:tc>
      </w:tr>
      <w:tr w:rsidR="00431614" w14:paraId="151B86BD" w14:textId="77777777">
        <w:trPr>
          <w:trHeight w:val="315"/>
        </w:trPr>
        <w:tc>
          <w:tcPr>
            <w:tcW w:w="157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4547A674" w14:textId="77777777" w:rsidR="00431614" w:rsidRDefault="00000000">
            <w:pPr>
              <w:widowControl w:val="0"/>
              <w:spacing w:after="0" w:line="276" w:lineRule="auto"/>
              <w:ind w:left="0"/>
              <w:jc w:val="center"/>
              <w:rPr>
                <w:sz w:val="24"/>
                <w:szCs w:val="24"/>
              </w:rPr>
            </w:pPr>
            <w:r>
              <w:rPr>
                <w:b/>
                <w:sz w:val="24"/>
                <w:szCs w:val="24"/>
              </w:rPr>
              <w:t>1</w:t>
            </w:r>
          </w:p>
        </w:tc>
        <w:tc>
          <w:tcPr>
            <w:tcW w:w="735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8C97F0A" w14:textId="77777777" w:rsidR="00431614" w:rsidRDefault="00000000">
            <w:pPr>
              <w:widowControl w:val="0"/>
              <w:spacing w:after="0" w:line="276" w:lineRule="auto"/>
              <w:ind w:left="0"/>
              <w:rPr>
                <w:sz w:val="24"/>
                <w:szCs w:val="24"/>
              </w:rPr>
            </w:pPr>
            <w:r>
              <w:rPr>
                <w:sz w:val="24"/>
                <w:szCs w:val="24"/>
              </w:rPr>
              <w:t>Xác định yêu cầu</w:t>
            </w:r>
          </w:p>
        </w:tc>
      </w:tr>
      <w:tr w:rsidR="00431614" w14:paraId="40871DBE" w14:textId="77777777">
        <w:trPr>
          <w:trHeight w:val="315"/>
        </w:trPr>
        <w:tc>
          <w:tcPr>
            <w:tcW w:w="157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5C0CCDE9" w14:textId="77777777" w:rsidR="00431614" w:rsidRDefault="00000000">
            <w:pPr>
              <w:widowControl w:val="0"/>
              <w:spacing w:after="0" w:line="276" w:lineRule="auto"/>
              <w:ind w:left="0"/>
              <w:jc w:val="center"/>
              <w:rPr>
                <w:sz w:val="24"/>
                <w:szCs w:val="24"/>
              </w:rPr>
            </w:pPr>
            <w:r>
              <w:rPr>
                <w:b/>
                <w:sz w:val="24"/>
                <w:szCs w:val="24"/>
              </w:rPr>
              <w:t>2</w:t>
            </w:r>
          </w:p>
        </w:tc>
        <w:tc>
          <w:tcPr>
            <w:tcW w:w="735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724447E5" w14:textId="77777777" w:rsidR="00431614" w:rsidRDefault="00000000">
            <w:pPr>
              <w:widowControl w:val="0"/>
              <w:spacing w:after="0" w:line="276" w:lineRule="auto"/>
              <w:ind w:left="0"/>
              <w:rPr>
                <w:sz w:val="24"/>
                <w:szCs w:val="24"/>
              </w:rPr>
            </w:pPr>
            <w:r>
              <w:rPr>
                <w:sz w:val="24"/>
                <w:szCs w:val="24"/>
              </w:rPr>
              <w:t>Chất lượng dự án</w:t>
            </w:r>
          </w:p>
        </w:tc>
      </w:tr>
      <w:tr w:rsidR="00431614" w14:paraId="73E2BF1C" w14:textId="77777777">
        <w:trPr>
          <w:trHeight w:val="315"/>
        </w:trPr>
        <w:tc>
          <w:tcPr>
            <w:tcW w:w="157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1A8CDE1D" w14:textId="77777777" w:rsidR="00431614" w:rsidRDefault="00000000">
            <w:pPr>
              <w:widowControl w:val="0"/>
              <w:spacing w:after="0" w:line="276" w:lineRule="auto"/>
              <w:ind w:left="0"/>
              <w:jc w:val="center"/>
              <w:rPr>
                <w:sz w:val="24"/>
                <w:szCs w:val="24"/>
              </w:rPr>
            </w:pPr>
            <w:r>
              <w:rPr>
                <w:b/>
                <w:sz w:val="24"/>
                <w:szCs w:val="24"/>
              </w:rPr>
              <w:t>3</w:t>
            </w:r>
          </w:p>
        </w:tc>
        <w:tc>
          <w:tcPr>
            <w:tcW w:w="735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931BB14" w14:textId="77777777" w:rsidR="00431614" w:rsidRDefault="00000000">
            <w:pPr>
              <w:widowControl w:val="0"/>
              <w:spacing w:after="0" w:line="276" w:lineRule="auto"/>
              <w:ind w:left="0"/>
              <w:rPr>
                <w:sz w:val="24"/>
                <w:szCs w:val="24"/>
              </w:rPr>
            </w:pPr>
            <w:r>
              <w:rPr>
                <w:sz w:val="24"/>
                <w:szCs w:val="24"/>
              </w:rPr>
              <w:t>Chi phí dự án</w:t>
            </w:r>
          </w:p>
        </w:tc>
      </w:tr>
      <w:tr w:rsidR="00431614" w14:paraId="6C716389" w14:textId="77777777">
        <w:trPr>
          <w:trHeight w:val="315"/>
        </w:trPr>
        <w:tc>
          <w:tcPr>
            <w:tcW w:w="157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5CCA9500" w14:textId="77777777" w:rsidR="00431614" w:rsidRDefault="00000000">
            <w:pPr>
              <w:widowControl w:val="0"/>
              <w:spacing w:after="0" w:line="276" w:lineRule="auto"/>
              <w:ind w:left="0"/>
              <w:jc w:val="center"/>
              <w:rPr>
                <w:sz w:val="24"/>
                <w:szCs w:val="24"/>
              </w:rPr>
            </w:pPr>
            <w:r>
              <w:rPr>
                <w:b/>
                <w:sz w:val="24"/>
                <w:szCs w:val="24"/>
              </w:rPr>
              <w:t>4</w:t>
            </w:r>
          </w:p>
        </w:tc>
        <w:tc>
          <w:tcPr>
            <w:tcW w:w="735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2C2F657" w14:textId="77777777" w:rsidR="00431614" w:rsidRDefault="00000000">
            <w:pPr>
              <w:widowControl w:val="0"/>
              <w:spacing w:after="0" w:line="276" w:lineRule="auto"/>
              <w:ind w:left="0"/>
              <w:rPr>
                <w:sz w:val="24"/>
                <w:szCs w:val="24"/>
              </w:rPr>
            </w:pPr>
            <w:r>
              <w:rPr>
                <w:sz w:val="24"/>
                <w:szCs w:val="24"/>
              </w:rPr>
              <w:t>Lĩnh vực liên quan đến tiến trình</w:t>
            </w:r>
          </w:p>
        </w:tc>
      </w:tr>
      <w:tr w:rsidR="00431614" w14:paraId="151FFEF6" w14:textId="77777777">
        <w:trPr>
          <w:trHeight w:val="315"/>
        </w:trPr>
        <w:tc>
          <w:tcPr>
            <w:tcW w:w="157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5504693E" w14:textId="77777777" w:rsidR="00431614" w:rsidRDefault="00000000">
            <w:pPr>
              <w:widowControl w:val="0"/>
              <w:spacing w:after="0" w:line="276" w:lineRule="auto"/>
              <w:ind w:left="0"/>
              <w:jc w:val="center"/>
              <w:rPr>
                <w:sz w:val="24"/>
                <w:szCs w:val="24"/>
              </w:rPr>
            </w:pPr>
            <w:r>
              <w:rPr>
                <w:b/>
                <w:sz w:val="24"/>
                <w:szCs w:val="24"/>
              </w:rPr>
              <w:t>5</w:t>
            </w:r>
          </w:p>
        </w:tc>
        <w:tc>
          <w:tcPr>
            <w:tcW w:w="735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5464DB6" w14:textId="77777777" w:rsidR="00431614" w:rsidRDefault="00000000">
            <w:pPr>
              <w:widowControl w:val="0"/>
              <w:spacing w:after="0" w:line="276" w:lineRule="auto"/>
              <w:ind w:left="0"/>
              <w:rPr>
                <w:sz w:val="24"/>
                <w:szCs w:val="24"/>
              </w:rPr>
            </w:pPr>
            <w:r>
              <w:rPr>
                <w:sz w:val="24"/>
                <w:szCs w:val="24"/>
              </w:rPr>
              <w:t>Lĩnh vực liên quan đến con người</w:t>
            </w:r>
          </w:p>
        </w:tc>
      </w:tr>
      <w:tr w:rsidR="00431614" w14:paraId="68CB6A06" w14:textId="77777777">
        <w:trPr>
          <w:trHeight w:val="315"/>
        </w:trPr>
        <w:tc>
          <w:tcPr>
            <w:tcW w:w="157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0784CD8E" w14:textId="77777777" w:rsidR="00431614" w:rsidRDefault="00000000">
            <w:pPr>
              <w:widowControl w:val="0"/>
              <w:spacing w:after="0" w:line="276" w:lineRule="auto"/>
              <w:ind w:left="0"/>
              <w:jc w:val="center"/>
              <w:rPr>
                <w:sz w:val="24"/>
                <w:szCs w:val="24"/>
              </w:rPr>
            </w:pPr>
            <w:r>
              <w:rPr>
                <w:b/>
                <w:sz w:val="24"/>
                <w:szCs w:val="24"/>
              </w:rPr>
              <w:t>6</w:t>
            </w:r>
          </w:p>
        </w:tc>
        <w:tc>
          <w:tcPr>
            <w:tcW w:w="735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CCE7E2E" w14:textId="77777777" w:rsidR="00431614" w:rsidRDefault="00000000">
            <w:pPr>
              <w:widowControl w:val="0"/>
              <w:spacing w:after="0" w:line="276" w:lineRule="auto"/>
              <w:ind w:left="0"/>
              <w:rPr>
                <w:sz w:val="24"/>
                <w:szCs w:val="24"/>
              </w:rPr>
            </w:pPr>
            <w:r>
              <w:rPr>
                <w:sz w:val="24"/>
                <w:szCs w:val="24"/>
              </w:rPr>
              <w:t>Lĩnh vực liên quan đến công nghệ</w:t>
            </w:r>
          </w:p>
        </w:tc>
      </w:tr>
      <w:tr w:rsidR="00431614" w14:paraId="2E651293" w14:textId="77777777">
        <w:trPr>
          <w:trHeight w:val="315"/>
        </w:trPr>
        <w:tc>
          <w:tcPr>
            <w:tcW w:w="15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AF54AD" w14:textId="77777777" w:rsidR="00431614" w:rsidRDefault="00000000">
            <w:pPr>
              <w:widowControl w:val="0"/>
              <w:spacing w:after="0" w:line="276" w:lineRule="auto"/>
              <w:ind w:left="0"/>
              <w:jc w:val="center"/>
              <w:rPr>
                <w:sz w:val="24"/>
                <w:szCs w:val="24"/>
              </w:rPr>
            </w:pPr>
            <w:r>
              <w:rPr>
                <w:b/>
                <w:sz w:val="24"/>
                <w:szCs w:val="24"/>
              </w:rPr>
              <w:t>7</w:t>
            </w:r>
          </w:p>
        </w:tc>
        <w:tc>
          <w:tcPr>
            <w:tcW w:w="7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504B4A" w14:textId="77777777" w:rsidR="00431614" w:rsidRDefault="00000000">
            <w:pPr>
              <w:widowControl w:val="0"/>
              <w:spacing w:after="0" w:line="276" w:lineRule="auto"/>
              <w:ind w:left="0"/>
              <w:rPr>
                <w:sz w:val="24"/>
                <w:szCs w:val="24"/>
              </w:rPr>
            </w:pPr>
            <w:r>
              <w:rPr>
                <w:sz w:val="24"/>
                <w:szCs w:val="24"/>
              </w:rPr>
              <w:t>Các lĩnh vực khác</w:t>
            </w:r>
          </w:p>
        </w:tc>
      </w:tr>
    </w:tbl>
    <w:p w14:paraId="7686702F" w14:textId="77777777" w:rsidR="00431614" w:rsidRDefault="00431614">
      <w:pPr>
        <w:spacing w:after="0" w:line="256" w:lineRule="auto"/>
        <w:ind w:left="0"/>
        <w:rPr>
          <w:b/>
          <w:sz w:val="28"/>
          <w:szCs w:val="28"/>
        </w:rPr>
      </w:pPr>
    </w:p>
    <w:p w14:paraId="1E8AB2AA" w14:textId="77777777" w:rsidR="00431614" w:rsidRDefault="00000000">
      <w:pPr>
        <w:pStyle w:val="Heading5"/>
        <w:keepNext w:val="0"/>
        <w:keepLines w:val="0"/>
        <w:spacing w:before="240" w:after="80" w:line="276" w:lineRule="auto"/>
        <w:ind w:left="1900" w:firstLine="260"/>
      </w:pPr>
      <w:bookmarkStart w:id="398" w:name="_f8j7uosyr3bf" w:colFirst="0" w:colLast="0"/>
      <w:bookmarkEnd w:id="398"/>
      <w:r>
        <w:br w:type="page"/>
      </w:r>
    </w:p>
    <w:p w14:paraId="49F4D356" w14:textId="77777777" w:rsidR="00431614" w:rsidRDefault="00000000">
      <w:pPr>
        <w:pStyle w:val="Heading5"/>
        <w:keepNext w:val="0"/>
        <w:keepLines w:val="0"/>
        <w:spacing w:before="240" w:after="80" w:line="276" w:lineRule="auto"/>
        <w:ind w:left="1900" w:firstLine="260"/>
        <w:rPr>
          <w:sz w:val="28"/>
          <w:szCs w:val="28"/>
        </w:rPr>
      </w:pPr>
      <w:bookmarkStart w:id="399" w:name="_4r1eckxmytaa" w:colFirst="0" w:colLast="0"/>
      <w:bookmarkEnd w:id="399"/>
      <w:r>
        <w:t>2.7.2.2 Xác định rủi ro</w:t>
      </w:r>
    </w:p>
    <w:p w14:paraId="505C7131" w14:textId="77777777" w:rsidR="00431614" w:rsidRDefault="00431614">
      <w:pPr>
        <w:spacing w:after="0" w:line="256" w:lineRule="auto"/>
        <w:ind w:left="0"/>
        <w:rPr>
          <w:b/>
          <w:sz w:val="28"/>
          <w:szCs w:val="28"/>
        </w:rPr>
      </w:pPr>
    </w:p>
    <w:tbl>
      <w:tblPr>
        <w:tblStyle w:val="afff2"/>
        <w:tblW w:w="9011" w:type="dxa"/>
        <w:tblBorders>
          <w:top w:val="nil"/>
          <w:left w:val="nil"/>
          <w:bottom w:val="nil"/>
          <w:right w:val="nil"/>
          <w:insideH w:val="nil"/>
          <w:insideV w:val="nil"/>
        </w:tblBorders>
        <w:tblLayout w:type="fixed"/>
        <w:tblLook w:val="0600" w:firstRow="0" w:lastRow="0" w:firstColumn="0" w:lastColumn="0" w:noHBand="1" w:noVBand="1"/>
      </w:tblPr>
      <w:tblGrid>
        <w:gridCol w:w="1969"/>
        <w:gridCol w:w="7042"/>
      </w:tblGrid>
      <w:tr w:rsidR="00431614" w14:paraId="50A56B7E" w14:textId="77777777">
        <w:trPr>
          <w:trHeight w:val="315"/>
        </w:trPr>
        <w:tc>
          <w:tcPr>
            <w:tcW w:w="1969" w:type="dxa"/>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tcPr>
          <w:p w14:paraId="056F54AC" w14:textId="77777777" w:rsidR="00431614" w:rsidRDefault="00000000">
            <w:pPr>
              <w:widowControl w:val="0"/>
              <w:spacing w:after="0" w:line="276" w:lineRule="auto"/>
              <w:ind w:left="0"/>
              <w:jc w:val="center"/>
              <w:rPr>
                <w:sz w:val="24"/>
                <w:szCs w:val="24"/>
              </w:rPr>
            </w:pPr>
            <w:r>
              <w:rPr>
                <w:b/>
                <w:sz w:val="24"/>
                <w:szCs w:val="24"/>
              </w:rPr>
              <w:t>Lĩnh vực xảy ra rủi ro</w:t>
            </w:r>
          </w:p>
        </w:tc>
        <w:tc>
          <w:tcPr>
            <w:tcW w:w="7042" w:type="dxa"/>
            <w:tcBorders>
              <w:top w:val="single" w:sz="6" w:space="0" w:color="000000"/>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center"/>
          </w:tcPr>
          <w:p w14:paraId="1B10053B" w14:textId="77777777" w:rsidR="00431614" w:rsidRDefault="00000000">
            <w:pPr>
              <w:widowControl w:val="0"/>
              <w:spacing w:after="0" w:line="276" w:lineRule="auto"/>
              <w:ind w:left="0"/>
              <w:jc w:val="center"/>
              <w:rPr>
                <w:sz w:val="24"/>
                <w:szCs w:val="24"/>
              </w:rPr>
            </w:pPr>
            <w:r>
              <w:rPr>
                <w:b/>
                <w:sz w:val="24"/>
                <w:szCs w:val="24"/>
              </w:rPr>
              <w:t>Rủi ro</w:t>
            </w:r>
          </w:p>
        </w:tc>
      </w:tr>
      <w:tr w:rsidR="00431614" w14:paraId="74423966" w14:textId="77777777">
        <w:trPr>
          <w:trHeight w:val="315"/>
        </w:trPr>
        <w:tc>
          <w:tcPr>
            <w:tcW w:w="196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519B06A" w14:textId="77777777" w:rsidR="00431614" w:rsidRDefault="00431614">
            <w:pPr>
              <w:widowControl w:val="0"/>
              <w:spacing w:after="0" w:line="276" w:lineRule="auto"/>
              <w:ind w:left="0"/>
              <w:rPr>
                <w:sz w:val="24"/>
                <w:szCs w:val="24"/>
              </w:rPr>
            </w:pPr>
          </w:p>
        </w:tc>
        <w:tc>
          <w:tcPr>
            <w:tcW w:w="704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91C512" w14:textId="77777777" w:rsidR="00431614" w:rsidRDefault="00000000">
            <w:pPr>
              <w:widowControl w:val="0"/>
              <w:spacing w:after="0" w:line="276" w:lineRule="auto"/>
              <w:ind w:left="0"/>
              <w:rPr>
                <w:sz w:val="24"/>
                <w:szCs w:val="24"/>
              </w:rPr>
            </w:pPr>
            <w:r>
              <w:rPr>
                <w:sz w:val="24"/>
                <w:szCs w:val="24"/>
              </w:rPr>
              <w:t>Các tài liệu dự án hoàn thành chậm</w:t>
            </w:r>
          </w:p>
        </w:tc>
      </w:tr>
      <w:tr w:rsidR="00431614" w14:paraId="45250C17" w14:textId="77777777">
        <w:trPr>
          <w:trHeight w:val="315"/>
        </w:trPr>
        <w:tc>
          <w:tcPr>
            <w:tcW w:w="196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A0F39E" w14:textId="77777777" w:rsidR="00431614" w:rsidRDefault="00000000">
            <w:pPr>
              <w:widowControl w:val="0"/>
              <w:spacing w:after="0" w:line="276" w:lineRule="auto"/>
              <w:ind w:left="0"/>
              <w:jc w:val="center"/>
              <w:rPr>
                <w:sz w:val="24"/>
                <w:szCs w:val="24"/>
              </w:rPr>
            </w:pPr>
            <w:r>
              <w:rPr>
                <w:b/>
                <w:sz w:val="24"/>
                <w:szCs w:val="24"/>
              </w:rPr>
              <w:t>Chi phí dự án</w:t>
            </w:r>
          </w:p>
        </w:tc>
        <w:tc>
          <w:tcPr>
            <w:tcW w:w="704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AECE16" w14:textId="77777777" w:rsidR="00431614" w:rsidRDefault="00000000">
            <w:pPr>
              <w:widowControl w:val="0"/>
              <w:spacing w:after="0" w:line="276" w:lineRule="auto"/>
              <w:ind w:left="0"/>
              <w:rPr>
                <w:sz w:val="24"/>
                <w:szCs w:val="24"/>
              </w:rPr>
            </w:pPr>
            <w:r>
              <w:rPr>
                <w:sz w:val="24"/>
                <w:szCs w:val="24"/>
              </w:rPr>
              <w:t>Ước lượng chi phí không phù hợp với ngân sách (không thường là thiếu hụt ngân sách)</w:t>
            </w:r>
          </w:p>
        </w:tc>
      </w:tr>
      <w:tr w:rsidR="00431614" w14:paraId="6CE38AC2" w14:textId="77777777">
        <w:trPr>
          <w:trHeight w:val="315"/>
        </w:trPr>
        <w:tc>
          <w:tcPr>
            <w:tcW w:w="1969" w:type="dxa"/>
            <w:vMerge w:val="restart"/>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94DAFFD" w14:textId="77777777" w:rsidR="00431614" w:rsidRDefault="00000000">
            <w:pPr>
              <w:widowControl w:val="0"/>
              <w:spacing w:after="0" w:line="276" w:lineRule="auto"/>
              <w:ind w:left="0"/>
              <w:jc w:val="center"/>
              <w:rPr>
                <w:b/>
                <w:sz w:val="24"/>
                <w:szCs w:val="24"/>
              </w:rPr>
            </w:pPr>
            <w:r>
              <w:rPr>
                <w:b/>
                <w:sz w:val="24"/>
                <w:szCs w:val="24"/>
              </w:rPr>
              <w:t>Xác định yêu cầu</w:t>
            </w:r>
          </w:p>
        </w:tc>
        <w:tc>
          <w:tcPr>
            <w:tcW w:w="7042"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74654A62" w14:textId="77777777" w:rsidR="00431614" w:rsidRDefault="00000000">
            <w:pPr>
              <w:widowControl w:val="0"/>
              <w:spacing w:after="0" w:line="276" w:lineRule="auto"/>
              <w:ind w:left="0"/>
              <w:rPr>
                <w:sz w:val="24"/>
                <w:szCs w:val="24"/>
              </w:rPr>
            </w:pPr>
            <w:r>
              <w:rPr>
                <w:sz w:val="24"/>
                <w:szCs w:val="24"/>
              </w:rPr>
              <w:t>Khách hàng thay đổi yêu cầu trong quá trình thực hiện dự án</w:t>
            </w:r>
          </w:p>
        </w:tc>
      </w:tr>
      <w:tr w:rsidR="00431614" w14:paraId="4D95DB66" w14:textId="77777777">
        <w:trPr>
          <w:trHeight w:val="315"/>
        </w:trPr>
        <w:tc>
          <w:tcPr>
            <w:tcW w:w="196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04F29BD" w14:textId="77777777" w:rsidR="00431614" w:rsidRDefault="00431614">
            <w:pPr>
              <w:widowControl w:val="0"/>
              <w:spacing w:after="0" w:line="276" w:lineRule="auto"/>
              <w:ind w:left="0"/>
              <w:rPr>
                <w:rFonts w:ascii="Arial" w:eastAsia="Arial" w:hAnsi="Arial" w:cs="Arial"/>
                <w:sz w:val="20"/>
                <w:szCs w:val="20"/>
              </w:rPr>
            </w:pPr>
          </w:p>
        </w:tc>
        <w:tc>
          <w:tcPr>
            <w:tcW w:w="7042" w:type="dxa"/>
            <w:tcBorders>
              <w:top w:val="single" w:sz="6" w:space="0" w:color="CCCCCC"/>
              <w:left w:val="single" w:sz="6" w:space="0" w:color="CCCCCC"/>
              <w:bottom w:val="dashed" w:sz="6" w:space="0" w:color="000000"/>
              <w:right w:val="single" w:sz="6" w:space="0" w:color="000000"/>
            </w:tcBorders>
            <w:shd w:val="clear" w:color="auto" w:fill="auto"/>
            <w:tcMar>
              <w:top w:w="40" w:type="dxa"/>
              <w:left w:w="40" w:type="dxa"/>
              <w:bottom w:w="40" w:type="dxa"/>
              <w:right w:w="40" w:type="dxa"/>
            </w:tcMar>
            <w:vAlign w:val="center"/>
          </w:tcPr>
          <w:p w14:paraId="28011BD7" w14:textId="77777777" w:rsidR="00431614" w:rsidRDefault="00000000">
            <w:pPr>
              <w:widowControl w:val="0"/>
              <w:spacing w:after="0" w:line="276" w:lineRule="auto"/>
              <w:ind w:left="0"/>
              <w:rPr>
                <w:sz w:val="24"/>
                <w:szCs w:val="24"/>
              </w:rPr>
            </w:pPr>
            <w:r>
              <w:rPr>
                <w:sz w:val="24"/>
                <w:szCs w:val="24"/>
              </w:rPr>
              <w:t>Yêu cầu của khách hàng quá phức tạp.</w:t>
            </w:r>
          </w:p>
        </w:tc>
      </w:tr>
      <w:tr w:rsidR="00431614" w14:paraId="3D3E8153" w14:textId="77777777">
        <w:trPr>
          <w:trHeight w:val="315"/>
        </w:trPr>
        <w:tc>
          <w:tcPr>
            <w:tcW w:w="196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90EBF29" w14:textId="77777777" w:rsidR="00431614" w:rsidRDefault="00431614">
            <w:pPr>
              <w:widowControl w:val="0"/>
              <w:spacing w:after="0" w:line="276" w:lineRule="auto"/>
              <w:ind w:left="0"/>
              <w:rPr>
                <w:rFonts w:ascii="Arial" w:eastAsia="Arial" w:hAnsi="Arial" w:cs="Arial"/>
                <w:sz w:val="20"/>
                <w:szCs w:val="20"/>
              </w:rPr>
            </w:pPr>
          </w:p>
        </w:tc>
        <w:tc>
          <w:tcPr>
            <w:tcW w:w="704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C838FA" w14:textId="77777777" w:rsidR="00431614" w:rsidRDefault="00000000">
            <w:pPr>
              <w:widowControl w:val="0"/>
              <w:spacing w:after="0" w:line="276" w:lineRule="auto"/>
              <w:ind w:left="0"/>
              <w:rPr>
                <w:sz w:val="24"/>
                <w:szCs w:val="24"/>
              </w:rPr>
            </w:pPr>
            <w:r>
              <w:rPr>
                <w:sz w:val="24"/>
                <w:szCs w:val="24"/>
              </w:rPr>
              <w:t>Xung đột giữa khách hàng và đội dự án phát triển dự án</w:t>
            </w:r>
          </w:p>
        </w:tc>
      </w:tr>
      <w:tr w:rsidR="00431614" w14:paraId="27F51473" w14:textId="77777777">
        <w:trPr>
          <w:trHeight w:val="315"/>
        </w:trPr>
        <w:tc>
          <w:tcPr>
            <w:tcW w:w="1969"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1F410F7" w14:textId="77777777" w:rsidR="00431614" w:rsidRDefault="00000000">
            <w:pPr>
              <w:widowControl w:val="0"/>
              <w:spacing w:after="0" w:line="276" w:lineRule="auto"/>
              <w:ind w:left="0"/>
              <w:jc w:val="center"/>
              <w:rPr>
                <w:b/>
                <w:sz w:val="24"/>
                <w:szCs w:val="24"/>
              </w:rPr>
            </w:pPr>
            <w:r>
              <w:rPr>
                <w:b/>
                <w:sz w:val="24"/>
                <w:szCs w:val="24"/>
              </w:rPr>
              <w:t>Chất lượng dự án</w:t>
            </w:r>
          </w:p>
        </w:tc>
        <w:tc>
          <w:tcPr>
            <w:tcW w:w="7042" w:type="dxa"/>
            <w:tcBorders>
              <w:top w:val="single" w:sz="6" w:space="0" w:color="CCCCCC"/>
              <w:left w:val="single" w:sz="6" w:space="0" w:color="CCCCCC"/>
              <w:bottom w:val="dashed" w:sz="6" w:space="0" w:color="000000"/>
              <w:right w:val="single" w:sz="6" w:space="0" w:color="000000"/>
            </w:tcBorders>
            <w:shd w:val="clear" w:color="auto" w:fill="auto"/>
            <w:tcMar>
              <w:top w:w="40" w:type="dxa"/>
              <w:left w:w="40" w:type="dxa"/>
              <w:bottom w:w="40" w:type="dxa"/>
              <w:right w:w="40" w:type="dxa"/>
            </w:tcMar>
            <w:vAlign w:val="center"/>
          </w:tcPr>
          <w:p w14:paraId="2B3B95F8" w14:textId="77777777" w:rsidR="00431614" w:rsidRDefault="00000000">
            <w:pPr>
              <w:widowControl w:val="0"/>
              <w:spacing w:after="0" w:line="276" w:lineRule="auto"/>
              <w:ind w:left="0"/>
              <w:rPr>
                <w:sz w:val="24"/>
                <w:szCs w:val="24"/>
              </w:rPr>
            </w:pPr>
            <w:r>
              <w:rPr>
                <w:sz w:val="24"/>
                <w:szCs w:val="24"/>
              </w:rPr>
              <w:t>Hệ thống không thực hiện đúng các chức năng yêu cầu</w:t>
            </w:r>
          </w:p>
        </w:tc>
      </w:tr>
      <w:tr w:rsidR="00431614" w14:paraId="7239BFA9" w14:textId="77777777">
        <w:trPr>
          <w:trHeight w:val="315"/>
        </w:trPr>
        <w:tc>
          <w:tcPr>
            <w:tcW w:w="196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01E52F4" w14:textId="77777777" w:rsidR="00431614" w:rsidRDefault="00431614">
            <w:pPr>
              <w:widowControl w:val="0"/>
              <w:spacing w:after="0" w:line="276" w:lineRule="auto"/>
              <w:ind w:left="0"/>
              <w:rPr>
                <w:rFonts w:ascii="Arial" w:eastAsia="Arial" w:hAnsi="Arial" w:cs="Arial"/>
                <w:sz w:val="20"/>
                <w:szCs w:val="20"/>
              </w:rPr>
            </w:pPr>
          </w:p>
        </w:tc>
        <w:tc>
          <w:tcPr>
            <w:tcW w:w="704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60FF95" w14:textId="77777777" w:rsidR="00431614" w:rsidRDefault="00000000">
            <w:pPr>
              <w:widowControl w:val="0"/>
              <w:spacing w:after="0" w:line="276" w:lineRule="auto"/>
              <w:ind w:left="0"/>
              <w:rPr>
                <w:sz w:val="24"/>
                <w:szCs w:val="24"/>
              </w:rPr>
            </w:pPr>
            <w:r>
              <w:rPr>
                <w:sz w:val="24"/>
                <w:szCs w:val="24"/>
              </w:rPr>
              <w:t>Tốc độ xử lý dữ liệu chậm</w:t>
            </w:r>
          </w:p>
        </w:tc>
      </w:tr>
      <w:tr w:rsidR="00431614" w14:paraId="53EDFC7B" w14:textId="77777777">
        <w:trPr>
          <w:trHeight w:val="315"/>
        </w:trPr>
        <w:tc>
          <w:tcPr>
            <w:tcW w:w="1969"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C7A9807" w14:textId="77777777" w:rsidR="00431614" w:rsidRDefault="00000000">
            <w:pPr>
              <w:widowControl w:val="0"/>
              <w:spacing w:after="0" w:line="276" w:lineRule="auto"/>
              <w:ind w:left="0"/>
              <w:jc w:val="center"/>
              <w:rPr>
                <w:b/>
                <w:sz w:val="24"/>
                <w:szCs w:val="24"/>
              </w:rPr>
            </w:pPr>
            <w:r>
              <w:rPr>
                <w:b/>
                <w:sz w:val="24"/>
                <w:szCs w:val="24"/>
              </w:rPr>
              <w:t>Cài đặt</w:t>
            </w:r>
          </w:p>
        </w:tc>
        <w:tc>
          <w:tcPr>
            <w:tcW w:w="7042" w:type="dxa"/>
            <w:tcBorders>
              <w:top w:val="single" w:sz="6" w:space="0" w:color="CCCCCC"/>
              <w:left w:val="single" w:sz="6" w:space="0" w:color="CCCCCC"/>
              <w:bottom w:val="dashed" w:sz="6" w:space="0" w:color="000000"/>
              <w:right w:val="single" w:sz="6" w:space="0" w:color="000000"/>
            </w:tcBorders>
            <w:shd w:val="clear" w:color="auto" w:fill="auto"/>
            <w:tcMar>
              <w:top w:w="40" w:type="dxa"/>
              <w:left w:w="40" w:type="dxa"/>
              <w:bottom w:w="40" w:type="dxa"/>
              <w:right w:w="40" w:type="dxa"/>
            </w:tcMar>
            <w:vAlign w:val="center"/>
          </w:tcPr>
          <w:p w14:paraId="76271217" w14:textId="77777777" w:rsidR="00431614" w:rsidRDefault="00000000">
            <w:pPr>
              <w:widowControl w:val="0"/>
              <w:spacing w:after="0" w:line="276" w:lineRule="auto"/>
              <w:ind w:left="0"/>
              <w:rPr>
                <w:sz w:val="24"/>
                <w:szCs w:val="24"/>
              </w:rPr>
            </w:pPr>
            <w:r>
              <w:rPr>
                <w:sz w:val="24"/>
                <w:szCs w:val="24"/>
              </w:rPr>
              <w:t>Phần mềm không tương thích với hệ thống</w:t>
            </w:r>
          </w:p>
        </w:tc>
      </w:tr>
      <w:tr w:rsidR="00431614" w14:paraId="1E406620" w14:textId="77777777">
        <w:trPr>
          <w:trHeight w:val="315"/>
        </w:trPr>
        <w:tc>
          <w:tcPr>
            <w:tcW w:w="196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FBEBE6" w14:textId="77777777" w:rsidR="00431614" w:rsidRDefault="00431614">
            <w:pPr>
              <w:widowControl w:val="0"/>
              <w:spacing w:after="0" w:line="276" w:lineRule="auto"/>
              <w:ind w:left="0"/>
              <w:rPr>
                <w:rFonts w:ascii="Arial" w:eastAsia="Arial" w:hAnsi="Arial" w:cs="Arial"/>
                <w:sz w:val="20"/>
                <w:szCs w:val="20"/>
              </w:rPr>
            </w:pPr>
          </w:p>
        </w:tc>
        <w:tc>
          <w:tcPr>
            <w:tcW w:w="7042" w:type="dxa"/>
            <w:tcBorders>
              <w:top w:val="single" w:sz="6" w:space="0" w:color="CCCCCC"/>
              <w:left w:val="single" w:sz="6" w:space="0" w:color="CCCCCC"/>
              <w:bottom w:val="dashed" w:sz="6" w:space="0" w:color="000000"/>
              <w:right w:val="single" w:sz="6" w:space="0" w:color="000000"/>
            </w:tcBorders>
            <w:shd w:val="clear" w:color="auto" w:fill="auto"/>
            <w:tcMar>
              <w:top w:w="40" w:type="dxa"/>
              <w:left w:w="40" w:type="dxa"/>
              <w:bottom w:w="40" w:type="dxa"/>
              <w:right w:w="40" w:type="dxa"/>
            </w:tcMar>
            <w:vAlign w:val="center"/>
          </w:tcPr>
          <w:p w14:paraId="3A95C201" w14:textId="77777777" w:rsidR="00431614" w:rsidRDefault="00000000">
            <w:pPr>
              <w:widowControl w:val="0"/>
              <w:spacing w:after="0" w:line="276" w:lineRule="auto"/>
              <w:ind w:left="0"/>
              <w:rPr>
                <w:sz w:val="24"/>
                <w:szCs w:val="24"/>
              </w:rPr>
            </w:pPr>
            <w:r>
              <w:rPr>
                <w:sz w:val="24"/>
                <w:szCs w:val="24"/>
              </w:rPr>
              <w:t>Code không có vấn đề dẫn đến phải chỉnh sửa cài đặt lại nhiều lần</w:t>
            </w:r>
          </w:p>
        </w:tc>
      </w:tr>
      <w:tr w:rsidR="00431614" w14:paraId="01E04847" w14:textId="77777777">
        <w:trPr>
          <w:trHeight w:val="315"/>
        </w:trPr>
        <w:tc>
          <w:tcPr>
            <w:tcW w:w="196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79A9139" w14:textId="77777777" w:rsidR="00431614" w:rsidRDefault="00431614">
            <w:pPr>
              <w:widowControl w:val="0"/>
              <w:spacing w:after="0" w:line="276" w:lineRule="auto"/>
              <w:ind w:left="0"/>
              <w:rPr>
                <w:rFonts w:ascii="Arial" w:eastAsia="Arial" w:hAnsi="Arial" w:cs="Arial"/>
                <w:sz w:val="20"/>
                <w:szCs w:val="20"/>
              </w:rPr>
            </w:pPr>
          </w:p>
        </w:tc>
        <w:tc>
          <w:tcPr>
            <w:tcW w:w="704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C20900" w14:textId="77777777" w:rsidR="00431614" w:rsidRDefault="00000000">
            <w:pPr>
              <w:widowControl w:val="0"/>
              <w:spacing w:after="0" w:line="276" w:lineRule="auto"/>
              <w:ind w:left="0"/>
              <w:rPr>
                <w:sz w:val="24"/>
                <w:szCs w:val="24"/>
              </w:rPr>
            </w:pPr>
            <w:r>
              <w:rPr>
                <w:sz w:val="24"/>
                <w:szCs w:val="24"/>
              </w:rPr>
              <w:t>Code chậm so với dự án</w:t>
            </w:r>
          </w:p>
        </w:tc>
      </w:tr>
      <w:tr w:rsidR="00431614" w14:paraId="16B424EF" w14:textId="77777777">
        <w:trPr>
          <w:trHeight w:val="315"/>
        </w:trPr>
        <w:tc>
          <w:tcPr>
            <w:tcW w:w="1969" w:type="dxa"/>
            <w:vMerge w:val="restart"/>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418843" w14:textId="77777777" w:rsidR="00431614" w:rsidRDefault="00000000">
            <w:pPr>
              <w:widowControl w:val="0"/>
              <w:spacing w:after="0" w:line="276" w:lineRule="auto"/>
              <w:ind w:left="0"/>
              <w:jc w:val="center"/>
              <w:rPr>
                <w:b/>
                <w:sz w:val="24"/>
                <w:szCs w:val="24"/>
              </w:rPr>
            </w:pPr>
            <w:r>
              <w:rPr>
                <w:b/>
                <w:sz w:val="24"/>
                <w:szCs w:val="24"/>
              </w:rPr>
              <w:t>Con người</w:t>
            </w:r>
          </w:p>
        </w:tc>
        <w:tc>
          <w:tcPr>
            <w:tcW w:w="7042" w:type="dxa"/>
            <w:tcBorders>
              <w:top w:val="single" w:sz="6" w:space="0" w:color="CCCCCC"/>
              <w:left w:val="single" w:sz="6" w:space="0" w:color="CCCCCC"/>
              <w:bottom w:val="dashed" w:sz="6" w:space="0" w:color="000000"/>
              <w:right w:val="single" w:sz="6" w:space="0" w:color="000000"/>
            </w:tcBorders>
            <w:shd w:val="clear" w:color="auto" w:fill="auto"/>
            <w:tcMar>
              <w:top w:w="40" w:type="dxa"/>
              <w:left w:w="40" w:type="dxa"/>
              <w:bottom w:w="40" w:type="dxa"/>
              <w:right w:w="40" w:type="dxa"/>
            </w:tcMar>
            <w:vAlign w:val="center"/>
          </w:tcPr>
          <w:p w14:paraId="31153C39" w14:textId="77777777" w:rsidR="00431614" w:rsidRDefault="00000000">
            <w:pPr>
              <w:widowControl w:val="0"/>
              <w:spacing w:after="0" w:line="276" w:lineRule="auto"/>
              <w:ind w:left="0"/>
              <w:rPr>
                <w:sz w:val="24"/>
                <w:szCs w:val="24"/>
              </w:rPr>
            </w:pPr>
            <w:r>
              <w:rPr>
                <w:sz w:val="24"/>
                <w:szCs w:val="24"/>
              </w:rPr>
              <w:t>Các thành viên của đội dự án ốm đau, bệnh tật…</w:t>
            </w:r>
          </w:p>
        </w:tc>
      </w:tr>
      <w:tr w:rsidR="00431614" w14:paraId="21CEFEE8" w14:textId="77777777">
        <w:trPr>
          <w:trHeight w:val="315"/>
        </w:trPr>
        <w:tc>
          <w:tcPr>
            <w:tcW w:w="196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7F9B094" w14:textId="77777777" w:rsidR="00431614" w:rsidRDefault="00431614">
            <w:pPr>
              <w:widowControl w:val="0"/>
              <w:spacing w:after="0" w:line="276" w:lineRule="auto"/>
              <w:ind w:left="0"/>
              <w:rPr>
                <w:rFonts w:ascii="Arial" w:eastAsia="Arial" w:hAnsi="Arial" w:cs="Arial"/>
                <w:sz w:val="20"/>
                <w:szCs w:val="20"/>
              </w:rPr>
            </w:pPr>
          </w:p>
        </w:tc>
        <w:tc>
          <w:tcPr>
            <w:tcW w:w="7042" w:type="dxa"/>
            <w:tcBorders>
              <w:top w:val="single" w:sz="6" w:space="0" w:color="CCCCCC"/>
              <w:left w:val="single" w:sz="6" w:space="0" w:color="CCCCCC"/>
              <w:bottom w:val="dashed" w:sz="6" w:space="0" w:color="000000"/>
              <w:right w:val="single" w:sz="6" w:space="0" w:color="000000"/>
            </w:tcBorders>
            <w:shd w:val="clear" w:color="auto" w:fill="auto"/>
            <w:tcMar>
              <w:top w:w="40" w:type="dxa"/>
              <w:left w:w="40" w:type="dxa"/>
              <w:bottom w:w="40" w:type="dxa"/>
              <w:right w:w="40" w:type="dxa"/>
            </w:tcMar>
            <w:vAlign w:val="center"/>
          </w:tcPr>
          <w:p w14:paraId="60F7E9BE" w14:textId="77777777" w:rsidR="00431614" w:rsidRDefault="00000000">
            <w:pPr>
              <w:widowControl w:val="0"/>
              <w:spacing w:after="0" w:line="276" w:lineRule="auto"/>
              <w:ind w:left="0"/>
              <w:rPr>
                <w:sz w:val="24"/>
                <w:szCs w:val="24"/>
              </w:rPr>
            </w:pPr>
            <w:r>
              <w:rPr>
                <w:sz w:val="24"/>
                <w:szCs w:val="24"/>
              </w:rPr>
              <w:t>Mâu thuẫn giữa các thành viên trong đội dự án</w:t>
            </w:r>
          </w:p>
        </w:tc>
      </w:tr>
      <w:tr w:rsidR="00431614" w14:paraId="0E092DFB" w14:textId="77777777">
        <w:trPr>
          <w:trHeight w:val="315"/>
        </w:trPr>
        <w:tc>
          <w:tcPr>
            <w:tcW w:w="196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D15DECE" w14:textId="77777777" w:rsidR="00431614" w:rsidRDefault="00431614">
            <w:pPr>
              <w:widowControl w:val="0"/>
              <w:spacing w:after="0" w:line="276" w:lineRule="auto"/>
              <w:ind w:left="0"/>
              <w:rPr>
                <w:rFonts w:ascii="Arial" w:eastAsia="Arial" w:hAnsi="Arial" w:cs="Arial"/>
                <w:sz w:val="20"/>
                <w:szCs w:val="20"/>
              </w:rPr>
            </w:pPr>
          </w:p>
        </w:tc>
        <w:tc>
          <w:tcPr>
            <w:tcW w:w="704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11341D" w14:textId="77777777" w:rsidR="00431614" w:rsidRDefault="00000000">
            <w:pPr>
              <w:widowControl w:val="0"/>
              <w:spacing w:after="0" w:line="276" w:lineRule="auto"/>
              <w:ind w:left="0"/>
              <w:rPr>
                <w:sz w:val="24"/>
                <w:szCs w:val="24"/>
              </w:rPr>
            </w:pPr>
            <w:r>
              <w:rPr>
                <w:sz w:val="24"/>
                <w:szCs w:val="24"/>
              </w:rPr>
              <w:t>Trình độ chuyên môn, kinh nghiệm của một số thành viên chưa cao</w:t>
            </w:r>
          </w:p>
        </w:tc>
      </w:tr>
      <w:tr w:rsidR="00431614" w14:paraId="12692F22" w14:textId="77777777">
        <w:trPr>
          <w:trHeight w:val="315"/>
        </w:trPr>
        <w:tc>
          <w:tcPr>
            <w:tcW w:w="1969"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135A9F6" w14:textId="77777777" w:rsidR="00431614" w:rsidRDefault="00000000">
            <w:pPr>
              <w:widowControl w:val="0"/>
              <w:spacing w:after="0" w:line="276" w:lineRule="auto"/>
              <w:ind w:left="0"/>
              <w:jc w:val="center"/>
              <w:rPr>
                <w:sz w:val="24"/>
                <w:szCs w:val="24"/>
              </w:rPr>
            </w:pPr>
            <w:r>
              <w:rPr>
                <w:b/>
                <w:sz w:val="24"/>
                <w:szCs w:val="24"/>
              </w:rPr>
              <w:t>Tiến trình</w:t>
            </w:r>
          </w:p>
        </w:tc>
        <w:tc>
          <w:tcPr>
            <w:tcW w:w="704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C6098C" w14:textId="77777777" w:rsidR="00431614" w:rsidRDefault="00000000">
            <w:pPr>
              <w:widowControl w:val="0"/>
              <w:spacing w:after="0" w:line="276" w:lineRule="auto"/>
              <w:ind w:left="0"/>
              <w:rPr>
                <w:sz w:val="24"/>
                <w:szCs w:val="24"/>
              </w:rPr>
            </w:pPr>
            <w:r>
              <w:rPr>
                <w:sz w:val="24"/>
                <w:szCs w:val="24"/>
              </w:rPr>
              <w:t>Xung đột giữa các thành phần trong hệ thống</w:t>
            </w:r>
          </w:p>
        </w:tc>
      </w:tr>
      <w:tr w:rsidR="00431614" w14:paraId="10192E17" w14:textId="77777777">
        <w:tc>
          <w:tcPr>
            <w:tcW w:w="1969"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841D4B6" w14:textId="77777777" w:rsidR="00431614" w:rsidRDefault="00431614">
            <w:pPr>
              <w:widowControl w:val="0"/>
              <w:spacing w:after="0" w:line="276" w:lineRule="auto"/>
              <w:ind w:left="0"/>
              <w:rPr>
                <w:sz w:val="24"/>
                <w:szCs w:val="24"/>
              </w:rPr>
            </w:pPr>
          </w:p>
        </w:tc>
        <w:tc>
          <w:tcPr>
            <w:tcW w:w="704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8A2E26" w14:textId="77777777" w:rsidR="00431614" w:rsidRDefault="00000000">
            <w:pPr>
              <w:widowControl w:val="0"/>
              <w:spacing w:after="0" w:line="276" w:lineRule="auto"/>
              <w:ind w:left="0"/>
              <w:rPr>
                <w:sz w:val="24"/>
                <w:szCs w:val="24"/>
              </w:rPr>
            </w:pPr>
            <w:r>
              <w:rPr>
                <w:sz w:val="24"/>
                <w:szCs w:val="24"/>
              </w:rPr>
              <w:t>Tài nguyên dự án không có sẵn</w:t>
            </w:r>
          </w:p>
        </w:tc>
      </w:tr>
    </w:tbl>
    <w:p w14:paraId="3109EA5E" w14:textId="77777777" w:rsidR="00431614" w:rsidDel="00C22101" w:rsidRDefault="00431614">
      <w:pPr>
        <w:spacing w:after="0" w:line="256" w:lineRule="auto"/>
        <w:ind w:left="0"/>
        <w:rPr>
          <w:del w:id="400" w:author="Dũng Hạ Quang" w:date="2023-11-06T15:05:00Z"/>
          <w:b/>
          <w:sz w:val="28"/>
          <w:szCs w:val="28"/>
        </w:rPr>
      </w:pPr>
    </w:p>
    <w:p w14:paraId="6470F2F6" w14:textId="6DEC0281" w:rsidR="00431614" w:rsidDel="00C22101" w:rsidRDefault="00000000" w:rsidP="00C22101">
      <w:pPr>
        <w:pStyle w:val="Heading4"/>
        <w:keepNext w:val="0"/>
        <w:keepLines w:val="0"/>
        <w:spacing w:before="280" w:after="80" w:line="276" w:lineRule="auto"/>
        <w:ind w:left="0" w:firstLine="0"/>
        <w:rPr>
          <w:del w:id="401" w:author="Dũng Hạ Quang" w:date="2023-11-06T15:05:00Z"/>
        </w:rPr>
        <w:pPrChange w:id="402" w:author="Dũng Hạ Quang" w:date="2023-11-06T15:05:00Z">
          <w:pPr>
            <w:pStyle w:val="Heading4"/>
            <w:keepNext w:val="0"/>
            <w:keepLines w:val="0"/>
            <w:spacing w:before="280" w:after="80" w:line="276" w:lineRule="auto"/>
            <w:ind w:left="840" w:firstLine="600"/>
          </w:pPr>
        </w:pPrChange>
      </w:pPr>
      <w:bookmarkStart w:id="403" w:name="_wva4ons98rk2" w:colFirst="0" w:colLast="0"/>
      <w:bookmarkEnd w:id="403"/>
      <w:del w:id="404" w:author="Dũng Hạ Quang" w:date="2023-11-06T15:05:00Z">
        <w:r w:rsidDel="00C22101">
          <w:br w:type="page"/>
        </w:r>
      </w:del>
    </w:p>
    <w:p w14:paraId="5C25A6E6" w14:textId="77777777" w:rsidR="00431614" w:rsidRDefault="00000000" w:rsidP="00C22101">
      <w:pPr>
        <w:pStyle w:val="Heading4"/>
        <w:keepNext w:val="0"/>
        <w:keepLines w:val="0"/>
        <w:spacing w:before="280" w:after="80" w:line="276" w:lineRule="auto"/>
        <w:ind w:left="0" w:firstLine="0"/>
        <w:pPrChange w:id="405" w:author="Dũng Hạ Quang" w:date="2023-11-06T15:05:00Z">
          <w:pPr>
            <w:pStyle w:val="Heading4"/>
            <w:keepNext w:val="0"/>
            <w:keepLines w:val="0"/>
            <w:spacing w:before="280" w:after="80" w:line="276" w:lineRule="auto"/>
            <w:ind w:left="840" w:firstLine="600"/>
          </w:pPr>
        </w:pPrChange>
      </w:pPr>
      <w:bookmarkStart w:id="406" w:name="_qgzt0tz78yq8" w:colFirst="0" w:colLast="0"/>
      <w:bookmarkEnd w:id="406"/>
      <w:r>
        <w:t>2.7.3. Phân tích mức độ rủi ro</w:t>
      </w:r>
    </w:p>
    <w:p w14:paraId="2B80B619" w14:textId="77777777" w:rsidR="00431614" w:rsidRDefault="00431614"/>
    <w:tbl>
      <w:tblPr>
        <w:tblStyle w:val="afff3"/>
        <w:tblW w:w="9015" w:type="dxa"/>
        <w:tblBorders>
          <w:top w:val="nil"/>
          <w:left w:val="nil"/>
          <w:bottom w:val="nil"/>
          <w:right w:val="nil"/>
          <w:insideH w:val="nil"/>
          <w:insideV w:val="nil"/>
        </w:tblBorders>
        <w:tblLayout w:type="fixed"/>
        <w:tblLook w:val="0600" w:firstRow="0" w:lastRow="0" w:firstColumn="0" w:lastColumn="0" w:noHBand="1" w:noVBand="1"/>
      </w:tblPr>
      <w:tblGrid>
        <w:gridCol w:w="405"/>
        <w:gridCol w:w="645"/>
        <w:gridCol w:w="2175"/>
        <w:gridCol w:w="975"/>
        <w:gridCol w:w="1485"/>
        <w:gridCol w:w="870"/>
        <w:gridCol w:w="780"/>
        <w:gridCol w:w="900"/>
        <w:gridCol w:w="780"/>
      </w:tblGrid>
      <w:tr w:rsidR="00431614" w14:paraId="086FE321" w14:textId="77777777">
        <w:trPr>
          <w:trHeight w:val="555"/>
        </w:trPr>
        <w:tc>
          <w:tcPr>
            <w:tcW w:w="4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3D6B02E" w14:textId="77777777" w:rsidR="00431614" w:rsidRDefault="00000000">
            <w:pPr>
              <w:widowControl w:val="0"/>
              <w:spacing w:after="0" w:line="276" w:lineRule="auto"/>
              <w:ind w:left="0"/>
              <w:jc w:val="center"/>
              <w:rPr>
                <w:sz w:val="24"/>
                <w:szCs w:val="24"/>
              </w:rPr>
            </w:pPr>
            <w:r>
              <w:rPr>
                <w:b/>
                <w:sz w:val="24"/>
                <w:szCs w:val="24"/>
              </w:rPr>
              <w:t>Mã rủi ro</w:t>
            </w:r>
          </w:p>
        </w:tc>
        <w:tc>
          <w:tcPr>
            <w:tcW w:w="64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E31990B" w14:textId="77777777" w:rsidR="00431614" w:rsidRDefault="00000000">
            <w:pPr>
              <w:widowControl w:val="0"/>
              <w:spacing w:after="0" w:line="276" w:lineRule="auto"/>
              <w:ind w:left="0"/>
              <w:jc w:val="center"/>
              <w:rPr>
                <w:sz w:val="24"/>
                <w:szCs w:val="24"/>
              </w:rPr>
            </w:pPr>
            <w:r>
              <w:rPr>
                <w:b/>
                <w:sz w:val="24"/>
                <w:szCs w:val="24"/>
              </w:rPr>
              <w:t>Mã WBS</w:t>
            </w:r>
          </w:p>
        </w:tc>
        <w:tc>
          <w:tcPr>
            <w:tcW w:w="217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FC92E03" w14:textId="77777777" w:rsidR="00431614" w:rsidRDefault="00000000">
            <w:pPr>
              <w:widowControl w:val="0"/>
              <w:spacing w:after="0" w:line="276" w:lineRule="auto"/>
              <w:ind w:left="0"/>
              <w:jc w:val="center"/>
              <w:rPr>
                <w:sz w:val="24"/>
                <w:szCs w:val="24"/>
              </w:rPr>
            </w:pPr>
            <w:r>
              <w:rPr>
                <w:b/>
                <w:sz w:val="24"/>
                <w:szCs w:val="24"/>
              </w:rPr>
              <w:t>Sự kiện rủi ro</w:t>
            </w:r>
          </w:p>
        </w:tc>
        <w:tc>
          <w:tcPr>
            <w:tcW w:w="97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3F6FBF6" w14:textId="77777777" w:rsidR="00431614" w:rsidRDefault="00000000">
            <w:pPr>
              <w:widowControl w:val="0"/>
              <w:spacing w:after="0" w:line="276" w:lineRule="auto"/>
              <w:ind w:left="0"/>
              <w:jc w:val="center"/>
              <w:rPr>
                <w:sz w:val="24"/>
                <w:szCs w:val="24"/>
              </w:rPr>
            </w:pPr>
            <w:r>
              <w:rPr>
                <w:b/>
                <w:sz w:val="24"/>
                <w:szCs w:val="24"/>
              </w:rPr>
              <w:t>Người chịu trách nhiệm</w:t>
            </w:r>
          </w:p>
        </w:tc>
        <w:tc>
          <w:tcPr>
            <w:tcW w:w="14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52CE229" w14:textId="77777777" w:rsidR="00431614" w:rsidRDefault="00000000">
            <w:pPr>
              <w:widowControl w:val="0"/>
              <w:spacing w:after="0" w:line="276" w:lineRule="auto"/>
              <w:ind w:left="0"/>
              <w:jc w:val="center"/>
              <w:rPr>
                <w:sz w:val="24"/>
                <w:szCs w:val="24"/>
              </w:rPr>
            </w:pPr>
            <w:r>
              <w:rPr>
                <w:b/>
                <w:sz w:val="24"/>
                <w:szCs w:val="24"/>
              </w:rPr>
              <w:t>Ngày ảnh hưởng của dự kiến</w:t>
            </w:r>
          </w:p>
        </w:tc>
        <w:tc>
          <w:tcPr>
            <w:tcW w:w="8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5ED17E8" w14:textId="77777777" w:rsidR="00431614" w:rsidRDefault="00000000">
            <w:pPr>
              <w:widowControl w:val="0"/>
              <w:spacing w:after="0" w:line="276" w:lineRule="auto"/>
              <w:ind w:left="0"/>
              <w:jc w:val="center"/>
              <w:rPr>
                <w:sz w:val="24"/>
                <w:szCs w:val="24"/>
              </w:rPr>
            </w:pPr>
            <w:r>
              <w:rPr>
                <w:b/>
                <w:sz w:val="24"/>
                <w:szCs w:val="24"/>
              </w:rPr>
              <w:t>Xác suất rủi ro xuất hiện</w:t>
            </w:r>
          </w:p>
        </w:tc>
        <w:tc>
          <w:tcPr>
            <w:tcW w:w="78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3BB1764" w14:textId="77777777" w:rsidR="00431614" w:rsidRDefault="00000000">
            <w:pPr>
              <w:widowControl w:val="0"/>
              <w:spacing w:after="0" w:line="276" w:lineRule="auto"/>
              <w:ind w:left="0"/>
              <w:jc w:val="center"/>
              <w:rPr>
                <w:sz w:val="24"/>
                <w:szCs w:val="24"/>
              </w:rPr>
            </w:pPr>
            <w:r>
              <w:rPr>
                <w:b/>
                <w:sz w:val="24"/>
                <w:szCs w:val="24"/>
              </w:rPr>
              <w:t>Ảnh hưởng của rủi ro</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B7D37AF" w14:textId="77777777" w:rsidR="00431614" w:rsidRDefault="00000000">
            <w:pPr>
              <w:widowControl w:val="0"/>
              <w:spacing w:after="0" w:line="276" w:lineRule="auto"/>
              <w:ind w:left="0"/>
              <w:jc w:val="center"/>
              <w:rPr>
                <w:sz w:val="24"/>
                <w:szCs w:val="24"/>
              </w:rPr>
            </w:pPr>
            <w:r>
              <w:rPr>
                <w:b/>
                <w:sz w:val="24"/>
                <w:szCs w:val="24"/>
              </w:rPr>
              <w:t>Mức độ nghiêm trọng</w:t>
            </w:r>
          </w:p>
        </w:tc>
        <w:tc>
          <w:tcPr>
            <w:tcW w:w="78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DCE250B" w14:textId="77777777" w:rsidR="00431614" w:rsidRDefault="00000000">
            <w:pPr>
              <w:widowControl w:val="0"/>
              <w:spacing w:after="0" w:line="276" w:lineRule="auto"/>
              <w:ind w:left="0"/>
              <w:jc w:val="center"/>
              <w:rPr>
                <w:sz w:val="24"/>
                <w:szCs w:val="24"/>
              </w:rPr>
            </w:pPr>
            <w:r>
              <w:rPr>
                <w:b/>
                <w:sz w:val="24"/>
                <w:szCs w:val="24"/>
              </w:rPr>
              <w:t>Xếp hạng</w:t>
            </w:r>
          </w:p>
        </w:tc>
      </w:tr>
      <w:tr w:rsidR="00431614" w14:paraId="0783947D" w14:textId="77777777">
        <w:trPr>
          <w:trHeight w:val="55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47690B15" w14:textId="77777777" w:rsidR="00431614" w:rsidRDefault="00000000">
            <w:pPr>
              <w:widowControl w:val="0"/>
              <w:spacing w:after="0" w:line="276" w:lineRule="auto"/>
              <w:ind w:left="0"/>
              <w:jc w:val="center"/>
              <w:rPr>
                <w:sz w:val="24"/>
                <w:szCs w:val="24"/>
              </w:rPr>
            </w:pPr>
            <w:r>
              <w:rPr>
                <w:b/>
                <w:sz w:val="24"/>
                <w:szCs w:val="24"/>
              </w:rPr>
              <w:t>1</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3DAF0E8"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158CAAD" w14:textId="77777777" w:rsidR="00431614" w:rsidRDefault="00000000">
            <w:pPr>
              <w:widowControl w:val="0"/>
              <w:spacing w:after="0" w:line="276" w:lineRule="auto"/>
              <w:ind w:left="0"/>
              <w:rPr>
                <w:sz w:val="24"/>
                <w:szCs w:val="24"/>
              </w:rPr>
            </w:pPr>
            <w:r>
              <w:rPr>
                <w:sz w:val="24"/>
                <w:szCs w:val="24"/>
              </w:rPr>
              <w:t>Khách hàng thay đổi yêu cầu trong quá trình thực hiện dự án</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66412E1"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8353F3F" w14:textId="77777777" w:rsidR="00431614" w:rsidRDefault="00000000">
            <w:pPr>
              <w:widowControl w:val="0"/>
              <w:spacing w:after="0" w:line="276" w:lineRule="auto"/>
              <w:ind w:left="0"/>
              <w:rPr>
                <w:sz w:val="24"/>
                <w:szCs w:val="24"/>
              </w:rPr>
            </w:pPr>
            <w:r>
              <w:rPr>
                <w:sz w:val="24"/>
                <w:szCs w:val="24"/>
              </w:rPr>
              <w:t>Từ giai đoạn đầu đến giai đoạn thiết kế</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DC810E1"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F3C5C09"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9A38601"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158D22B" w14:textId="77777777" w:rsidR="00431614" w:rsidRDefault="00000000">
            <w:pPr>
              <w:widowControl w:val="0"/>
              <w:spacing w:after="0" w:line="276" w:lineRule="auto"/>
              <w:ind w:left="0"/>
              <w:rPr>
                <w:sz w:val="24"/>
                <w:szCs w:val="24"/>
              </w:rPr>
            </w:pPr>
            <w:r>
              <w:rPr>
                <w:sz w:val="24"/>
                <w:szCs w:val="24"/>
              </w:rPr>
              <w:t>1</w:t>
            </w:r>
          </w:p>
        </w:tc>
      </w:tr>
      <w:tr w:rsidR="00431614" w14:paraId="72EF1527" w14:textId="77777777">
        <w:trPr>
          <w:trHeight w:val="31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5DE44338" w14:textId="77777777" w:rsidR="00431614" w:rsidRDefault="00000000">
            <w:pPr>
              <w:widowControl w:val="0"/>
              <w:spacing w:after="0" w:line="276" w:lineRule="auto"/>
              <w:ind w:left="0"/>
              <w:jc w:val="center"/>
              <w:rPr>
                <w:sz w:val="24"/>
                <w:szCs w:val="24"/>
              </w:rPr>
            </w:pPr>
            <w:r>
              <w:rPr>
                <w:b/>
                <w:sz w:val="24"/>
                <w:szCs w:val="24"/>
              </w:rPr>
              <w:t>2</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8F3A3F2"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5E54445" w14:textId="77777777" w:rsidR="00431614" w:rsidRDefault="00000000">
            <w:pPr>
              <w:widowControl w:val="0"/>
              <w:spacing w:after="0" w:line="276" w:lineRule="auto"/>
              <w:ind w:left="0"/>
              <w:rPr>
                <w:sz w:val="24"/>
                <w:szCs w:val="24"/>
              </w:rPr>
            </w:pPr>
            <w:r>
              <w:rPr>
                <w:sz w:val="24"/>
                <w:szCs w:val="24"/>
              </w:rPr>
              <w:t>Hiểu chưa đầy đủ về yêu cầu của khách hàng</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778DE3C"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2F29576" w14:textId="77777777" w:rsidR="00431614" w:rsidRDefault="00000000">
            <w:pPr>
              <w:widowControl w:val="0"/>
              <w:spacing w:after="0" w:line="276" w:lineRule="auto"/>
              <w:ind w:left="0"/>
              <w:rPr>
                <w:sz w:val="24"/>
                <w:szCs w:val="24"/>
              </w:rPr>
            </w:pPr>
            <w:r>
              <w:rPr>
                <w:sz w:val="24"/>
                <w:szCs w:val="24"/>
              </w:rPr>
              <w:t>10/9/23 đến 15/9/23</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F5CBEC3"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40F1215" w14:textId="77777777" w:rsidR="00431614" w:rsidRDefault="00000000">
            <w:pPr>
              <w:widowControl w:val="0"/>
              <w:spacing w:after="0" w:line="276" w:lineRule="auto"/>
              <w:ind w:left="0"/>
              <w:rPr>
                <w:sz w:val="24"/>
                <w:szCs w:val="24"/>
              </w:rPr>
            </w:pPr>
            <w:r>
              <w:rPr>
                <w:sz w:val="24"/>
                <w:szCs w:val="24"/>
              </w:rPr>
              <w:t>Rất 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135A844" w14:textId="77777777" w:rsidR="00431614" w:rsidRDefault="00000000">
            <w:pPr>
              <w:widowControl w:val="0"/>
              <w:spacing w:after="0" w:line="276" w:lineRule="auto"/>
              <w:ind w:left="0"/>
              <w:rPr>
                <w:sz w:val="24"/>
                <w:szCs w:val="24"/>
              </w:rPr>
            </w:pPr>
            <w:r>
              <w:rPr>
                <w:sz w:val="24"/>
                <w:szCs w:val="24"/>
              </w:rPr>
              <w:t>Rất 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7284FD1C" w14:textId="77777777" w:rsidR="00431614" w:rsidRDefault="00000000">
            <w:pPr>
              <w:widowControl w:val="0"/>
              <w:spacing w:after="0" w:line="276" w:lineRule="auto"/>
              <w:ind w:left="0"/>
              <w:rPr>
                <w:sz w:val="24"/>
                <w:szCs w:val="24"/>
              </w:rPr>
            </w:pPr>
            <w:r>
              <w:rPr>
                <w:sz w:val="24"/>
                <w:szCs w:val="24"/>
              </w:rPr>
              <w:t>2</w:t>
            </w:r>
          </w:p>
        </w:tc>
      </w:tr>
      <w:tr w:rsidR="00431614" w14:paraId="3EDB27CC" w14:textId="77777777">
        <w:trPr>
          <w:trHeight w:val="31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590B6E48" w14:textId="77777777" w:rsidR="00431614" w:rsidRDefault="00000000">
            <w:pPr>
              <w:widowControl w:val="0"/>
              <w:spacing w:after="0" w:line="276" w:lineRule="auto"/>
              <w:ind w:left="0"/>
              <w:jc w:val="center"/>
              <w:rPr>
                <w:sz w:val="24"/>
                <w:szCs w:val="24"/>
              </w:rPr>
            </w:pPr>
            <w:r>
              <w:rPr>
                <w:b/>
                <w:sz w:val="24"/>
                <w:szCs w:val="24"/>
              </w:rPr>
              <w:t>3</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6929667"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0A0A384" w14:textId="77777777" w:rsidR="00431614" w:rsidRDefault="00000000">
            <w:pPr>
              <w:widowControl w:val="0"/>
              <w:spacing w:after="0" w:line="276" w:lineRule="auto"/>
              <w:ind w:left="0"/>
              <w:rPr>
                <w:sz w:val="24"/>
                <w:szCs w:val="24"/>
              </w:rPr>
            </w:pPr>
            <w:r>
              <w:rPr>
                <w:sz w:val="24"/>
                <w:szCs w:val="24"/>
              </w:rPr>
              <w:t>Yêu cầu của khách hàng quá phức tạp.</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DADDE57"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2376BD9" w14:textId="77777777" w:rsidR="00431614" w:rsidRDefault="00000000">
            <w:pPr>
              <w:widowControl w:val="0"/>
              <w:spacing w:after="0" w:line="276" w:lineRule="auto"/>
              <w:ind w:left="0"/>
              <w:rPr>
                <w:sz w:val="24"/>
                <w:szCs w:val="24"/>
              </w:rPr>
            </w:pPr>
            <w:r>
              <w:rPr>
                <w:sz w:val="24"/>
                <w:szCs w:val="24"/>
              </w:rPr>
              <w:t>Như trên</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3313F2C"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3513E93"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EDA3ABD"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50C2B06" w14:textId="77777777" w:rsidR="00431614" w:rsidRDefault="00000000">
            <w:pPr>
              <w:widowControl w:val="0"/>
              <w:spacing w:after="0" w:line="276" w:lineRule="auto"/>
              <w:ind w:left="0"/>
              <w:rPr>
                <w:sz w:val="24"/>
                <w:szCs w:val="24"/>
              </w:rPr>
            </w:pPr>
            <w:r>
              <w:rPr>
                <w:sz w:val="24"/>
                <w:szCs w:val="24"/>
              </w:rPr>
              <w:t>3</w:t>
            </w:r>
          </w:p>
        </w:tc>
      </w:tr>
      <w:tr w:rsidR="00431614" w14:paraId="06590B6E" w14:textId="77777777">
        <w:trPr>
          <w:trHeight w:val="55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789293CC" w14:textId="77777777" w:rsidR="00431614" w:rsidRDefault="00000000">
            <w:pPr>
              <w:widowControl w:val="0"/>
              <w:spacing w:after="0" w:line="276" w:lineRule="auto"/>
              <w:ind w:left="0"/>
              <w:jc w:val="center"/>
              <w:rPr>
                <w:sz w:val="24"/>
                <w:szCs w:val="24"/>
              </w:rPr>
            </w:pPr>
            <w:r>
              <w:rPr>
                <w:b/>
                <w:sz w:val="24"/>
                <w:szCs w:val="24"/>
              </w:rPr>
              <w:t>4</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A3CFF62"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11E1943" w14:textId="77777777" w:rsidR="00431614" w:rsidRDefault="00000000">
            <w:pPr>
              <w:widowControl w:val="0"/>
              <w:spacing w:after="0" w:line="276" w:lineRule="auto"/>
              <w:ind w:left="0"/>
              <w:rPr>
                <w:sz w:val="24"/>
                <w:szCs w:val="24"/>
              </w:rPr>
            </w:pPr>
            <w:r>
              <w:rPr>
                <w:sz w:val="24"/>
                <w:szCs w:val="24"/>
              </w:rPr>
              <w:t>Ước lượng chi phí không phù hợp với ngân sách (Thông thường là thiếu hụt ngân sách)</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7ABBDDD4"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439FA97" w14:textId="77777777" w:rsidR="00431614" w:rsidRDefault="00000000">
            <w:pPr>
              <w:widowControl w:val="0"/>
              <w:spacing w:after="0" w:line="276" w:lineRule="auto"/>
              <w:ind w:left="0"/>
              <w:rPr>
                <w:sz w:val="24"/>
                <w:szCs w:val="24"/>
              </w:rPr>
            </w:pPr>
            <w:r>
              <w:rPr>
                <w:sz w:val="24"/>
                <w:szCs w:val="24"/>
              </w:rPr>
              <w:t>10/10/23 đến 12/10/23</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F4F3984"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D5E3B71"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31B4A9F"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90A973E" w14:textId="77777777" w:rsidR="00431614" w:rsidRDefault="00000000">
            <w:pPr>
              <w:widowControl w:val="0"/>
              <w:spacing w:after="0" w:line="276" w:lineRule="auto"/>
              <w:ind w:left="0"/>
              <w:rPr>
                <w:sz w:val="24"/>
                <w:szCs w:val="24"/>
              </w:rPr>
            </w:pPr>
            <w:r>
              <w:rPr>
                <w:sz w:val="24"/>
                <w:szCs w:val="24"/>
              </w:rPr>
              <w:t>5</w:t>
            </w:r>
          </w:p>
        </w:tc>
      </w:tr>
      <w:tr w:rsidR="00431614" w14:paraId="330C48F9" w14:textId="77777777">
        <w:trPr>
          <w:trHeight w:val="31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21182FA3" w14:textId="77777777" w:rsidR="00431614" w:rsidRDefault="00000000">
            <w:pPr>
              <w:widowControl w:val="0"/>
              <w:spacing w:after="0" w:line="276" w:lineRule="auto"/>
              <w:ind w:left="0"/>
              <w:jc w:val="center"/>
              <w:rPr>
                <w:sz w:val="24"/>
                <w:szCs w:val="24"/>
              </w:rPr>
            </w:pPr>
            <w:r>
              <w:rPr>
                <w:b/>
                <w:sz w:val="24"/>
                <w:szCs w:val="24"/>
              </w:rPr>
              <w:t>5</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7E84E4A"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610510F" w14:textId="77777777" w:rsidR="00431614" w:rsidRDefault="00000000">
            <w:pPr>
              <w:widowControl w:val="0"/>
              <w:spacing w:after="0" w:line="276" w:lineRule="auto"/>
              <w:ind w:left="0"/>
              <w:rPr>
                <w:sz w:val="24"/>
                <w:szCs w:val="24"/>
              </w:rPr>
            </w:pPr>
            <w:r>
              <w:rPr>
                <w:sz w:val="24"/>
                <w:szCs w:val="24"/>
              </w:rPr>
              <w:t>Hệ thống không thực hiện đúng các chức năng yêu cầu</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B02A709"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FCEBE0A" w14:textId="77777777" w:rsidR="00431614" w:rsidRDefault="00000000">
            <w:pPr>
              <w:widowControl w:val="0"/>
              <w:spacing w:after="0" w:line="276" w:lineRule="auto"/>
              <w:ind w:left="0"/>
              <w:rPr>
                <w:sz w:val="24"/>
                <w:szCs w:val="24"/>
              </w:rPr>
            </w:pPr>
            <w:r>
              <w:rPr>
                <w:sz w:val="24"/>
                <w:szCs w:val="24"/>
              </w:rPr>
              <w:t>18/10/23 đến 29/10/23</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95D6132"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E6693A8" w14:textId="77777777" w:rsidR="00431614" w:rsidRDefault="00000000">
            <w:pPr>
              <w:widowControl w:val="0"/>
              <w:spacing w:after="0" w:line="276" w:lineRule="auto"/>
              <w:ind w:left="0"/>
              <w:rPr>
                <w:sz w:val="24"/>
                <w:szCs w:val="24"/>
              </w:rPr>
            </w:pPr>
            <w:r>
              <w:rPr>
                <w:sz w:val="24"/>
                <w:szCs w:val="24"/>
              </w:rPr>
              <w:t>Rất 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03B5B5D"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02CD5A0" w14:textId="77777777" w:rsidR="00431614" w:rsidRDefault="00000000">
            <w:pPr>
              <w:widowControl w:val="0"/>
              <w:spacing w:after="0" w:line="276" w:lineRule="auto"/>
              <w:ind w:left="0"/>
              <w:rPr>
                <w:sz w:val="24"/>
                <w:szCs w:val="24"/>
              </w:rPr>
            </w:pPr>
            <w:r>
              <w:rPr>
                <w:sz w:val="24"/>
                <w:szCs w:val="24"/>
              </w:rPr>
              <w:t>6</w:t>
            </w:r>
          </w:p>
        </w:tc>
      </w:tr>
      <w:tr w:rsidR="00431614" w14:paraId="49214DC9" w14:textId="77777777">
        <w:trPr>
          <w:trHeight w:val="55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795836DE" w14:textId="77777777" w:rsidR="00431614" w:rsidRDefault="00000000">
            <w:pPr>
              <w:widowControl w:val="0"/>
              <w:spacing w:after="0" w:line="276" w:lineRule="auto"/>
              <w:ind w:left="0"/>
              <w:jc w:val="center"/>
              <w:rPr>
                <w:sz w:val="24"/>
                <w:szCs w:val="24"/>
              </w:rPr>
            </w:pPr>
            <w:r>
              <w:rPr>
                <w:b/>
                <w:sz w:val="24"/>
                <w:szCs w:val="24"/>
              </w:rPr>
              <w:t>6</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83DEE9D"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AF7E291" w14:textId="77777777" w:rsidR="00431614" w:rsidRDefault="00000000">
            <w:pPr>
              <w:widowControl w:val="0"/>
              <w:spacing w:after="0" w:line="276" w:lineRule="auto"/>
              <w:ind w:left="0"/>
              <w:rPr>
                <w:sz w:val="24"/>
                <w:szCs w:val="24"/>
              </w:rPr>
            </w:pPr>
            <w:r>
              <w:rPr>
                <w:sz w:val="24"/>
                <w:szCs w:val="24"/>
              </w:rPr>
              <w:t>Tốc độ xử lý dữ liệu chậm</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2BB8CDF" w14:textId="77777777" w:rsidR="00431614" w:rsidRDefault="00000000">
            <w:pPr>
              <w:widowControl w:val="0"/>
              <w:spacing w:after="0" w:line="276" w:lineRule="auto"/>
              <w:ind w:left="0"/>
              <w:rPr>
                <w:sz w:val="24"/>
                <w:szCs w:val="24"/>
              </w:rPr>
            </w:pPr>
            <w:r>
              <w:rPr>
                <w:sz w:val="24"/>
                <w:szCs w:val="24"/>
              </w:rPr>
              <w:t>Kỹ sư đảm bảo chất lượng</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01829B1" w14:textId="77777777" w:rsidR="00431614" w:rsidRDefault="00000000">
            <w:pPr>
              <w:widowControl w:val="0"/>
              <w:spacing w:after="0" w:line="276" w:lineRule="auto"/>
              <w:ind w:left="0"/>
              <w:rPr>
                <w:sz w:val="24"/>
                <w:szCs w:val="24"/>
              </w:rPr>
            </w:pPr>
            <w:r>
              <w:rPr>
                <w:sz w:val="24"/>
                <w:szCs w:val="24"/>
              </w:rPr>
              <w:t>Giai đoạn cài đến giai đoạn kết thúc dự án</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A044D9B"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2221923" w14:textId="77777777" w:rsidR="00431614" w:rsidRDefault="00000000">
            <w:pPr>
              <w:widowControl w:val="0"/>
              <w:spacing w:after="0" w:line="276" w:lineRule="auto"/>
              <w:ind w:left="0"/>
              <w:rPr>
                <w:sz w:val="24"/>
                <w:szCs w:val="24"/>
              </w:rPr>
            </w:pPr>
            <w:r>
              <w:rPr>
                <w:sz w:val="24"/>
                <w:szCs w:val="24"/>
              </w:rPr>
              <w:t>Dưới trung bình</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12B27CA" w14:textId="77777777" w:rsidR="00431614" w:rsidRDefault="00000000">
            <w:pPr>
              <w:widowControl w:val="0"/>
              <w:spacing w:after="0" w:line="276" w:lineRule="auto"/>
              <w:ind w:left="0"/>
              <w:rPr>
                <w:sz w:val="24"/>
                <w:szCs w:val="24"/>
              </w:rPr>
            </w:pPr>
            <w:r>
              <w:rPr>
                <w:sz w:val="24"/>
                <w:szCs w:val="24"/>
              </w:rPr>
              <w:t>Dưới 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FA21C37" w14:textId="77777777" w:rsidR="00431614" w:rsidRDefault="00000000">
            <w:pPr>
              <w:widowControl w:val="0"/>
              <w:spacing w:after="0" w:line="276" w:lineRule="auto"/>
              <w:ind w:left="0"/>
              <w:rPr>
                <w:sz w:val="24"/>
                <w:szCs w:val="24"/>
              </w:rPr>
            </w:pPr>
            <w:r>
              <w:rPr>
                <w:sz w:val="24"/>
                <w:szCs w:val="24"/>
              </w:rPr>
              <w:t>7</w:t>
            </w:r>
          </w:p>
        </w:tc>
      </w:tr>
      <w:tr w:rsidR="00431614" w14:paraId="2F05AFCA" w14:textId="77777777">
        <w:trPr>
          <w:trHeight w:val="31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1DB1EFC3" w14:textId="77777777" w:rsidR="00431614" w:rsidRDefault="00000000">
            <w:pPr>
              <w:widowControl w:val="0"/>
              <w:spacing w:after="0" w:line="276" w:lineRule="auto"/>
              <w:ind w:left="0"/>
              <w:jc w:val="center"/>
              <w:rPr>
                <w:sz w:val="24"/>
                <w:szCs w:val="24"/>
              </w:rPr>
            </w:pPr>
            <w:r>
              <w:rPr>
                <w:b/>
                <w:sz w:val="24"/>
                <w:szCs w:val="24"/>
              </w:rPr>
              <w:t>7</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E47DA37"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58B49AC" w14:textId="77777777" w:rsidR="00431614" w:rsidRDefault="00000000">
            <w:pPr>
              <w:widowControl w:val="0"/>
              <w:spacing w:after="0" w:line="276" w:lineRule="auto"/>
              <w:ind w:left="0"/>
              <w:rPr>
                <w:sz w:val="24"/>
                <w:szCs w:val="24"/>
              </w:rPr>
            </w:pPr>
            <w:r>
              <w:rPr>
                <w:sz w:val="24"/>
                <w:szCs w:val="24"/>
              </w:rPr>
              <w:t>Phần mềm không tương thích với hệ thống</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B960F38" w14:textId="77777777" w:rsidR="00431614" w:rsidRDefault="00000000">
            <w:pPr>
              <w:widowControl w:val="0"/>
              <w:spacing w:after="0" w:line="276" w:lineRule="auto"/>
              <w:ind w:left="0"/>
              <w:rPr>
                <w:sz w:val="24"/>
                <w:szCs w:val="24"/>
              </w:rPr>
            </w:pPr>
            <w:r>
              <w:rPr>
                <w:sz w:val="24"/>
                <w:szCs w:val="24"/>
              </w:rPr>
              <w:t>Lập trình viên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6D2B8FB" w14:textId="77777777" w:rsidR="00431614" w:rsidRDefault="00000000">
            <w:pPr>
              <w:widowControl w:val="0"/>
              <w:spacing w:after="0" w:line="276" w:lineRule="auto"/>
              <w:ind w:left="0"/>
              <w:rPr>
                <w:sz w:val="24"/>
                <w:szCs w:val="24"/>
              </w:rPr>
            </w:pPr>
            <w:r>
              <w:rPr>
                <w:sz w:val="24"/>
                <w:szCs w:val="24"/>
              </w:rPr>
              <w:t>Như trên</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D0F1C4B"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7BD6268"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774FE9C"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E585D72" w14:textId="77777777" w:rsidR="00431614" w:rsidRDefault="00000000">
            <w:pPr>
              <w:widowControl w:val="0"/>
              <w:spacing w:after="0" w:line="276" w:lineRule="auto"/>
              <w:ind w:left="0"/>
              <w:rPr>
                <w:sz w:val="24"/>
                <w:szCs w:val="24"/>
              </w:rPr>
            </w:pPr>
            <w:r>
              <w:rPr>
                <w:sz w:val="24"/>
                <w:szCs w:val="24"/>
              </w:rPr>
              <w:t>8</w:t>
            </w:r>
          </w:p>
        </w:tc>
      </w:tr>
      <w:tr w:rsidR="00431614" w14:paraId="23CF46CE" w14:textId="77777777">
        <w:trPr>
          <w:trHeight w:val="55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083595E7" w14:textId="77777777" w:rsidR="00431614" w:rsidRDefault="00000000">
            <w:pPr>
              <w:widowControl w:val="0"/>
              <w:spacing w:after="0" w:line="276" w:lineRule="auto"/>
              <w:ind w:left="0"/>
              <w:jc w:val="center"/>
              <w:rPr>
                <w:sz w:val="24"/>
                <w:szCs w:val="24"/>
              </w:rPr>
            </w:pPr>
            <w:r>
              <w:rPr>
                <w:b/>
                <w:sz w:val="24"/>
                <w:szCs w:val="24"/>
              </w:rPr>
              <w:t>8</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AC47745"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E2035F5" w14:textId="77777777" w:rsidR="00431614" w:rsidRDefault="00000000">
            <w:pPr>
              <w:widowControl w:val="0"/>
              <w:spacing w:after="0" w:line="276" w:lineRule="auto"/>
              <w:ind w:left="0"/>
              <w:rPr>
                <w:sz w:val="24"/>
                <w:szCs w:val="24"/>
              </w:rPr>
            </w:pPr>
            <w:r>
              <w:rPr>
                <w:sz w:val="24"/>
                <w:szCs w:val="24"/>
              </w:rPr>
              <w:t>Code có vấn đề dẫn đến phải chỉnh sửa cài đặt lại nhiều lần</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4C2D212" w14:textId="77777777" w:rsidR="00431614" w:rsidRDefault="00000000">
            <w:pPr>
              <w:widowControl w:val="0"/>
              <w:spacing w:after="0" w:line="276" w:lineRule="auto"/>
              <w:ind w:left="0"/>
              <w:rPr>
                <w:sz w:val="24"/>
                <w:szCs w:val="24"/>
              </w:rPr>
            </w:pPr>
            <w:r>
              <w:rPr>
                <w:sz w:val="24"/>
                <w:szCs w:val="24"/>
              </w:rPr>
              <w:t>Lập trình viên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101BCC0" w14:textId="77777777" w:rsidR="00431614" w:rsidRDefault="00000000">
            <w:pPr>
              <w:widowControl w:val="0"/>
              <w:spacing w:after="0" w:line="276" w:lineRule="auto"/>
              <w:ind w:left="0"/>
              <w:rPr>
                <w:sz w:val="24"/>
                <w:szCs w:val="24"/>
              </w:rPr>
            </w:pPr>
            <w:r>
              <w:rPr>
                <w:sz w:val="24"/>
                <w:szCs w:val="24"/>
              </w:rPr>
              <w:t>8/10/23 đến 29/10/23</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AB30524"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0D9056D"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0B20E27"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9D5A2B1" w14:textId="77777777" w:rsidR="00431614" w:rsidRDefault="00000000">
            <w:pPr>
              <w:widowControl w:val="0"/>
              <w:spacing w:after="0" w:line="276" w:lineRule="auto"/>
              <w:ind w:left="0"/>
              <w:rPr>
                <w:sz w:val="24"/>
                <w:szCs w:val="24"/>
              </w:rPr>
            </w:pPr>
            <w:r>
              <w:rPr>
                <w:sz w:val="24"/>
                <w:szCs w:val="24"/>
              </w:rPr>
              <w:t>9</w:t>
            </w:r>
          </w:p>
        </w:tc>
      </w:tr>
      <w:tr w:rsidR="00431614" w14:paraId="2E021A29" w14:textId="77777777">
        <w:trPr>
          <w:trHeight w:val="31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61DC1E5B" w14:textId="77777777" w:rsidR="00431614" w:rsidRDefault="00000000">
            <w:pPr>
              <w:widowControl w:val="0"/>
              <w:spacing w:after="0" w:line="276" w:lineRule="auto"/>
              <w:ind w:left="0"/>
              <w:jc w:val="center"/>
              <w:rPr>
                <w:sz w:val="24"/>
                <w:szCs w:val="24"/>
              </w:rPr>
            </w:pPr>
            <w:r>
              <w:rPr>
                <w:b/>
                <w:sz w:val="24"/>
                <w:szCs w:val="24"/>
              </w:rPr>
              <w:t>9</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4857AE0"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FC7B9D8" w14:textId="77777777" w:rsidR="00431614" w:rsidRDefault="00000000">
            <w:pPr>
              <w:widowControl w:val="0"/>
              <w:spacing w:after="0" w:line="276" w:lineRule="auto"/>
              <w:ind w:left="0"/>
              <w:rPr>
                <w:sz w:val="24"/>
                <w:szCs w:val="24"/>
              </w:rPr>
            </w:pPr>
            <w:r>
              <w:rPr>
                <w:sz w:val="24"/>
                <w:szCs w:val="24"/>
              </w:rPr>
              <w:t>Code chậm so với dự án</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C315E79" w14:textId="77777777" w:rsidR="00431614" w:rsidRDefault="00000000">
            <w:pPr>
              <w:widowControl w:val="0"/>
              <w:spacing w:after="0" w:line="276" w:lineRule="auto"/>
              <w:ind w:left="0"/>
              <w:rPr>
                <w:sz w:val="24"/>
                <w:szCs w:val="24"/>
              </w:rPr>
            </w:pPr>
            <w:r>
              <w:rPr>
                <w:sz w:val="24"/>
                <w:szCs w:val="24"/>
              </w:rPr>
              <w:t>Lập trình viên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D021AFB" w14:textId="77777777" w:rsidR="00431614" w:rsidRDefault="00000000">
            <w:pPr>
              <w:widowControl w:val="0"/>
              <w:spacing w:after="0" w:line="276" w:lineRule="auto"/>
              <w:ind w:left="0"/>
              <w:rPr>
                <w:sz w:val="24"/>
                <w:szCs w:val="24"/>
              </w:rPr>
            </w:pPr>
            <w:r>
              <w:rPr>
                <w:sz w:val="24"/>
                <w:szCs w:val="24"/>
              </w:rPr>
              <w:t>Như trên</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74D1CC8C"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FA10DFF" w14:textId="77777777" w:rsidR="00431614" w:rsidRDefault="00000000">
            <w:pPr>
              <w:widowControl w:val="0"/>
              <w:spacing w:after="0" w:line="276" w:lineRule="auto"/>
              <w:ind w:left="0"/>
              <w:rPr>
                <w:sz w:val="24"/>
                <w:szCs w:val="24"/>
              </w:rPr>
            </w:pPr>
            <w:r>
              <w:rPr>
                <w:sz w:val="24"/>
                <w:szCs w:val="24"/>
              </w:rPr>
              <w:t>Trung bình</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0A2C248"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F042B69" w14:textId="77777777" w:rsidR="00431614" w:rsidRDefault="00000000">
            <w:pPr>
              <w:widowControl w:val="0"/>
              <w:spacing w:after="0" w:line="276" w:lineRule="auto"/>
              <w:ind w:left="0"/>
              <w:rPr>
                <w:sz w:val="24"/>
                <w:szCs w:val="24"/>
              </w:rPr>
            </w:pPr>
            <w:r>
              <w:rPr>
                <w:sz w:val="24"/>
                <w:szCs w:val="24"/>
              </w:rPr>
              <w:t>10</w:t>
            </w:r>
          </w:p>
        </w:tc>
      </w:tr>
      <w:tr w:rsidR="00431614" w14:paraId="1BA7C200" w14:textId="77777777">
        <w:trPr>
          <w:trHeight w:val="31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21B26785" w14:textId="77777777" w:rsidR="00431614" w:rsidRDefault="00000000">
            <w:pPr>
              <w:widowControl w:val="0"/>
              <w:spacing w:after="0" w:line="276" w:lineRule="auto"/>
              <w:ind w:left="0"/>
              <w:jc w:val="center"/>
              <w:rPr>
                <w:sz w:val="24"/>
                <w:szCs w:val="24"/>
              </w:rPr>
            </w:pPr>
            <w:r>
              <w:rPr>
                <w:b/>
                <w:sz w:val="24"/>
                <w:szCs w:val="24"/>
              </w:rPr>
              <w:t>10</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43A1DE0"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498FBEE" w14:textId="77777777" w:rsidR="00431614" w:rsidRDefault="00000000">
            <w:pPr>
              <w:widowControl w:val="0"/>
              <w:spacing w:after="0" w:line="276" w:lineRule="auto"/>
              <w:ind w:left="0"/>
              <w:rPr>
                <w:sz w:val="24"/>
                <w:szCs w:val="24"/>
              </w:rPr>
            </w:pPr>
            <w:r>
              <w:rPr>
                <w:sz w:val="24"/>
                <w:szCs w:val="24"/>
              </w:rPr>
              <w:t>Các thành viên của đội dự án ốm đau, bệnh tật,...</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C05C656"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49681CB" w14:textId="77777777" w:rsidR="00431614" w:rsidRDefault="00000000">
            <w:pPr>
              <w:widowControl w:val="0"/>
              <w:spacing w:after="0" w:line="276" w:lineRule="auto"/>
              <w:ind w:left="0"/>
              <w:rPr>
                <w:sz w:val="24"/>
                <w:szCs w:val="24"/>
              </w:rPr>
            </w:pPr>
            <w:r>
              <w:rPr>
                <w:sz w:val="24"/>
                <w:szCs w:val="24"/>
              </w:rPr>
              <w:t>Suốt quá trình thực hiện dự án</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CFE3D90" w14:textId="77777777" w:rsidR="00431614" w:rsidRDefault="00000000">
            <w:pPr>
              <w:widowControl w:val="0"/>
              <w:spacing w:after="0" w:line="276" w:lineRule="auto"/>
              <w:ind w:left="0"/>
              <w:rPr>
                <w:sz w:val="24"/>
                <w:szCs w:val="24"/>
              </w:rPr>
            </w:pPr>
            <w:r>
              <w:rPr>
                <w:sz w:val="24"/>
                <w:szCs w:val="24"/>
              </w:rPr>
              <w:t>Thấp</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08C779C"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7D55B4A"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F1BE186" w14:textId="77777777" w:rsidR="00431614" w:rsidRDefault="00000000">
            <w:pPr>
              <w:widowControl w:val="0"/>
              <w:spacing w:after="0" w:line="276" w:lineRule="auto"/>
              <w:ind w:left="0"/>
              <w:rPr>
                <w:sz w:val="24"/>
                <w:szCs w:val="24"/>
              </w:rPr>
            </w:pPr>
            <w:r>
              <w:rPr>
                <w:sz w:val="24"/>
                <w:szCs w:val="24"/>
              </w:rPr>
              <w:t>11</w:t>
            </w:r>
          </w:p>
        </w:tc>
      </w:tr>
      <w:tr w:rsidR="00431614" w14:paraId="5A37FDB4" w14:textId="77777777">
        <w:trPr>
          <w:trHeight w:val="31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0DCA3845" w14:textId="77777777" w:rsidR="00431614" w:rsidRDefault="00000000">
            <w:pPr>
              <w:widowControl w:val="0"/>
              <w:spacing w:after="0" w:line="276" w:lineRule="auto"/>
              <w:ind w:left="0"/>
              <w:jc w:val="center"/>
              <w:rPr>
                <w:sz w:val="24"/>
                <w:szCs w:val="24"/>
              </w:rPr>
            </w:pPr>
            <w:r>
              <w:rPr>
                <w:b/>
                <w:sz w:val="24"/>
                <w:szCs w:val="24"/>
              </w:rPr>
              <w:t>11</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1DD605F"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4C6E3EB" w14:textId="77777777" w:rsidR="00431614" w:rsidRDefault="00000000">
            <w:pPr>
              <w:widowControl w:val="0"/>
              <w:spacing w:after="0" w:line="276" w:lineRule="auto"/>
              <w:ind w:left="0"/>
              <w:rPr>
                <w:sz w:val="24"/>
                <w:szCs w:val="24"/>
              </w:rPr>
            </w:pPr>
            <w:r>
              <w:rPr>
                <w:sz w:val="24"/>
                <w:szCs w:val="24"/>
              </w:rPr>
              <w:t>Mâu thuẫn giữa các thành viên trong đội dự án</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D228C2F"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168AA6F" w14:textId="77777777" w:rsidR="00431614" w:rsidRDefault="00000000">
            <w:pPr>
              <w:widowControl w:val="0"/>
              <w:spacing w:after="0" w:line="276" w:lineRule="auto"/>
              <w:ind w:left="0"/>
              <w:rPr>
                <w:sz w:val="24"/>
                <w:szCs w:val="24"/>
              </w:rPr>
            </w:pPr>
            <w:r>
              <w:rPr>
                <w:sz w:val="24"/>
                <w:szCs w:val="24"/>
              </w:rPr>
              <w:t>Như trên</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75F497A"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D92AF66"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F5FD357"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7A3B9109" w14:textId="77777777" w:rsidR="00431614" w:rsidRDefault="00000000">
            <w:pPr>
              <w:widowControl w:val="0"/>
              <w:spacing w:after="0" w:line="276" w:lineRule="auto"/>
              <w:ind w:left="0"/>
              <w:rPr>
                <w:sz w:val="24"/>
                <w:szCs w:val="24"/>
              </w:rPr>
            </w:pPr>
            <w:r>
              <w:rPr>
                <w:sz w:val="24"/>
                <w:szCs w:val="24"/>
              </w:rPr>
              <w:t>12</w:t>
            </w:r>
          </w:p>
        </w:tc>
      </w:tr>
      <w:tr w:rsidR="00431614" w14:paraId="3FDAB8B3" w14:textId="77777777">
        <w:trPr>
          <w:trHeight w:val="55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310CD0E9" w14:textId="77777777" w:rsidR="00431614" w:rsidRDefault="00000000">
            <w:pPr>
              <w:widowControl w:val="0"/>
              <w:spacing w:after="0" w:line="276" w:lineRule="auto"/>
              <w:ind w:left="0"/>
              <w:jc w:val="center"/>
              <w:rPr>
                <w:sz w:val="24"/>
                <w:szCs w:val="24"/>
              </w:rPr>
            </w:pPr>
            <w:r>
              <w:rPr>
                <w:b/>
                <w:sz w:val="24"/>
                <w:szCs w:val="24"/>
              </w:rPr>
              <w:t>12</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3B75169"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ABB1006" w14:textId="77777777" w:rsidR="00431614" w:rsidRDefault="00000000">
            <w:pPr>
              <w:widowControl w:val="0"/>
              <w:spacing w:after="0" w:line="276" w:lineRule="auto"/>
              <w:ind w:left="0"/>
              <w:rPr>
                <w:sz w:val="24"/>
                <w:szCs w:val="24"/>
              </w:rPr>
            </w:pPr>
            <w:r>
              <w:rPr>
                <w:sz w:val="24"/>
                <w:szCs w:val="24"/>
              </w:rPr>
              <w:t>Trình độ chuyên môn, kinh nghiệm của một số thành viên chưa cao</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56278B8"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DBDE9B6" w14:textId="77777777" w:rsidR="00431614" w:rsidRDefault="00000000">
            <w:pPr>
              <w:widowControl w:val="0"/>
              <w:spacing w:after="0" w:line="276" w:lineRule="auto"/>
              <w:ind w:left="0"/>
              <w:rPr>
                <w:sz w:val="24"/>
                <w:szCs w:val="24"/>
              </w:rPr>
            </w:pPr>
            <w:r>
              <w:rPr>
                <w:sz w:val="24"/>
                <w:szCs w:val="24"/>
              </w:rPr>
              <w:t>Như trên</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19BBADCE"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00784A3"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B784206"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5F89ADBB" w14:textId="77777777" w:rsidR="00431614" w:rsidRDefault="00000000">
            <w:pPr>
              <w:widowControl w:val="0"/>
              <w:spacing w:after="0" w:line="276" w:lineRule="auto"/>
              <w:ind w:left="0"/>
              <w:rPr>
                <w:sz w:val="24"/>
                <w:szCs w:val="24"/>
              </w:rPr>
            </w:pPr>
            <w:r>
              <w:rPr>
                <w:sz w:val="24"/>
                <w:szCs w:val="24"/>
              </w:rPr>
              <w:t>13</w:t>
            </w:r>
          </w:p>
        </w:tc>
      </w:tr>
      <w:tr w:rsidR="00431614" w14:paraId="4319AD0B" w14:textId="77777777">
        <w:trPr>
          <w:trHeight w:val="315"/>
        </w:trPr>
        <w:tc>
          <w:tcPr>
            <w:tcW w:w="405" w:type="dxa"/>
            <w:tcBorders>
              <w:top w:val="single" w:sz="6" w:space="0" w:color="CCCCCC"/>
              <w:left w:val="single" w:sz="6" w:space="0" w:color="000000"/>
              <w:bottom w:val="dashed" w:sz="6" w:space="0" w:color="000000"/>
              <w:right w:val="single" w:sz="6" w:space="0" w:color="000000"/>
            </w:tcBorders>
            <w:tcMar>
              <w:top w:w="40" w:type="dxa"/>
              <w:left w:w="40" w:type="dxa"/>
              <w:bottom w:w="40" w:type="dxa"/>
              <w:right w:w="40" w:type="dxa"/>
            </w:tcMar>
            <w:vAlign w:val="center"/>
          </w:tcPr>
          <w:p w14:paraId="44EC75BB" w14:textId="77777777" w:rsidR="00431614" w:rsidRDefault="00000000">
            <w:pPr>
              <w:widowControl w:val="0"/>
              <w:spacing w:after="0" w:line="276" w:lineRule="auto"/>
              <w:ind w:left="0"/>
              <w:jc w:val="center"/>
              <w:rPr>
                <w:sz w:val="24"/>
                <w:szCs w:val="24"/>
              </w:rPr>
            </w:pPr>
            <w:r>
              <w:rPr>
                <w:b/>
                <w:sz w:val="24"/>
                <w:szCs w:val="24"/>
              </w:rPr>
              <w:t>13</w:t>
            </w:r>
          </w:p>
        </w:tc>
        <w:tc>
          <w:tcPr>
            <w:tcW w:w="64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E6D6472"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05B33745" w14:textId="77777777" w:rsidR="00431614" w:rsidRDefault="00000000">
            <w:pPr>
              <w:widowControl w:val="0"/>
              <w:spacing w:after="0" w:line="276" w:lineRule="auto"/>
              <w:ind w:left="0"/>
              <w:rPr>
                <w:sz w:val="24"/>
                <w:szCs w:val="24"/>
              </w:rPr>
            </w:pPr>
            <w:r>
              <w:rPr>
                <w:sz w:val="24"/>
                <w:szCs w:val="24"/>
              </w:rPr>
              <w:t>Lựa chọn công nghệ mới không phù hợp.</w:t>
            </w:r>
          </w:p>
        </w:tc>
        <w:tc>
          <w:tcPr>
            <w:tcW w:w="97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75BFAFA"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2EB82967" w14:textId="77777777" w:rsidR="00431614" w:rsidRDefault="00000000">
            <w:pPr>
              <w:widowControl w:val="0"/>
              <w:spacing w:after="0" w:line="276" w:lineRule="auto"/>
              <w:ind w:left="0"/>
              <w:rPr>
                <w:sz w:val="24"/>
                <w:szCs w:val="24"/>
              </w:rPr>
            </w:pPr>
            <w:r>
              <w:rPr>
                <w:sz w:val="24"/>
                <w:szCs w:val="24"/>
              </w:rPr>
              <w:t>3/10/23 đến 22/10/23</w:t>
            </w:r>
          </w:p>
        </w:tc>
        <w:tc>
          <w:tcPr>
            <w:tcW w:w="87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A19336D" w14:textId="77777777" w:rsidR="00431614" w:rsidRDefault="00000000">
            <w:pPr>
              <w:widowControl w:val="0"/>
              <w:spacing w:after="0" w:line="276" w:lineRule="auto"/>
              <w:ind w:left="0"/>
              <w:rPr>
                <w:sz w:val="24"/>
                <w:szCs w:val="24"/>
              </w:rPr>
            </w:pPr>
            <w:r>
              <w:rPr>
                <w:sz w:val="24"/>
                <w:szCs w:val="24"/>
              </w:rPr>
              <w:t>Thấp</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63D6C2B9"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40F92326"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dashed" w:sz="6" w:space="0" w:color="000000"/>
              <w:right w:val="single" w:sz="6" w:space="0" w:color="000000"/>
            </w:tcBorders>
            <w:tcMar>
              <w:top w:w="40" w:type="dxa"/>
              <w:left w:w="40" w:type="dxa"/>
              <w:bottom w:w="40" w:type="dxa"/>
              <w:right w:w="40" w:type="dxa"/>
            </w:tcMar>
            <w:vAlign w:val="center"/>
          </w:tcPr>
          <w:p w14:paraId="30C650E2" w14:textId="77777777" w:rsidR="00431614" w:rsidRDefault="00000000">
            <w:pPr>
              <w:widowControl w:val="0"/>
              <w:spacing w:after="0" w:line="276" w:lineRule="auto"/>
              <w:ind w:left="0"/>
              <w:rPr>
                <w:sz w:val="24"/>
                <w:szCs w:val="24"/>
              </w:rPr>
            </w:pPr>
            <w:r>
              <w:rPr>
                <w:sz w:val="24"/>
                <w:szCs w:val="24"/>
              </w:rPr>
              <w:t>14</w:t>
            </w:r>
          </w:p>
        </w:tc>
      </w:tr>
      <w:tr w:rsidR="00431614" w14:paraId="54F548C6" w14:textId="77777777">
        <w:trPr>
          <w:trHeight w:val="315"/>
        </w:trPr>
        <w:tc>
          <w:tcPr>
            <w:tcW w:w="4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B1048A6" w14:textId="77777777" w:rsidR="00431614" w:rsidRDefault="00000000">
            <w:pPr>
              <w:widowControl w:val="0"/>
              <w:spacing w:after="0" w:line="276" w:lineRule="auto"/>
              <w:ind w:left="0"/>
              <w:jc w:val="center"/>
              <w:rPr>
                <w:sz w:val="24"/>
                <w:szCs w:val="24"/>
              </w:rPr>
            </w:pPr>
            <w:r>
              <w:rPr>
                <w:b/>
                <w:sz w:val="24"/>
                <w:szCs w:val="24"/>
              </w:rPr>
              <w:t>14</w:t>
            </w:r>
          </w:p>
        </w:tc>
        <w:tc>
          <w:tcPr>
            <w:tcW w:w="6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BFF759" w14:textId="77777777" w:rsidR="00431614" w:rsidRDefault="00431614">
            <w:pPr>
              <w:widowControl w:val="0"/>
              <w:spacing w:after="0" w:line="276" w:lineRule="auto"/>
              <w:ind w:left="0"/>
              <w:rPr>
                <w:sz w:val="24"/>
                <w:szCs w:val="24"/>
              </w:rPr>
            </w:pPr>
          </w:p>
        </w:tc>
        <w:tc>
          <w:tcPr>
            <w:tcW w:w="2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80F284" w14:textId="77777777" w:rsidR="00431614" w:rsidRDefault="00000000">
            <w:pPr>
              <w:widowControl w:val="0"/>
              <w:spacing w:after="0" w:line="276" w:lineRule="auto"/>
              <w:ind w:left="0"/>
              <w:rPr>
                <w:sz w:val="24"/>
                <w:szCs w:val="24"/>
              </w:rPr>
            </w:pPr>
            <w:r>
              <w:rPr>
                <w:sz w:val="24"/>
                <w:szCs w:val="24"/>
              </w:rPr>
              <w:t>Sản phẩm hoàn thành không đúng thời hạn</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E47BFC" w14:textId="77777777" w:rsidR="00431614" w:rsidRDefault="00000000">
            <w:pPr>
              <w:widowControl w:val="0"/>
              <w:spacing w:after="0" w:line="276" w:lineRule="auto"/>
              <w:ind w:left="0"/>
              <w:rPr>
                <w:sz w:val="24"/>
                <w:szCs w:val="24"/>
              </w:rPr>
            </w:pPr>
            <w:r>
              <w:rPr>
                <w:sz w:val="24"/>
                <w:szCs w:val="24"/>
              </w:rPr>
              <w:t>Giám đốc dự án</w:t>
            </w:r>
          </w:p>
        </w:tc>
        <w:tc>
          <w:tcPr>
            <w:tcW w:w="14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7537B4" w14:textId="77777777" w:rsidR="00431614" w:rsidRDefault="00000000">
            <w:pPr>
              <w:widowControl w:val="0"/>
              <w:spacing w:after="0" w:line="276" w:lineRule="auto"/>
              <w:ind w:left="0"/>
              <w:rPr>
                <w:sz w:val="24"/>
                <w:szCs w:val="24"/>
              </w:rPr>
            </w:pPr>
            <w:r>
              <w:rPr>
                <w:sz w:val="24"/>
                <w:szCs w:val="24"/>
              </w:rPr>
              <w:t>5/11/23 đến 6/11/23</w:t>
            </w:r>
          </w:p>
        </w:tc>
        <w:tc>
          <w:tcPr>
            <w:tcW w:w="8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E6E754" w14:textId="77777777" w:rsidR="00431614" w:rsidRDefault="00000000">
            <w:pPr>
              <w:widowControl w:val="0"/>
              <w:spacing w:after="0" w:line="276" w:lineRule="auto"/>
              <w:ind w:left="0"/>
              <w:rPr>
                <w:sz w:val="24"/>
                <w:szCs w:val="24"/>
              </w:rPr>
            </w:pPr>
            <w:r>
              <w:rPr>
                <w:sz w:val="24"/>
                <w:szCs w:val="24"/>
              </w:rPr>
              <w:t>Trung bình</w:t>
            </w:r>
          </w:p>
        </w:tc>
        <w:tc>
          <w:tcPr>
            <w:tcW w:w="7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4573EF" w14:textId="77777777" w:rsidR="00431614" w:rsidRDefault="00000000">
            <w:pPr>
              <w:widowControl w:val="0"/>
              <w:spacing w:after="0" w:line="276" w:lineRule="auto"/>
              <w:ind w:left="0"/>
              <w:rPr>
                <w:sz w:val="24"/>
                <w:szCs w:val="24"/>
              </w:rPr>
            </w:pPr>
            <w:r>
              <w:rPr>
                <w:sz w:val="24"/>
                <w:szCs w:val="24"/>
              </w:rPr>
              <w:t>Cao</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7D5962" w14:textId="77777777" w:rsidR="00431614" w:rsidRDefault="00000000">
            <w:pPr>
              <w:widowControl w:val="0"/>
              <w:spacing w:after="0" w:line="276" w:lineRule="auto"/>
              <w:ind w:left="0"/>
              <w:rPr>
                <w:sz w:val="24"/>
                <w:szCs w:val="24"/>
              </w:rPr>
            </w:pPr>
            <w:r>
              <w:rPr>
                <w:sz w:val="24"/>
                <w:szCs w:val="24"/>
              </w:rPr>
              <w:t>Cao</w:t>
            </w:r>
          </w:p>
        </w:tc>
        <w:tc>
          <w:tcPr>
            <w:tcW w:w="7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DB0256" w14:textId="77777777" w:rsidR="00431614" w:rsidRDefault="00000000">
            <w:pPr>
              <w:widowControl w:val="0"/>
              <w:spacing w:after="0" w:line="276" w:lineRule="auto"/>
              <w:ind w:left="0"/>
              <w:rPr>
                <w:sz w:val="24"/>
                <w:szCs w:val="24"/>
              </w:rPr>
            </w:pPr>
            <w:r>
              <w:rPr>
                <w:sz w:val="24"/>
                <w:szCs w:val="24"/>
              </w:rPr>
              <w:t>17</w:t>
            </w:r>
          </w:p>
        </w:tc>
      </w:tr>
    </w:tbl>
    <w:p w14:paraId="60F5C239" w14:textId="77777777" w:rsidR="00431614" w:rsidRDefault="00431614"/>
    <w:p w14:paraId="4F28ECEF" w14:textId="77777777" w:rsidR="00431614" w:rsidRDefault="00000000">
      <w:pPr>
        <w:pStyle w:val="Heading4"/>
        <w:spacing w:before="200" w:after="80" w:line="256" w:lineRule="auto"/>
        <w:ind w:left="840" w:firstLine="600"/>
        <w:rPr>
          <w:color w:val="666666"/>
          <w:sz w:val="22"/>
          <w:szCs w:val="22"/>
          <w:u w:val="single"/>
        </w:rPr>
      </w:pPr>
      <w:bookmarkStart w:id="407" w:name="_ntxx1tcbu4pz" w:colFirst="0" w:colLast="0"/>
      <w:bookmarkEnd w:id="407"/>
      <w:r>
        <w:t>2.7.4. Kế hoạch phòng ngừa rủi ro</w:t>
      </w:r>
    </w:p>
    <w:tbl>
      <w:tblPr>
        <w:tblStyle w:val="afff4"/>
        <w:tblW w:w="909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2220"/>
        <w:gridCol w:w="3090"/>
        <w:gridCol w:w="1680"/>
        <w:gridCol w:w="1395"/>
      </w:tblGrid>
      <w:tr w:rsidR="00431614" w14:paraId="1D3AF1C7" w14:textId="77777777">
        <w:trPr>
          <w:trHeight w:val="967"/>
        </w:trPr>
        <w:tc>
          <w:tcPr>
            <w:tcW w:w="705" w:type="dxa"/>
            <w:shd w:val="clear" w:color="auto" w:fill="5B9BD5"/>
            <w:tcMar>
              <w:top w:w="100" w:type="dxa"/>
              <w:left w:w="100" w:type="dxa"/>
              <w:bottom w:w="100" w:type="dxa"/>
              <w:right w:w="100" w:type="dxa"/>
            </w:tcMar>
            <w:vAlign w:val="center"/>
          </w:tcPr>
          <w:p w14:paraId="701659B3" w14:textId="77777777" w:rsidR="00431614" w:rsidRDefault="00000000">
            <w:pPr>
              <w:widowControl w:val="0"/>
              <w:spacing w:after="0" w:line="240" w:lineRule="auto"/>
              <w:ind w:left="0"/>
              <w:jc w:val="center"/>
              <w:rPr>
                <w:b/>
                <w:sz w:val="28"/>
                <w:szCs w:val="28"/>
              </w:rPr>
            </w:pPr>
            <w:r>
              <w:rPr>
                <w:b/>
                <w:sz w:val="28"/>
                <w:szCs w:val="28"/>
              </w:rPr>
              <w:t xml:space="preserve">Mã rủi ro </w:t>
            </w:r>
          </w:p>
        </w:tc>
        <w:tc>
          <w:tcPr>
            <w:tcW w:w="2220" w:type="dxa"/>
            <w:shd w:val="clear" w:color="auto" w:fill="5B9BD5"/>
            <w:tcMar>
              <w:top w:w="100" w:type="dxa"/>
              <w:left w:w="100" w:type="dxa"/>
              <w:bottom w:w="100" w:type="dxa"/>
              <w:right w:w="100" w:type="dxa"/>
            </w:tcMar>
            <w:vAlign w:val="center"/>
          </w:tcPr>
          <w:p w14:paraId="247C0FCE" w14:textId="77777777" w:rsidR="00431614" w:rsidRDefault="00000000">
            <w:pPr>
              <w:widowControl w:val="0"/>
              <w:spacing w:after="0" w:line="240" w:lineRule="auto"/>
              <w:ind w:left="0"/>
              <w:jc w:val="center"/>
              <w:rPr>
                <w:b/>
                <w:sz w:val="28"/>
                <w:szCs w:val="28"/>
              </w:rPr>
            </w:pPr>
            <w:r>
              <w:rPr>
                <w:b/>
                <w:sz w:val="28"/>
                <w:szCs w:val="28"/>
              </w:rPr>
              <w:t xml:space="preserve">Chiến lược giảm nhẹ </w:t>
            </w:r>
          </w:p>
        </w:tc>
        <w:tc>
          <w:tcPr>
            <w:tcW w:w="3090" w:type="dxa"/>
            <w:tcBorders>
              <w:right w:val="single" w:sz="8" w:space="0" w:color="000000"/>
            </w:tcBorders>
            <w:shd w:val="clear" w:color="auto" w:fill="5B9BD5"/>
            <w:tcMar>
              <w:top w:w="100" w:type="dxa"/>
              <w:left w:w="100" w:type="dxa"/>
              <w:bottom w:w="100" w:type="dxa"/>
              <w:right w:w="100" w:type="dxa"/>
            </w:tcMar>
            <w:vAlign w:val="center"/>
          </w:tcPr>
          <w:p w14:paraId="46771B57" w14:textId="77777777" w:rsidR="00431614" w:rsidRDefault="00000000">
            <w:pPr>
              <w:widowControl w:val="0"/>
              <w:spacing w:after="0" w:line="240" w:lineRule="auto"/>
              <w:ind w:left="0"/>
              <w:jc w:val="center"/>
              <w:rPr>
                <w:b/>
                <w:sz w:val="28"/>
                <w:szCs w:val="28"/>
              </w:rPr>
            </w:pPr>
            <w:r>
              <w:rPr>
                <w:b/>
                <w:sz w:val="28"/>
                <w:szCs w:val="28"/>
              </w:rPr>
              <w:t xml:space="preserve">Công việc cần làm </w:t>
            </w:r>
          </w:p>
        </w:tc>
        <w:tc>
          <w:tcPr>
            <w:tcW w:w="1680" w:type="dxa"/>
            <w:tcBorders>
              <w:top w:val="single" w:sz="8" w:space="0" w:color="000000"/>
              <w:left w:val="single" w:sz="8" w:space="0" w:color="000000"/>
              <w:bottom w:val="single" w:sz="8" w:space="0" w:color="000000"/>
              <w:right w:val="single" w:sz="8" w:space="0" w:color="000000"/>
            </w:tcBorders>
            <w:shd w:val="clear" w:color="auto" w:fill="5B9BD5"/>
            <w:tcMar>
              <w:top w:w="0" w:type="dxa"/>
              <w:left w:w="100" w:type="dxa"/>
              <w:bottom w:w="100" w:type="dxa"/>
              <w:right w:w="40" w:type="dxa"/>
            </w:tcMar>
            <w:vAlign w:val="center"/>
          </w:tcPr>
          <w:p w14:paraId="6260B9B6" w14:textId="77777777" w:rsidR="00431614" w:rsidRDefault="00000000">
            <w:pPr>
              <w:widowControl w:val="0"/>
              <w:spacing w:after="0" w:line="256" w:lineRule="auto"/>
              <w:ind w:left="0"/>
              <w:jc w:val="center"/>
              <w:rPr>
                <w:b/>
                <w:sz w:val="28"/>
                <w:szCs w:val="28"/>
              </w:rPr>
            </w:pPr>
            <w:r>
              <w:rPr>
                <w:b/>
                <w:sz w:val="28"/>
                <w:szCs w:val="28"/>
              </w:rPr>
              <w:t>Người chịu trách nhiệm</w:t>
            </w:r>
          </w:p>
        </w:tc>
        <w:tc>
          <w:tcPr>
            <w:tcW w:w="1395" w:type="dxa"/>
            <w:tcBorders>
              <w:left w:val="single" w:sz="8" w:space="0" w:color="000000"/>
            </w:tcBorders>
            <w:shd w:val="clear" w:color="auto" w:fill="5B9BD5"/>
            <w:tcMar>
              <w:top w:w="100" w:type="dxa"/>
              <w:left w:w="100" w:type="dxa"/>
              <w:bottom w:w="100" w:type="dxa"/>
              <w:right w:w="100" w:type="dxa"/>
            </w:tcMar>
            <w:vAlign w:val="center"/>
          </w:tcPr>
          <w:p w14:paraId="33C1648B" w14:textId="77777777" w:rsidR="00431614" w:rsidRDefault="00000000">
            <w:pPr>
              <w:widowControl w:val="0"/>
              <w:spacing w:after="0" w:line="240" w:lineRule="auto"/>
              <w:ind w:left="0"/>
              <w:jc w:val="center"/>
              <w:rPr>
                <w:b/>
                <w:sz w:val="28"/>
                <w:szCs w:val="28"/>
              </w:rPr>
            </w:pPr>
            <w:r>
              <w:rPr>
                <w:b/>
                <w:sz w:val="28"/>
                <w:szCs w:val="28"/>
              </w:rPr>
              <w:t xml:space="preserve">Trạng thái thực hiện </w:t>
            </w:r>
          </w:p>
        </w:tc>
      </w:tr>
      <w:tr w:rsidR="00431614" w14:paraId="4BD36B44" w14:textId="77777777">
        <w:trPr>
          <w:trHeight w:val="967"/>
        </w:trPr>
        <w:tc>
          <w:tcPr>
            <w:tcW w:w="705" w:type="dxa"/>
            <w:shd w:val="clear" w:color="auto" w:fill="auto"/>
            <w:tcMar>
              <w:top w:w="100" w:type="dxa"/>
              <w:left w:w="100" w:type="dxa"/>
              <w:bottom w:w="100" w:type="dxa"/>
              <w:right w:w="100" w:type="dxa"/>
            </w:tcMar>
            <w:vAlign w:val="center"/>
          </w:tcPr>
          <w:p w14:paraId="795A2B7E" w14:textId="77777777" w:rsidR="00431614" w:rsidRDefault="00000000">
            <w:pPr>
              <w:widowControl w:val="0"/>
              <w:spacing w:after="0" w:line="240" w:lineRule="auto"/>
              <w:ind w:left="0"/>
              <w:jc w:val="center"/>
              <w:rPr>
                <w:b/>
                <w:sz w:val="28"/>
                <w:szCs w:val="28"/>
              </w:rPr>
            </w:pPr>
            <w:r>
              <w:rPr>
                <w:b/>
                <w:sz w:val="28"/>
                <w:szCs w:val="28"/>
              </w:rPr>
              <w:t>1</w:t>
            </w:r>
          </w:p>
        </w:tc>
        <w:tc>
          <w:tcPr>
            <w:tcW w:w="2220" w:type="dxa"/>
            <w:shd w:val="clear" w:color="auto" w:fill="auto"/>
            <w:tcMar>
              <w:top w:w="100" w:type="dxa"/>
              <w:left w:w="100" w:type="dxa"/>
              <w:bottom w:w="100" w:type="dxa"/>
              <w:right w:w="100" w:type="dxa"/>
            </w:tcMar>
            <w:vAlign w:val="center"/>
          </w:tcPr>
          <w:p w14:paraId="13437690" w14:textId="77777777" w:rsidR="00431614" w:rsidRDefault="00000000">
            <w:pPr>
              <w:widowControl w:val="0"/>
              <w:spacing w:after="0" w:line="240" w:lineRule="auto"/>
              <w:ind w:left="0"/>
              <w:jc w:val="center"/>
              <w:rPr>
                <w:sz w:val="28"/>
                <w:szCs w:val="28"/>
              </w:rPr>
            </w:pPr>
            <w:r>
              <w:rPr>
                <w:sz w:val="28"/>
                <w:szCs w:val="28"/>
              </w:rPr>
              <w:t>Tránh phát triển các dự án gây rủi ro</w:t>
            </w:r>
          </w:p>
        </w:tc>
        <w:tc>
          <w:tcPr>
            <w:tcW w:w="3090" w:type="dxa"/>
            <w:tcBorders>
              <w:right w:val="single" w:sz="8" w:space="0" w:color="000000"/>
            </w:tcBorders>
            <w:shd w:val="clear" w:color="auto" w:fill="auto"/>
            <w:tcMar>
              <w:top w:w="100" w:type="dxa"/>
              <w:left w:w="100" w:type="dxa"/>
              <w:bottom w:w="100" w:type="dxa"/>
              <w:right w:w="100" w:type="dxa"/>
            </w:tcMar>
            <w:vAlign w:val="center"/>
          </w:tcPr>
          <w:p w14:paraId="1E283A79" w14:textId="77777777" w:rsidR="00431614" w:rsidRDefault="00000000">
            <w:pPr>
              <w:widowControl w:val="0"/>
              <w:spacing w:after="0" w:line="240" w:lineRule="auto"/>
              <w:ind w:left="0"/>
              <w:jc w:val="center"/>
              <w:rPr>
                <w:sz w:val="28"/>
                <w:szCs w:val="28"/>
              </w:rPr>
            </w:pPr>
            <w:r>
              <w:rPr>
                <w:sz w:val="28"/>
                <w:szCs w:val="28"/>
              </w:rPr>
              <w:t>Phân chia công việc, yêu cầu làm đúng tiến độ dự án</w:t>
            </w:r>
          </w:p>
        </w:tc>
        <w:tc>
          <w:tcPr>
            <w:tcW w:w="1680" w:type="dxa"/>
            <w:tcBorders>
              <w:top w:val="single" w:sz="8" w:space="0" w:color="000000"/>
              <w:left w:val="single" w:sz="8" w:space="0" w:color="000000"/>
              <w:bottom w:val="single" w:sz="8" w:space="0" w:color="000000"/>
              <w:right w:val="single" w:sz="8" w:space="0" w:color="000000"/>
            </w:tcBorders>
            <w:tcMar>
              <w:top w:w="0" w:type="dxa"/>
              <w:left w:w="100" w:type="dxa"/>
              <w:bottom w:w="100" w:type="dxa"/>
              <w:right w:w="40" w:type="dxa"/>
            </w:tcMar>
            <w:vAlign w:val="center"/>
          </w:tcPr>
          <w:p w14:paraId="0857E45D" w14:textId="77777777" w:rsidR="00431614" w:rsidRDefault="00000000">
            <w:pPr>
              <w:widowControl w:val="0"/>
              <w:spacing w:after="0" w:line="256" w:lineRule="auto"/>
              <w:ind w:left="0"/>
              <w:jc w:val="center"/>
              <w:rPr>
                <w:sz w:val="28"/>
                <w:szCs w:val="28"/>
              </w:rPr>
            </w:pPr>
            <w:r>
              <w:rPr>
                <w:sz w:val="28"/>
                <w:szCs w:val="28"/>
              </w:rPr>
              <w:t>Giám đốc dự</w:t>
            </w:r>
          </w:p>
          <w:p w14:paraId="2EE0844D" w14:textId="77777777" w:rsidR="00431614" w:rsidRDefault="00000000">
            <w:pPr>
              <w:widowControl w:val="0"/>
              <w:spacing w:after="0" w:line="256" w:lineRule="auto"/>
              <w:ind w:left="0"/>
              <w:jc w:val="center"/>
              <w:rPr>
                <w:sz w:val="28"/>
                <w:szCs w:val="28"/>
              </w:rPr>
            </w:pPr>
            <w:r>
              <w:rPr>
                <w:sz w:val="28"/>
                <w:szCs w:val="28"/>
              </w:rPr>
              <w:t>án</w:t>
            </w:r>
          </w:p>
        </w:tc>
        <w:tc>
          <w:tcPr>
            <w:tcW w:w="1395" w:type="dxa"/>
            <w:tcBorders>
              <w:left w:val="single" w:sz="8" w:space="0" w:color="000000"/>
            </w:tcBorders>
            <w:shd w:val="clear" w:color="auto" w:fill="auto"/>
            <w:tcMar>
              <w:top w:w="100" w:type="dxa"/>
              <w:left w:w="100" w:type="dxa"/>
              <w:bottom w:w="100" w:type="dxa"/>
              <w:right w:w="100" w:type="dxa"/>
            </w:tcMar>
            <w:vAlign w:val="center"/>
          </w:tcPr>
          <w:p w14:paraId="76404082" w14:textId="77777777" w:rsidR="00431614" w:rsidRDefault="00000000">
            <w:pPr>
              <w:widowControl w:val="0"/>
              <w:spacing w:after="20" w:line="256" w:lineRule="auto"/>
              <w:ind w:left="0"/>
              <w:jc w:val="center"/>
              <w:rPr>
                <w:sz w:val="28"/>
                <w:szCs w:val="28"/>
              </w:rPr>
            </w:pPr>
            <w:r>
              <w:rPr>
                <w:sz w:val="28"/>
                <w:szCs w:val="28"/>
              </w:rPr>
              <w:t>Đã thực</w:t>
            </w:r>
          </w:p>
          <w:p w14:paraId="19F7A075" w14:textId="77777777" w:rsidR="00431614" w:rsidRDefault="00000000">
            <w:pPr>
              <w:widowControl w:val="0"/>
              <w:spacing w:after="0" w:line="240" w:lineRule="auto"/>
              <w:ind w:left="0"/>
              <w:jc w:val="center"/>
              <w:rPr>
                <w:sz w:val="28"/>
                <w:szCs w:val="28"/>
              </w:rPr>
            </w:pPr>
            <w:r>
              <w:rPr>
                <w:sz w:val="28"/>
                <w:szCs w:val="28"/>
              </w:rPr>
              <w:t>hiện</w:t>
            </w:r>
          </w:p>
        </w:tc>
      </w:tr>
      <w:tr w:rsidR="00431614" w14:paraId="191F3739" w14:textId="77777777">
        <w:tc>
          <w:tcPr>
            <w:tcW w:w="705" w:type="dxa"/>
            <w:shd w:val="clear" w:color="auto" w:fill="auto"/>
            <w:tcMar>
              <w:top w:w="100" w:type="dxa"/>
              <w:left w:w="100" w:type="dxa"/>
              <w:bottom w:w="100" w:type="dxa"/>
              <w:right w:w="100" w:type="dxa"/>
            </w:tcMar>
            <w:vAlign w:val="center"/>
          </w:tcPr>
          <w:p w14:paraId="08C6E37A" w14:textId="77777777" w:rsidR="00431614" w:rsidRDefault="00000000">
            <w:pPr>
              <w:widowControl w:val="0"/>
              <w:spacing w:after="0" w:line="240" w:lineRule="auto"/>
              <w:ind w:left="0"/>
              <w:jc w:val="center"/>
              <w:rPr>
                <w:b/>
                <w:sz w:val="28"/>
                <w:szCs w:val="28"/>
              </w:rPr>
            </w:pPr>
            <w:r>
              <w:rPr>
                <w:b/>
                <w:sz w:val="28"/>
                <w:szCs w:val="28"/>
              </w:rPr>
              <w:t>2</w:t>
            </w:r>
          </w:p>
        </w:tc>
        <w:tc>
          <w:tcPr>
            <w:tcW w:w="2220" w:type="dxa"/>
            <w:shd w:val="clear" w:color="auto" w:fill="auto"/>
            <w:tcMar>
              <w:top w:w="100" w:type="dxa"/>
              <w:left w:w="100" w:type="dxa"/>
              <w:bottom w:w="100" w:type="dxa"/>
              <w:right w:w="100" w:type="dxa"/>
            </w:tcMar>
            <w:vAlign w:val="center"/>
          </w:tcPr>
          <w:p w14:paraId="511175A5" w14:textId="77777777" w:rsidR="00431614" w:rsidRDefault="00000000">
            <w:pPr>
              <w:widowControl w:val="0"/>
              <w:spacing w:after="20" w:line="256" w:lineRule="auto"/>
              <w:ind w:left="0"/>
              <w:jc w:val="center"/>
              <w:rPr>
                <w:sz w:val="28"/>
                <w:szCs w:val="28"/>
              </w:rPr>
            </w:pPr>
            <w:r>
              <w:rPr>
                <w:sz w:val="28"/>
                <w:szCs w:val="28"/>
              </w:rPr>
              <w:t>Làm giảm</w:t>
            </w:r>
          </w:p>
          <w:p w14:paraId="25DB08DE"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5EF002E4" w14:textId="77777777" w:rsidR="00431614" w:rsidRDefault="00000000">
            <w:pPr>
              <w:widowControl w:val="0"/>
              <w:spacing w:after="0" w:line="240" w:lineRule="auto"/>
              <w:ind w:left="0"/>
              <w:jc w:val="center"/>
              <w:rPr>
                <w:sz w:val="28"/>
                <w:szCs w:val="28"/>
              </w:rPr>
            </w:pPr>
            <w:r>
              <w:rPr>
                <w:sz w:val="28"/>
                <w:szCs w:val="28"/>
              </w:rPr>
              <w:t>Trao đổi thường xuyên với khách hàng</w:t>
            </w:r>
          </w:p>
        </w:tc>
        <w:tc>
          <w:tcPr>
            <w:tcW w:w="1680" w:type="dxa"/>
            <w:tcBorders>
              <w:top w:val="single" w:sz="8" w:space="0" w:color="000000"/>
            </w:tcBorders>
            <w:shd w:val="clear" w:color="auto" w:fill="auto"/>
            <w:tcMar>
              <w:top w:w="100" w:type="dxa"/>
              <w:left w:w="100" w:type="dxa"/>
              <w:bottom w:w="100" w:type="dxa"/>
              <w:right w:w="100" w:type="dxa"/>
            </w:tcMar>
            <w:vAlign w:val="center"/>
          </w:tcPr>
          <w:p w14:paraId="38ABC14A" w14:textId="77777777" w:rsidR="00431614" w:rsidRDefault="00000000">
            <w:pPr>
              <w:widowControl w:val="0"/>
              <w:spacing w:after="0" w:line="235" w:lineRule="auto"/>
              <w:ind w:left="0"/>
              <w:jc w:val="center"/>
              <w:rPr>
                <w:sz w:val="28"/>
                <w:szCs w:val="28"/>
              </w:rPr>
            </w:pPr>
            <w:r>
              <w:rPr>
                <w:sz w:val="28"/>
                <w:szCs w:val="28"/>
              </w:rPr>
              <w:t>Nhà phân tích nghiệp vụ</w:t>
            </w:r>
          </w:p>
          <w:p w14:paraId="30231345" w14:textId="77777777" w:rsidR="00431614" w:rsidRDefault="00000000">
            <w:pPr>
              <w:widowControl w:val="0"/>
              <w:spacing w:after="0" w:line="240" w:lineRule="auto"/>
              <w:ind w:left="0"/>
              <w:jc w:val="center"/>
              <w:rPr>
                <w:sz w:val="28"/>
                <w:szCs w:val="28"/>
              </w:rPr>
            </w:pPr>
            <w:r>
              <w:rPr>
                <w:sz w:val="28"/>
                <w:szCs w:val="28"/>
              </w:rPr>
              <w:t>kinh doanh</w:t>
            </w:r>
          </w:p>
        </w:tc>
        <w:tc>
          <w:tcPr>
            <w:tcW w:w="1395" w:type="dxa"/>
            <w:shd w:val="clear" w:color="auto" w:fill="auto"/>
            <w:tcMar>
              <w:top w:w="100" w:type="dxa"/>
              <w:left w:w="100" w:type="dxa"/>
              <w:bottom w:w="100" w:type="dxa"/>
              <w:right w:w="100" w:type="dxa"/>
            </w:tcMar>
            <w:vAlign w:val="center"/>
          </w:tcPr>
          <w:p w14:paraId="4CA6FA4F" w14:textId="77777777" w:rsidR="00431614" w:rsidRDefault="00000000">
            <w:pPr>
              <w:widowControl w:val="0"/>
              <w:spacing w:after="20" w:line="256" w:lineRule="auto"/>
              <w:ind w:left="0"/>
              <w:jc w:val="center"/>
              <w:rPr>
                <w:sz w:val="28"/>
                <w:szCs w:val="28"/>
              </w:rPr>
            </w:pPr>
            <w:r>
              <w:rPr>
                <w:sz w:val="28"/>
                <w:szCs w:val="28"/>
              </w:rPr>
              <w:t>Đang</w:t>
            </w:r>
          </w:p>
          <w:p w14:paraId="3CDD840A"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382B2A07" w14:textId="77777777">
        <w:tc>
          <w:tcPr>
            <w:tcW w:w="705" w:type="dxa"/>
            <w:shd w:val="clear" w:color="auto" w:fill="auto"/>
            <w:tcMar>
              <w:top w:w="100" w:type="dxa"/>
              <w:left w:w="100" w:type="dxa"/>
              <w:bottom w:w="100" w:type="dxa"/>
              <w:right w:w="100" w:type="dxa"/>
            </w:tcMar>
            <w:vAlign w:val="center"/>
          </w:tcPr>
          <w:p w14:paraId="5D96330A" w14:textId="77777777" w:rsidR="00431614" w:rsidRDefault="00000000">
            <w:pPr>
              <w:widowControl w:val="0"/>
              <w:spacing w:after="0" w:line="240" w:lineRule="auto"/>
              <w:ind w:left="0"/>
              <w:jc w:val="center"/>
              <w:rPr>
                <w:b/>
                <w:sz w:val="28"/>
                <w:szCs w:val="28"/>
              </w:rPr>
            </w:pPr>
            <w:r>
              <w:rPr>
                <w:b/>
                <w:sz w:val="28"/>
                <w:szCs w:val="28"/>
              </w:rPr>
              <w:t>3</w:t>
            </w:r>
          </w:p>
        </w:tc>
        <w:tc>
          <w:tcPr>
            <w:tcW w:w="2220" w:type="dxa"/>
            <w:shd w:val="clear" w:color="auto" w:fill="auto"/>
            <w:tcMar>
              <w:top w:w="100" w:type="dxa"/>
              <w:left w:w="100" w:type="dxa"/>
              <w:bottom w:w="100" w:type="dxa"/>
              <w:right w:w="100" w:type="dxa"/>
            </w:tcMar>
            <w:vAlign w:val="center"/>
          </w:tcPr>
          <w:p w14:paraId="6630DC59" w14:textId="77777777" w:rsidR="00431614" w:rsidRDefault="00000000">
            <w:pPr>
              <w:widowControl w:val="0"/>
              <w:spacing w:after="40" w:line="256" w:lineRule="auto"/>
              <w:ind w:left="0"/>
              <w:jc w:val="center"/>
              <w:rPr>
                <w:sz w:val="28"/>
                <w:szCs w:val="28"/>
              </w:rPr>
            </w:pPr>
            <w:r>
              <w:rPr>
                <w:sz w:val="28"/>
                <w:szCs w:val="28"/>
              </w:rPr>
              <w:t>Làm giảm</w:t>
            </w:r>
          </w:p>
          <w:p w14:paraId="7B823ABD"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4E1460E4" w14:textId="77777777" w:rsidR="00431614" w:rsidRDefault="00000000">
            <w:pPr>
              <w:widowControl w:val="0"/>
              <w:spacing w:after="0" w:line="240" w:lineRule="auto"/>
              <w:ind w:left="0"/>
              <w:jc w:val="center"/>
              <w:rPr>
                <w:sz w:val="28"/>
                <w:szCs w:val="28"/>
              </w:rPr>
            </w:pPr>
            <w:r>
              <w:rPr>
                <w:sz w:val="28"/>
                <w:szCs w:val="28"/>
              </w:rPr>
              <w:t>Thông nhất với khách hàng ngay từ ban đầu</w:t>
            </w:r>
          </w:p>
        </w:tc>
        <w:tc>
          <w:tcPr>
            <w:tcW w:w="1680" w:type="dxa"/>
            <w:shd w:val="clear" w:color="auto" w:fill="auto"/>
            <w:tcMar>
              <w:top w:w="100" w:type="dxa"/>
              <w:left w:w="100" w:type="dxa"/>
              <w:bottom w:w="100" w:type="dxa"/>
              <w:right w:w="100" w:type="dxa"/>
            </w:tcMar>
            <w:vAlign w:val="center"/>
          </w:tcPr>
          <w:p w14:paraId="7ED5EAF5" w14:textId="77777777" w:rsidR="00431614" w:rsidRDefault="00000000">
            <w:pPr>
              <w:widowControl w:val="0"/>
              <w:spacing w:after="0" w:line="237" w:lineRule="auto"/>
              <w:ind w:left="0"/>
              <w:jc w:val="center"/>
              <w:rPr>
                <w:sz w:val="28"/>
                <w:szCs w:val="28"/>
              </w:rPr>
            </w:pPr>
            <w:r>
              <w:rPr>
                <w:sz w:val="28"/>
                <w:szCs w:val="28"/>
              </w:rPr>
              <w:t>Nhà phân tích nghiệp vụ</w:t>
            </w:r>
          </w:p>
          <w:p w14:paraId="6FA3BAED" w14:textId="77777777" w:rsidR="00431614" w:rsidRDefault="00000000">
            <w:pPr>
              <w:widowControl w:val="0"/>
              <w:spacing w:after="0" w:line="240" w:lineRule="auto"/>
              <w:ind w:left="0"/>
              <w:jc w:val="center"/>
              <w:rPr>
                <w:sz w:val="28"/>
                <w:szCs w:val="28"/>
              </w:rPr>
            </w:pPr>
            <w:r>
              <w:rPr>
                <w:sz w:val="28"/>
                <w:szCs w:val="28"/>
              </w:rPr>
              <w:t>kinh doanh</w:t>
            </w:r>
          </w:p>
        </w:tc>
        <w:tc>
          <w:tcPr>
            <w:tcW w:w="1395" w:type="dxa"/>
            <w:shd w:val="clear" w:color="auto" w:fill="auto"/>
            <w:tcMar>
              <w:top w:w="100" w:type="dxa"/>
              <w:left w:w="100" w:type="dxa"/>
              <w:bottom w:w="100" w:type="dxa"/>
              <w:right w:w="100" w:type="dxa"/>
            </w:tcMar>
            <w:vAlign w:val="center"/>
          </w:tcPr>
          <w:p w14:paraId="77471519" w14:textId="77777777" w:rsidR="00431614" w:rsidRDefault="00000000">
            <w:pPr>
              <w:widowControl w:val="0"/>
              <w:spacing w:after="20" w:line="256" w:lineRule="auto"/>
              <w:ind w:left="0"/>
              <w:jc w:val="center"/>
              <w:rPr>
                <w:sz w:val="28"/>
                <w:szCs w:val="28"/>
              </w:rPr>
            </w:pPr>
            <w:r>
              <w:rPr>
                <w:sz w:val="28"/>
                <w:szCs w:val="28"/>
              </w:rPr>
              <w:t>Đã thực</w:t>
            </w:r>
          </w:p>
          <w:p w14:paraId="7D015BC9" w14:textId="77777777" w:rsidR="00431614" w:rsidRDefault="00000000">
            <w:pPr>
              <w:widowControl w:val="0"/>
              <w:spacing w:after="0" w:line="240" w:lineRule="auto"/>
              <w:ind w:left="0"/>
              <w:jc w:val="center"/>
              <w:rPr>
                <w:sz w:val="28"/>
                <w:szCs w:val="28"/>
              </w:rPr>
            </w:pPr>
            <w:r>
              <w:rPr>
                <w:sz w:val="28"/>
                <w:szCs w:val="28"/>
              </w:rPr>
              <w:t>hiện</w:t>
            </w:r>
          </w:p>
        </w:tc>
      </w:tr>
      <w:tr w:rsidR="00431614" w14:paraId="4D4A69FE" w14:textId="77777777">
        <w:tc>
          <w:tcPr>
            <w:tcW w:w="705" w:type="dxa"/>
            <w:shd w:val="clear" w:color="auto" w:fill="auto"/>
            <w:tcMar>
              <w:top w:w="100" w:type="dxa"/>
              <w:left w:w="100" w:type="dxa"/>
              <w:bottom w:w="100" w:type="dxa"/>
              <w:right w:w="100" w:type="dxa"/>
            </w:tcMar>
            <w:vAlign w:val="center"/>
          </w:tcPr>
          <w:p w14:paraId="6AF819B2" w14:textId="77777777" w:rsidR="00431614" w:rsidRDefault="00000000">
            <w:pPr>
              <w:widowControl w:val="0"/>
              <w:spacing w:after="0" w:line="240" w:lineRule="auto"/>
              <w:ind w:left="0"/>
              <w:jc w:val="center"/>
              <w:rPr>
                <w:b/>
                <w:sz w:val="28"/>
                <w:szCs w:val="28"/>
              </w:rPr>
            </w:pPr>
            <w:r>
              <w:rPr>
                <w:b/>
                <w:sz w:val="28"/>
                <w:szCs w:val="28"/>
              </w:rPr>
              <w:t>4</w:t>
            </w:r>
          </w:p>
        </w:tc>
        <w:tc>
          <w:tcPr>
            <w:tcW w:w="2220" w:type="dxa"/>
            <w:shd w:val="clear" w:color="auto" w:fill="auto"/>
            <w:tcMar>
              <w:top w:w="100" w:type="dxa"/>
              <w:left w:w="100" w:type="dxa"/>
              <w:bottom w:w="100" w:type="dxa"/>
              <w:right w:w="100" w:type="dxa"/>
            </w:tcMar>
            <w:vAlign w:val="center"/>
          </w:tcPr>
          <w:p w14:paraId="4AFEA29F" w14:textId="77777777" w:rsidR="00431614" w:rsidRDefault="00000000">
            <w:pPr>
              <w:widowControl w:val="0"/>
              <w:spacing w:after="40" w:line="256" w:lineRule="auto"/>
              <w:ind w:left="0"/>
              <w:jc w:val="center"/>
              <w:rPr>
                <w:sz w:val="28"/>
                <w:szCs w:val="28"/>
              </w:rPr>
            </w:pPr>
            <w:r>
              <w:rPr>
                <w:sz w:val="28"/>
                <w:szCs w:val="28"/>
              </w:rPr>
              <w:t>Làm giảm</w:t>
            </w:r>
          </w:p>
          <w:p w14:paraId="25B18967"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26F0ED84" w14:textId="77777777" w:rsidR="00431614" w:rsidRDefault="00000000">
            <w:pPr>
              <w:widowControl w:val="0"/>
              <w:spacing w:after="0" w:line="240" w:lineRule="auto"/>
              <w:ind w:left="0"/>
              <w:jc w:val="center"/>
              <w:rPr>
                <w:sz w:val="28"/>
                <w:szCs w:val="28"/>
              </w:rPr>
            </w:pPr>
            <w:r>
              <w:rPr>
                <w:sz w:val="28"/>
                <w:szCs w:val="28"/>
              </w:rPr>
              <w:t>Thống nhất với khách hàng ngay từ ban đầu</w:t>
            </w:r>
          </w:p>
        </w:tc>
        <w:tc>
          <w:tcPr>
            <w:tcW w:w="1680" w:type="dxa"/>
            <w:shd w:val="clear" w:color="auto" w:fill="auto"/>
            <w:tcMar>
              <w:top w:w="100" w:type="dxa"/>
              <w:left w:w="100" w:type="dxa"/>
              <w:bottom w:w="100" w:type="dxa"/>
              <w:right w:w="100" w:type="dxa"/>
            </w:tcMar>
            <w:vAlign w:val="center"/>
          </w:tcPr>
          <w:p w14:paraId="03D4A42B" w14:textId="77777777" w:rsidR="00431614" w:rsidRDefault="00000000">
            <w:pPr>
              <w:widowControl w:val="0"/>
              <w:spacing w:after="0" w:line="235" w:lineRule="auto"/>
              <w:ind w:left="0"/>
              <w:jc w:val="center"/>
              <w:rPr>
                <w:sz w:val="28"/>
                <w:szCs w:val="28"/>
              </w:rPr>
            </w:pPr>
            <w:r>
              <w:rPr>
                <w:sz w:val="28"/>
                <w:szCs w:val="28"/>
              </w:rPr>
              <w:t>Nhà phân tích nghiệp vụ</w:t>
            </w:r>
          </w:p>
          <w:p w14:paraId="0FAAB67A" w14:textId="77777777" w:rsidR="00431614" w:rsidRDefault="00000000">
            <w:pPr>
              <w:widowControl w:val="0"/>
              <w:spacing w:after="0" w:line="240" w:lineRule="auto"/>
              <w:ind w:left="0"/>
              <w:jc w:val="center"/>
              <w:rPr>
                <w:sz w:val="28"/>
                <w:szCs w:val="28"/>
              </w:rPr>
            </w:pPr>
            <w:r>
              <w:rPr>
                <w:sz w:val="28"/>
                <w:szCs w:val="28"/>
              </w:rPr>
              <w:t>kinh doanh</w:t>
            </w:r>
          </w:p>
        </w:tc>
        <w:tc>
          <w:tcPr>
            <w:tcW w:w="1395" w:type="dxa"/>
            <w:shd w:val="clear" w:color="auto" w:fill="auto"/>
            <w:tcMar>
              <w:top w:w="100" w:type="dxa"/>
              <w:left w:w="100" w:type="dxa"/>
              <w:bottom w:w="100" w:type="dxa"/>
              <w:right w:w="100" w:type="dxa"/>
            </w:tcMar>
            <w:vAlign w:val="center"/>
          </w:tcPr>
          <w:p w14:paraId="23272A48" w14:textId="77777777" w:rsidR="00431614" w:rsidRDefault="00000000">
            <w:pPr>
              <w:widowControl w:val="0"/>
              <w:spacing w:after="20" w:line="256" w:lineRule="auto"/>
              <w:ind w:left="0"/>
              <w:jc w:val="center"/>
              <w:rPr>
                <w:sz w:val="28"/>
                <w:szCs w:val="28"/>
              </w:rPr>
            </w:pPr>
            <w:r>
              <w:rPr>
                <w:sz w:val="28"/>
                <w:szCs w:val="28"/>
              </w:rPr>
              <w:t>Đã thực</w:t>
            </w:r>
          </w:p>
          <w:p w14:paraId="308DDC55" w14:textId="77777777" w:rsidR="00431614" w:rsidRDefault="00000000">
            <w:pPr>
              <w:widowControl w:val="0"/>
              <w:spacing w:after="0" w:line="240" w:lineRule="auto"/>
              <w:ind w:left="0"/>
              <w:jc w:val="center"/>
              <w:rPr>
                <w:sz w:val="28"/>
                <w:szCs w:val="28"/>
              </w:rPr>
            </w:pPr>
            <w:r>
              <w:rPr>
                <w:sz w:val="28"/>
                <w:szCs w:val="28"/>
              </w:rPr>
              <w:t>hiện</w:t>
            </w:r>
          </w:p>
        </w:tc>
      </w:tr>
      <w:tr w:rsidR="00431614" w14:paraId="33A627CB" w14:textId="77777777">
        <w:tc>
          <w:tcPr>
            <w:tcW w:w="705" w:type="dxa"/>
            <w:shd w:val="clear" w:color="auto" w:fill="auto"/>
            <w:tcMar>
              <w:top w:w="100" w:type="dxa"/>
              <w:left w:w="100" w:type="dxa"/>
              <w:bottom w:w="100" w:type="dxa"/>
              <w:right w:w="100" w:type="dxa"/>
            </w:tcMar>
            <w:vAlign w:val="center"/>
          </w:tcPr>
          <w:p w14:paraId="3AD10932" w14:textId="77777777" w:rsidR="00431614" w:rsidRDefault="00000000">
            <w:pPr>
              <w:widowControl w:val="0"/>
              <w:spacing w:after="0" w:line="240" w:lineRule="auto"/>
              <w:ind w:left="0"/>
              <w:jc w:val="center"/>
              <w:rPr>
                <w:b/>
                <w:sz w:val="28"/>
                <w:szCs w:val="28"/>
              </w:rPr>
            </w:pPr>
            <w:r>
              <w:rPr>
                <w:b/>
                <w:sz w:val="28"/>
                <w:szCs w:val="28"/>
              </w:rPr>
              <w:t>5</w:t>
            </w:r>
          </w:p>
        </w:tc>
        <w:tc>
          <w:tcPr>
            <w:tcW w:w="2220" w:type="dxa"/>
            <w:shd w:val="clear" w:color="auto" w:fill="auto"/>
            <w:tcMar>
              <w:top w:w="100" w:type="dxa"/>
              <w:left w:w="100" w:type="dxa"/>
              <w:bottom w:w="100" w:type="dxa"/>
              <w:right w:w="100" w:type="dxa"/>
            </w:tcMar>
            <w:vAlign w:val="center"/>
          </w:tcPr>
          <w:p w14:paraId="005A876E" w14:textId="77777777" w:rsidR="00431614" w:rsidRDefault="00000000">
            <w:pPr>
              <w:widowControl w:val="0"/>
              <w:spacing w:after="0" w:line="240" w:lineRule="auto"/>
              <w:ind w:left="0"/>
              <w:jc w:val="center"/>
              <w:rPr>
                <w:sz w:val="28"/>
                <w:szCs w:val="28"/>
              </w:rPr>
            </w:pPr>
            <w:r>
              <w:rPr>
                <w:sz w:val="28"/>
                <w:szCs w:val="28"/>
              </w:rPr>
              <w:t>Tránh xảy ra rủi ro</w:t>
            </w:r>
          </w:p>
        </w:tc>
        <w:tc>
          <w:tcPr>
            <w:tcW w:w="3090" w:type="dxa"/>
            <w:shd w:val="clear" w:color="auto" w:fill="auto"/>
            <w:tcMar>
              <w:top w:w="100" w:type="dxa"/>
              <w:left w:w="100" w:type="dxa"/>
              <w:bottom w:w="100" w:type="dxa"/>
              <w:right w:w="100" w:type="dxa"/>
            </w:tcMar>
            <w:vAlign w:val="center"/>
          </w:tcPr>
          <w:p w14:paraId="2C0A2648" w14:textId="77777777" w:rsidR="00431614" w:rsidRDefault="00000000">
            <w:pPr>
              <w:widowControl w:val="0"/>
              <w:spacing w:after="0" w:line="240" w:lineRule="auto"/>
              <w:ind w:left="0"/>
              <w:jc w:val="center"/>
              <w:rPr>
                <w:sz w:val="28"/>
                <w:szCs w:val="28"/>
              </w:rPr>
            </w:pPr>
            <w:r>
              <w:rPr>
                <w:sz w:val="28"/>
                <w:szCs w:val="28"/>
              </w:rPr>
              <w:t>Giám đốc khách hàng cần điều phối tối quan hệ giữa khách hàng và nhóm phát triển</w:t>
            </w:r>
          </w:p>
        </w:tc>
        <w:tc>
          <w:tcPr>
            <w:tcW w:w="1680" w:type="dxa"/>
            <w:shd w:val="clear" w:color="auto" w:fill="auto"/>
            <w:tcMar>
              <w:top w:w="100" w:type="dxa"/>
              <w:left w:w="100" w:type="dxa"/>
              <w:bottom w:w="100" w:type="dxa"/>
              <w:right w:w="100" w:type="dxa"/>
            </w:tcMar>
            <w:vAlign w:val="center"/>
          </w:tcPr>
          <w:p w14:paraId="1C6B6F27" w14:textId="77777777" w:rsidR="00431614" w:rsidRDefault="00000000">
            <w:pPr>
              <w:widowControl w:val="0"/>
              <w:spacing w:after="0" w:line="256" w:lineRule="auto"/>
              <w:ind w:left="0"/>
              <w:jc w:val="center"/>
              <w:rPr>
                <w:sz w:val="28"/>
                <w:szCs w:val="28"/>
              </w:rPr>
            </w:pPr>
            <w:r>
              <w:rPr>
                <w:sz w:val="28"/>
                <w:szCs w:val="28"/>
              </w:rPr>
              <w:t>Giám đốc dự</w:t>
            </w:r>
          </w:p>
          <w:p w14:paraId="6093E89C"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254F806A" w14:textId="77777777" w:rsidR="00431614" w:rsidRDefault="00000000">
            <w:pPr>
              <w:widowControl w:val="0"/>
              <w:spacing w:after="20" w:line="256" w:lineRule="auto"/>
              <w:ind w:left="0"/>
              <w:jc w:val="center"/>
              <w:rPr>
                <w:sz w:val="28"/>
                <w:szCs w:val="28"/>
              </w:rPr>
            </w:pPr>
            <w:r>
              <w:rPr>
                <w:sz w:val="28"/>
                <w:szCs w:val="28"/>
              </w:rPr>
              <w:t>Đang</w:t>
            </w:r>
          </w:p>
          <w:p w14:paraId="75FE30E1"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4C0FF527" w14:textId="77777777">
        <w:tc>
          <w:tcPr>
            <w:tcW w:w="705" w:type="dxa"/>
            <w:shd w:val="clear" w:color="auto" w:fill="auto"/>
            <w:tcMar>
              <w:top w:w="100" w:type="dxa"/>
              <w:left w:w="100" w:type="dxa"/>
              <w:bottom w:w="100" w:type="dxa"/>
              <w:right w:w="100" w:type="dxa"/>
            </w:tcMar>
            <w:vAlign w:val="center"/>
          </w:tcPr>
          <w:p w14:paraId="08515A8F" w14:textId="77777777" w:rsidR="00431614" w:rsidRDefault="00000000">
            <w:pPr>
              <w:widowControl w:val="0"/>
              <w:spacing w:after="0" w:line="240" w:lineRule="auto"/>
              <w:ind w:left="0"/>
              <w:jc w:val="center"/>
              <w:rPr>
                <w:b/>
                <w:sz w:val="28"/>
                <w:szCs w:val="28"/>
              </w:rPr>
            </w:pPr>
            <w:r>
              <w:rPr>
                <w:b/>
                <w:sz w:val="28"/>
                <w:szCs w:val="28"/>
              </w:rPr>
              <w:t>6</w:t>
            </w:r>
          </w:p>
        </w:tc>
        <w:tc>
          <w:tcPr>
            <w:tcW w:w="2220" w:type="dxa"/>
            <w:shd w:val="clear" w:color="auto" w:fill="auto"/>
            <w:tcMar>
              <w:top w:w="100" w:type="dxa"/>
              <w:left w:w="100" w:type="dxa"/>
              <w:bottom w:w="100" w:type="dxa"/>
              <w:right w:w="100" w:type="dxa"/>
            </w:tcMar>
            <w:vAlign w:val="center"/>
          </w:tcPr>
          <w:p w14:paraId="340BE230" w14:textId="77777777" w:rsidR="00431614" w:rsidRDefault="00000000">
            <w:pPr>
              <w:widowControl w:val="0"/>
              <w:spacing w:after="40" w:line="256" w:lineRule="auto"/>
              <w:ind w:left="0"/>
              <w:jc w:val="center"/>
              <w:rPr>
                <w:sz w:val="28"/>
                <w:szCs w:val="28"/>
              </w:rPr>
            </w:pPr>
            <w:r>
              <w:rPr>
                <w:sz w:val="28"/>
                <w:szCs w:val="28"/>
              </w:rPr>
              <w:t>Làm giảm</w:t>
            </w:r>
          </w:p>
          <w:p w14:paraId="46F114CB"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29B782EB" w14:textId="77777777" w:rsidR="00431614" w:rsidRDefault="00000000">
            <w:pPr>
              <w:widowControl w:val="0"/>
              <w:spacing w:after="0" w:line="240" w:lineRule="auto"/>
              <w:ind w:left="0"/>
              <w:jc w:val="center"/>
              <w:rPr>
                <w:sz w:val="28"/>
                <w:szCs w:val="28"/>
              </w:rPr>
            </w:pPr>
            <w:r>
              <w:rPr>
                <w:sz w:val="28"/>
                <w:szCs w:val="28"/>
              </w:rPr>
              <w:t>Sử dụng hợp lý các phương pháp ước lượng</w:t>
            </w:r>
          </w:p>
        </w:tc>
        <w:tc>
          <w:tcPr>
            <w:tcW w:w="1680" w:type="dxa"/>
            <w:shd w:val="clear" w:color="auto" w:fill="auto"/>
            <w:tcMar>
              <w:top w:w="100" w:type="dxa"/>
              <w:left w:w="100" w:type="dxa"/>
              <w:bottom w:w="100" w:type="dxa"/>
              <w:right w:w="100" w:type="dxa"/>
            </w:tcMar>
            <w:vAlign w:val="center"/>
          </w:tcPr>
          <w:p w14:paraId="00263CAE" w14:textId="77777777" w:rsidR="00431614" w:rsidRDefault="00000000">
            <w:pPr>
              <w:widowControl w:val="0"/>
              <w:spacing w:after="0" w:line="256" w:lineRule="auto"/>
              <w:ind w:left="0"/>
              <w:jc w:val="center"/>
              <w:rPr>
                <w:sz w:val="28"/>
                <w:szCs w:val="28"/>
              </w:rPr>
            </w:pPr>
            <w:r>
              <w:rPr>
                <w:sz w:val="28"/>
                <w:szCs w:val="28"/>
              </w:rPr>
              <w:t>Giám đốc dự</w:t>
            </w:r>
          </w:p>
          <w:p w14:paraId="55F28161" w14:textId="77777777" w:rsidR="00431614" w:rsidRDefault="00000000">
            <w:pPr>
              <w:widowControl w:val="0"/>
              <w:spacing w:after="0" w:line="240" w:lineRule="auto"/>
              <w:ind w:left="0"/>
              <w:jc w:val="center"/>
              <w:rPr>
                <w:sz w:val="28"/>
                <w:szCs w:val="28"/>
              </w:rPr>
            </w:pPr>
            <w:r>
              <w:rPr>
                <w:sz w:val="28"/>
                <w:szCs w:val="28"/>
              </w:rPr>
              <w:t>án</w:t>
            </w:r>
          </w:p>
          <w:p w14:paraId="535A397C" w14:textId="77777777" w:rsidR="00431614" w:rsidRDefault="00431614">
            <w:pPr>
              <w:widowControl w:val="0"/>
              <w:spacing w:after="0" w:line="240" w:lineRule="auto"/>
              <w:ind w:left="0"/>
              <w:jc w:val="center"/>
              <w:rPr>
                <w:sz w:val="28"/>
                <w:szCs w:val="28"/>
              </w:rPr>
            </w:pPr>
          </w:p>
        </w:tc>
        <w:tc>
          <w:tcPr>
            <w:tcW w:w="1395" w:type="dxa"/>
            <w:shd w:val="clear" w:color="auto" w:fill="auto"/>
            <w:tcMar>
              <w:top w:w="100" w:type="dxa"/>
              <w:left w:w="100" w:type="dxa"/>
              <w:bottom w:w="100" w:type="dxa"/>
              <w:right w:w="100" w:type="dxa"/>
            </w:tcMar>
            <w:vAlign w:val="center"/>
          </w:tcPr>
          <w:p w14:paraId="475C2AB4" w14:textId="77777777" w:rsidR="00431614" w:rsidRDefault="00000000">
            <w:pPr>
              <w:widowControl w:val="0"/>
              <w:spacing w:after="20" w:line="256" w:lineRule="auto"/>
              <w:ind w:left="0"/>
              <w:jc w:val="center"/>
              <w:rPr>
                <w:sz w:val="28"/>
                <w:szCs w:val="28"/>
              </w:rPr>
            </w:pPr>
            <w:r>
              <w:rPr>
                <w:sz w:val="28"/>
                <w:szCs w:val="28"/>
              </w:rPr>
              <w:t>Đã thực</w:t>
            </w:r>
          </w:p>
          <w:p w14:paraId="35DF215E" w14:textId="77777777" w:rsidR="00431614" w:rsidRDefault="00000000">
            <w:pPr>
              <w:widowControl w:val="0"/>
              <w:spacing w:after="0" w:line="240" w:lineRule="auto"/>
              <w:ind w:left="0"/>
              <w:jc w:val="center"/>
              <w:rPr>
                <w:sz w:val="28"/>
                <w:szCs w:val="28"/>
              </w:rPr>
            </w:pPr>
            <w:r>
              <w:rPr>
                <w:sz w:val="28"/>
                <w:szCs w:val="28"/>
              </w:rPr>
              <w:t>hiện</w:t>
            </w:r>
          </w:p>
        </w:tc>
      </w:tr>
      <w:tr w:rsidR="00431614" w14:paraId="4CD05408" w14:textId="77777777">
        <w:tc>
          <w:tcPr>
            <w:tcW w:w="705" w:type="dxa"/>
            <w:shd w:val="clear" w:color="auto" w:fill="auto"/>
            <w:tcMar>
              <w:top w:w="100" w:type="dxa"/>
              <w:left w:w="100" w:type="dxa"/>
              <w:bottom w:w="100" w:type="dxa"/>
              <w:right w:w="100" w:type="dxa"/>
            </w:tcMar>
            <w:vAlign w:val="center"/>
          </w:tcPr>
          <w:p w14:paraId="1B3CC97D" w14:textId="77777777" w:rsidR="00431614" w:rsidRDefault="00000000">
            <w:pPr>
              <w:widowControl w:val="0"/>
              <w:spacing w:after="0" w:line="240" w:lineRule="auto"/>
              <w:ind w:left="0"/>
              <w:jc w:val="center"/>
              <w:rPr>
                <w:b/>
                <w:sz w:val="28"/>
                <w:szCs w:val="28"/>
              </w:rPr>
            </w:pPr>
            <w:r>
              <w:rPr>
                <w:b/>
                <w:sz w:val="28"/>
                <w:szCs w:val="28"/>
              </w:rPr>
              <w:t>7</w:t>
            </w:r>
          </w:p>
        </w:tc>
        <w:tc>
          <w:tcPr>
            <w:tcW w:w="2220" w:type="dxa"/>
            <w:shd w:val="clear" w:color="auto" w:fill="auto"/>
            <w:tcMar>
              <w:top w:w="100" w:type="dxa"/>
              <w:left w:w="100" w:type="dxa"/>
              <w:bottom w:w="100" w:type="dxa"/>
              <w:right w:w="100" w:type="dxa"/>
            </w:tcMar>
            <w:vAlign w:val="center"/>
          </w:tcPr>
          <w:p w14:paraId="060A7E9B" w14:textId="77777777" w:rsidR="00431614" w:rsidRDefault="00000000">
            <w:pPr>
              <w:widowControl w:val="0"/>
              <w:spacing w:after="40" w:line="256" w:lineRule="auto"/>
              <w:ind w:left="0"/>
              <w:jc w:val="center"/>
              <w:rPr>
                <w:sz w:val="28"/>
                <w:szCs w:val="28"/>
              </w:rPr>
            </w:pPr>
            <w:r>
              <w:rPr>
                <w:sz w:val="28"/>
                <w:szCs w:val="28"/>
              </w:rPr>
              <w:t>Làm giảm</w:t>
            </w:r>
          </w:p>
          <w:p w14:paraId="5BA7AAA4"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4A4A4778" w14:textId="77777777" w:rsidR="00431614" w:rsidRDefault="00000000">
            <w:pPr>
              <w:widowControl w:val="0"/>
              <w:spacing w:after="0" w:line="240" w:lineRule="auto"/>
              <w:ind w:left="0"/>
              <w:jc w:val="center"/>
              <w:rPr>
                <w:sz w:val="28"/>
                <w:szCs w:val="28"/>
              </w:rPr>
            </w:pPr>
            <w:r>
              <w:rPr>
                <w:sz w:val="28"/>
                <w:szCs w:val="28"/>
              </w:rPr>
              <w:t>Xác định rõ các chức năng theo yêu cầu của khách hàng</w:t>
            </w:r>
          </w:p>
        </w:tc>
        <w:tc>
          <w:tcPr>
            <w:tcW w:w="1680" w:type="dxa"/>
            <w:shd w:val="clear" w:color="auto" w:fill="auto"/>
            <w:tcMar>
              <w:top w:w="100" w:type="dxa"/>
              <w:left w:w="100" w:type="dxa"/>
              <w:bottom w:w="100" w:type="dxa"/>
              <w:right w:w="100" w:type="dxa"/>
            </w:tcMar>
            <w:vAlign w:val="center"/>
          </w:tcPr>
          <w:p w14:paraId="1EA4A408" w14:textId="77777777" w:rsidR="00431614" w:rsidRDefault="00000000">
            <w:pPr>
              <w:widowControl w:val="0"/>
              <w:spacing w:after="0" w:line="256" w:lineRule="auto"/>
              <w:ind w:left="0"/>
              <w:jc w:val="center"/>
              <w:rPr>
                <w:sz w:val="28"/>
                <w:szCs w:val="28"/>
              </w:rPr>
            </w:pPr>
            <w:r>
              <w:rPr>
                <w:sz w:val="28"/>
                <w:szCs w:val="28"/>
              </w:rPr>
              <w:t>Giám đốc dự</w:t>
            </w:r>
          </w:p>
          <w:p w14:paraId="2D358DCA"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7A8D51C6" w14:textId="77777777" w:rsidR="00431614" w:rsidRDefault="00000000">
            <w:pPr>
              <w:widowControl w:val="0"/>
              <w:spacing w:after="20" w:line="256" w:lineRule="auto"/>
              <w:ind w:left="0"/>
              <w:jc w:val="center"/>
              <w:rPr>
                <w:sz w:val="28"/>
                <w:szCs w:val="28"/>
              </w:rPr>
            </w:pPr>
            <w:r>
              <w:rPr>
                <w:sz w:val="28"/>
                <w:szCs w:val="28"/>
              </w:rPr>
              <w:t>Đã thực</w:t>
            </w:r>
          </w:p>
          <w:p w14:paraId="1A871F81" w14:textId="77777777" w:rsidR="00431614" w:rsidRDefault="00000000">
            <w:pPr>
              <w:widowControl w:val="0"/>
              <w:spacing w:after="0" w:line="240" w:lineRule="auto"/>
              <w:ind w:left="0"/>
              <w:jc w:val="center"/>
              <w:rPr>
                <w:sz w:val="28"/>
                <w:szCs w:val="28"/>
              </w:rPr>
            </w:pPr>
            <w:r>
              <w:rPr>
                <w:sz w:val="28"/>
                <w:szCs w:val="28"/>
              </w:rPr>
              <w:t>hiện</w:t>
            </w:r>
          </w:p>
        </w:tc>
      </w:tr>
      <w:tr w:rsidR="00431614" w14:paraId="10C6013E" w14:textId="77777777">
        <w:tc>
          <w:tcPr>
            <w:tcW w:w="705" w:type="dxa"/>
            <w:shd w:val="clear" w:color="auto" w:fill="auto"/>
            <w:tcMar>
              <w:top w:w="100" w:type="dxa"/>
              <w:left w:w="100" w:type="dxa"/>
              <w:bottom w:w="100" w:type="dxa"/>
              <w:right w:w="100" w:type="dxa"/>
            </w:tcMar>
            <w:vAlign w:val="center"/>
          </w:tcPr>
          <w:p w14:paraId="6F348B46" w14:textId="77777777" w:rsidR="00431614" w:rsidRDefault="00000000">
            <w:pPr>
              <w:widowControl w:val="0"/>
              <w:spacing w:after="0" w:line="240" w:lineRule="auto"/>
              <w:ind w:left="0"/>
              <w:jc w:val="center"/>
              <w:rPr>
                <w:b/>
                <w:sz w:val="28"/>
                <w:szCs w:val="28"/>
              </w:rPr>
            </w:pPr>
            <w:r>
              <w:rPr>
                <w:b/>
                <w:sz w:val="28"/>
                <w:szCs w:val="28"/>
              </w:rPr>
              <w:t>8</w:t>
            </w:r>
          </w:p>
        </w:tc>
        <w:tc>
          <w:tcPr>
            <w:tcW w:w="2220" w:type="dxa"/>
            <w:shd w:val="clear" w:color="auto" w:fill="auto"/>
            <w:tcMar>
              <w:top w:w="100" w:type="dxa"/>
              <w:left w:w="100" w:type="dxa"/>
              <w:bottom w:w="100" w:type="dxa"/>
              <w:right w:w="100" w:type="dxa"/>
            </w:tcMar>
            <w:vAlign w:val="center"/>
          </w:tcPr>
          <w:p w14:paraId="4DCFEA80" w14:textId="77777777" w:rsidR="00431614" w:rsidRDefault="00000000">
            <w:pPr>
              <w:widowControl w:val="0"/>
              <w:spacing w:after="40" w:line="256" w:lineRule="auto"/>
              <w:ind w:left="0"/>
              <w:jc w:val="center"/>
              <w:rPr>
                <w:sz w:val="28"/>
                <w:szCs w:val="28"/>
              </w:rPr>
            </w:pPr>
            <w:r>
              <w:rPr>
                <w:sz w:val="28"/>
                <w:szCs w:val="28"/>
              </w:rPr>
              <w:t>Làm giảm</w:t>
            </w:r>
          </w:p>
          <w:p w14:paraId="3C6403E5"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63F64866" w14:textId="77777777" w:rsidR="00431614" w:rsidRDefault="00000000">
            <w:pPr>
              <w:widowControl w:val="0"/>
              <w:spacing w:after="0" w:line="240" w:lineRule="auto"/>
              <w:ind w:left="0"/>
              <w:jc w:val="center"/>
              <w:rPr>
                <w:sz w:val="28"/>
                <w:szCs w:val="28"/>
              </w:rPr>
            </w:pPr>
            <w:r>
              <w:rPr>
                <w:sz w:val="28"/>
                <w:szCs w:val="28"/>
              </w:rPr>
              <w:t>Thực hiện tốt quá trình kiểm tra chất lượng sản phẩm</w:t>
            </w:r>
          </w:p>
        </w:tc>
        <w:tc>
          <w:tcPr>
            <w:tcW w:w="1680" w:type="dxa"/>
            <w:shd w:val="clear" w:color="auto" w:fill="auto"/>
            <w:tcMar>
              <w:top w:w="100" w:type="dxa"/>
              <w:left w:w="100" w:type="dxa"/>
              <w:bottom w:w="100" w:type="dxa"/>
              <w:right w:w="100" w:type="dxa"/>
            </w:tcMar>
            <w:vAlign w:val="center"/>
          </w:tcPr>
          <w:p w14:paraId="7A445395" w14:textId="77777777" w:rsidR="00431614" w:rsidRDefault="00000000">
            <w:pPr>
              <w:widowControl w:val="0"/>
              <w:spacing w:after="0" w:line="256" w:lineRule="auto"/>
              <w:ind w:left="0"/>
              <w:jc w:val="center"/>
              <w:rPr>
                <w:sz w:val="28"/>
                <w:szCs w:val="28"/>
              </w:rPr>
            </w:pPr>
            <w:r>
              <w:rPr>
                <w:sz w:val="28"/>
                <w:szCs w:val="28"/>
              </w:rPr>
              <w:t>Giám đốc dự</w:t>
            </w:r>
          </w:p>
          <w:p w14:paraId="2A4775DD"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12816725" w14:textId="77777777" w:rsidR="00431614" w:rsidRDefault="00000000">
            <w:pPr>
              <w:widowControl w:val="0"/>
              <w:spacing w:after="20" w:line="256" w:lineRule="auto"/>
              <w:ind w:left="0"/>
              <w:jc w:val="center"/>
              <w:rPr>
                <w:sz w:val="28"/>
                <w:szCs w:val="28"/>
              </w:rPr>
            </w:pPr>
            <w:r>
              <w:rPr>
                <w:sz w:val="28"/>
                <w:szCs w:val="28"/>
              </w:rPr>
              <w:t>Chưa</w:t>
            </w:r>
          </w:p>
          <w:p w14:paraId="095EB157"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192A3893" w14:textId="77777777">
        <w:tc>
          <w:tcPr>
            <w:tcW w:w="705" w:type="dxa"/>
            <w:shd w:val="clear" w:color="auto" w:fill="auto"/>
            <w:tcMar>
              <w:top w:w="100" w:type="dxa"/>
              <w:left w:w="100" w:type="dxa"/>
              <w:bottom w:w="100" w:type="dxa"/>
              <w:right w:w="100" w:type="dxa"/>
            </w:tcMar>
            <w:vAlign w:val="center"/>
          </w:tcPr>
          <w:p w14:paraId="172A6890" w14:textId="77777777" w:rsidR="00431614" w:rsidRDefault="00000000">
            <w:pPr>
              <w:widowControl w:val="0"/>
              <w:spacing w:after="0" w:line="240" w:lineRule="auto"/>
              <w:ind w:left="0"/>
              <w:jc w:val="center"/>
              <w:rPr>
                <w:b/>
                <w:sz w:val="28"/>
                <w:szCs w:val="28"/>
              </w:rPr>
            </w:pPr>
            <w:r>
              <w:rPr>
                <w:b/>
                <w:sz w:val="28"/>
                <w:szCs w:val="28"/>
              </w:rPr>
              <w:t>9</w:t>
            </w:r>
          </w:p>
        </w:tc>
        <w:tc>
          <w:tcPr>
            <w:tcW w:w="2220" w:type="dxa"/>
            <w:shd w:val="clear" w:color="auto" w:fill="auto"/>
            <w:tcMar>
              <w:top w:w="100" w:type="dxa"/>
              <w:left w:w="100" w:type="dxa"/>
              <w:bottom w:w="100" w:type="dxa"/>
              <w:right w:w="100" w:type="dxa"/>
            </w:tcMar>
            <w:vAlign w:val="center"/>
          </w:tcPr>
          <w:p w14:paraId="50FA2943" w14:textId="77777777" w:rsidR="00431614" w:rsidRDefault="00000000">
            <w:pPr>
              <w:widowControl w:val="0"/>
              <w:spacing w:after="40" w:line="256" w:lineRule="auto"/>
              <w:ind w:left="0"/>
              <w:jc w:val="center"/>
              <w:rPr>
                <w:sz w:val="28"/>
                <w:szCs w:val="28"/>
              </w:rPr>
            </w:pPr>
            <w:r>
              <w:rPr>
                <w:sz w:val="28"/>
                <w:szCs w:val="28"/>
              </w:rPr>
              <w:t>Làm giảm</w:t>
            </w:r>
          </w:p>
          <w:p w14:paraId="280DDE16"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370DB74D" w14:textId="77777777" w:rsidR="00431614" w:rsidRDefault="00000000">
            <w:pPr>
              <w:widowControl w:val="0"/>
              <w:spacing w:after="0" w:line="240" w:lineRule="auto"/>
              <w:ind w:left="0"/>
              <w:jc w:val="center"/>
              <w:rPr>
                <w:sz w:val="28"/>
                <w:szCs w:val="28"/>
              </w:rPr>
            </w:pPr>
            <w:r>
              <w:rPr>
                <w:sz w:val="28"/>
                <w:szCs w:val="28"/>
              </w:rPr>
              <w:t>Thực hiện tốt quá trình kiểm tra chất lượng sản phẩm, đảm bảo sản phẩm chạy tốt trên các hệ điều hành khác nhau</w:t>
            </w:r>
          </w:p>
        </w:tc>
        <w:tc>
          <w:tcPr>
            <w:tcW w:w="1680" w:type="dxa"/>
            <w:shd w:val="clear" w:color="auto" w:fill="auto"/>
            <w:tcMar>
              <w:top w:w="100" w:type="dxa"/>
              <w:left w:w="100" w:type="dxa"/>
              <w:bottom w:w="100" w:type="dxa"/>
              <w:right w:w="100" w:type="dxa"/>
            </w:tcMar>
            <w:vAlign w:val="center"/>
          </w:tcPr>
          <w:p w14:paraId="243DDF7D" w14:textId="77777777" w:rsidR="00431614" w:rsidRDefault="00000000">
            <w:pPr>
              <w:widowControl w:val="0"/>
              <w:spacing w:after="0" w:line="256" w:lineRule="auto"/>
              <w:ind w:left="0"/>
              <w:jc w:val="center"/>
              <w:rPr>
                <w:sz w:val="28"/>
                <w:szCs w:val="28"/>
              </w:rPr>
            </w:pPr>
            <w:r>
              <w:rPr>
                <w:sz w:val="28"/>
                <w:szCs w:val="28"/>
              </w:rPr>
              <w:t>Giám đốc dự</w:t>
            </w:r>
          </w:p>
          <w:p w14:paraId="74B38211"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2591C734" w14:textId="77777777" w:rsidR="00431614" w:rsidRDefault="00000000">
            <w:pPr>
              <w:widowControl w:val="0"/>
              <w:spacing w:after="20" w:line="256" w:lineRule="auto"/>
              <w:ind w:left="0"/>
              <w:jc w:val="center"/>
              <w:rPr>
                <w:sz w:val="28"/>
                <w:szCs w:val="28"/>
              </w:rPr>
            </w:pPr>
            <w:r>
              <w:rPr>
                <w:sz w:val="28"/>
                <w:szCs w:val="28"/>
              </w:rPr>
              <w:t>Chưa</w:t>
            </w:r>
          </w:p>
          <w:p w14:paraId="6493E7A3"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372F3EBC" w14:textId="77777777">
        <w:tc>
          <w:tcPr>
            <w:tcW w:w="705" w:type="dxa"/>
            <w:shd w:val="clear" w:color="auto" w:fill="auto"/>
            <w:tcMar>
              <w:top w:w="100" w:type="dxa"/>
              <w:left w:w="100" w:type="dxa"/>
              <w:bottom w:w="100" w:type="dxa"/>
              <w:right w:w="100" w:type="dxa"/>
            </w:tcMar>
            <w:vAlign w:val="center"/>
          </w:tcPr>
          <w:p w14:paraId="03C92983" w14:textId="77777777" w:rsidR="00431614" w:rsidRDefault="00000000">
            <w:pPr>
              <w:widowControl w:val="0"/>
              <w:spacing w:after="0" w:line="240" w:lineRule="auto"/>
              <w:ind w:left="0"/>
              <w:jc w:val="center"/>
              <w:rPr>
                <w:b/>
                <w:sz w:val="28"/>
                <w:szCs w:val="28"/>
              </w:rPr>
            </w:pPr>
            <w:r>
              <w:rPr>
                <w:b/>
                <w:sz w:val="28"/>
                <w:szCs w:val="28"/>
              </w:rPr>
              <w:t>10</w:t>
            </w:r>
          </w:p>
        </w:tc>
        <w:tc>
          <w:tcPr>
            <w:tcW w:w="2220" w:type="dxa"/>
            <w:shd w:val="clear" w:color="auto" w:fill="auto"/>
            <w:tcMar>
              <w:top w:w="100" w:type="dxa"/>
              <w:left w:w="100" w:type="dxa"/>
              <w:bottom w:w="100" w:type="dxa"/>
              <w:right w:w="100" w:type="dxa"/>
            </w:tcMar>
            <w:vAlign w:val="center"/>
          </w:tcPr>
          <w:p w14:paraId="574A2C5A" w14:textId="77777777" w:rsidR="00431614" w:rsidRDefault="00000000">
            <w:pPr>
              <w:widowControl w:val="0"/>
              <w:spacing w:after="0" w:line="240" w:lineRule="auto"/>
              <w:ind w:left="0"/>
              <w:jc w:val="center"/>
              <w:rPr>
                <w:sz w:val="28"/>
                <w:szCs w:val="28"/>
              </w:rPr>
            </w:pPr>
            <w:r>
              <w:rPr>
                <w:sz w:val="28"/>
                <w:szCs w:val="28"/>
              </w:rPr>
              <w:t>Tránh xảy ra rủi ro</w:t>
            </w:r>
          </w:p>
        </w:tc>
        <w:tc>
          <w:tcPr>
            <w:tcW w:w="3090" w:type="dxa"/>
            <w:shd w:val="clear" w:color="auto" w:fill="auto"/>
            <w:tcMar>
              <w:top w:w="100" w:type="dxa"/>
              <w:left w:w="100" w:type="dxa"/>
              <w:bottom w:w="100" w:type="dxa"/>
              <w:right w:w="100" w:type="dxa"/>
            </w:tcMar>
            <w:vAlign w:val="center"/>
          </w:tcPr>
          <w:p w14:paraId="53946783" w14:textId="77777777" w:rsidR="00431614" w:rsidRDefault="00000000">
            <w:pPr>
              <w:widowControl w:val="0"/>
              <w:spacing w:after="0" w:line="240" w:lineRule="auto"/>
              <w:ind w:left="0"/>
              <w:jc w:val="center"/>
              <w:rPr>
                <w:sz w:val="28"/>
                <w:szCs w:val="28"/>
              </w:rPr>
            </w:pPr>
            <w:r>
              <w:rPr>
                <w:sz w:val="28"/>
                <w:szCs w:val="28"/>
              </w:rPr>
              <w:t>Kiểm tra code trong quá trình coding</w:t>
            </w:r>
          </w:p>
        </w:tc>
        <w:tc>
          <w:tcPr>
            <w:tcW w:w="1680" w:type="dxa"/>
            <w:shd w:val="clear" w:color="auto" w:fill="auto"/>
            <w:tcMar>
              <w:top w:w="100" w:type="dxa"/>
              <w:left w:w="100" w:type="dxa"/>
              <w:bottom w:w="100" w:type="dxa"/>
              <w:right w:w="100" w:type="dxa"/>
            </w:tcMar>
            <w:vAlign w:val="center"/>
          </w:tcPr>
          <w:p w14:paraId="7F53FF3A" w14:textId="77777777" w:rsidR="00431614" w:rsidRDefault="00000000">
            <w:pPr>
              <w:widowControl w:val="0"/>
              <w:spacing w:after="0" w:line="240" w:lineRule="auto"/>
              <w:ind w:left="0"/>
              <w:jc w:val="center"/>
              <w:rPr>
                <w:sz w:val="28"/>
                <w:szCs w:val="28"/>
              </w:rPr>
            </w:pPr>
            <w:r>
              <w:rPr>
                <w:sz w:val="28"/>
                <w:szCs w:val="28"/>
              </w:rPr>
              <w:t>Lập trình viên</w:t>
            </w:r>
          </w:p>
        </w:tc>
        <w:tc>
          <w:tcPr>
            <w:tcW w:w="1395" w:type="dxa"/>
            <w:shd w:val="clear" w:color="auto" w:fill="auto"/>
            <w:tcMar>
              <w:top w:w="100" w:type="dxa"/>
              <w:left w:w="100" w:type="dxa"/>
              <w:bottom w:w="100" w:type="dxa"/>
              <w:right w:w="100" w:type="dxa"/>
            </w:tcMar>
            <w:vAlign w:val="center"/>
          </w:tcPr>
          <w:p w14:paraId="547350D3" w14:textId="77777777" w:rsidR="00431614" w:rsidRDefault="00000000">
            <w:pPr>
              <w:widowControl w:val="0"/>
              <w:spacing w:after="20" w:line="256" w:lineRule="auto"/>
              <w:ind w:left="0"/>
              <w:jc w:val="center"/>
              <w:rPr>
                <w:sz w:val="28"/>
                <w:szCs w:val="28"/>
              </w:rPr>
            </w:pPr>
            <w:r>
              <w:rPr>
                <w:sz w:val="28"/>
                <w:szCs w:val="28"/>
              </w:rPr>
              <w:t>Chưa</w:t>
            </w:r>
          </w:p>
          <w:p w14:paraId="66F09920"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25211BBE" w14:textId="77777777">
        <w:tc>
          <w:tcPr>
            <w:tcW w:w="705" w:type="dxa"/>
            <w:shd w:val="clear" w:color="auto" w:fill="auto"/>
            <w:tcMar>
              <w:top w:w="100" w:type="dxa"/>
              <w:left w:w="100" w:type="dxa"/>
              <w:bottom w:w="100" w:type="dxa"/>
              <w:right w:w="100" w:type="dxa"/>
            </w:tcMar>
            <w:vAlign w:val="center"/>
          </w:tcPr>
          <w:p w14:paraId="2A869188" w14:textId="77777777" w:rsidR="00431614" w:rsidRDefault="00000000">
            <w:pPr>
              <w:widowControl w:val="0"/>
              <w:spacing w:after="0" w:line="240" w:lineRule="auto"/>
              <w:ind w:left="0"/>
              <w:jc w:val="center"/>
              <w:rPr>
                <w:b/>
                <w:sz w:val="28"/>
                <w:szCs w:val="28"/>
              </w:rPr>
            </w:pPr>
            <w:r>
              <w:rPr>
                <w:b/>
                <w:sz w:val="28"/>
                <w:szCs w:val="28"/>
              </w:rPr>
              <w:t>11</w:t>
            </w:r>
          </w:p>
        </w:tc>
        <w:tc>
          <w:tcPr>
            <w:tcW w:w="2220" w:type="dxa"/>
            <w:shd w:val="clear" w:color="auto" w:fill="auto"/>
            <w:tcMar>
              <w:top w:w="100" w:type="dxa"/>
              <w:left w:w="100" w:type="dxa"/>
              <w:bottom w:w="100" w:type="dxa"/>
              <w:right w:w="100" w:type="dxa"/>
            </w:tcMar>
            <w:vAlign w:val="center"/>
          </w:tcPr>
          <w:p w14:paraId="0789E314" w14:textId="77777777" w:rsidR="00431614" w:rsidRDefault="00000000">
            <w:pPr>
              <w:widowControl w:val="0"/>
              <w:spacing w:after="40" w:line="256" w:lineRule="auto"/>
              <w:ind w:left="0"/>
              <w:jc w:val="center"/>
              <w:rPr>
                <w:sz w:val="28"/>
                <w:szCs w:val="28"/>
              </w:rPr>
            </w:pPr>
            <w:r>
              <w:rPr>
                <w:sz w:val="28"/>
                <w:szCs w:val="28"/>
              </w:rPr>
              <w:t>Làm giảm</w:t>
            </w:r>
          </w:p>
          <w:p w14:paraId="4FD9337B"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5A98DEE2" w14:textId="77777777" w:rsidR="00431614" w:rsidRDefault="00000000">
            <w:pPr>
              <w:widowControl w:val="0"/>
              <w:spacing w:after="0" w:line="240" w:lineRule="auto"/>
              <w:ind w:left="0"/>
              <w:jc w:val="center"/>
              <w:rPr>
                <w:sz w:val="28"/>
                <w:szCs w:val="28"/>
              </w:rPr>
            </w:pPr>
            <w:r>
              <w:rPr>
                <w:sz w:val="28"/>
                <w:szCs w:val="28"/>
              </w:rPr>
              <w:t>Thực hiện đúng tiến độ dự án</w:t>
            </w:r>
          </w:p>
        </w:tc>
        <w:tc>
          <w:tcPr>
            <w:tcW w:w="1680" w:type="dxa"/>
            <w:shd w:val="clear" w:color="auto" w:fill="auto"/>
            <w:tcMar>
              <w:top w:w="100" w:type="dxa"/>
              <w:left w:w="100" w:type="dxa"/>
              <w:bottom w:w="100" w:type="dxa"/>
              <w:right w:w="100" w:type="dxa"/>
            </w:tcMar>
            <w:vAlign w:val="center"/>
          </w:tcPr>
          <w:p w14:paraId="35AB5ED7" w14:textId="77777777" w:rsidR="00431614" w:rsidRDefault="00000000">
            <w:pPr>
              <w:widowControl w:val="0"/>
              <w:spacing w:after="0" w:line="240" w:lineRule="auto"/>
              <w:ind w:left="0"/>
              <w:jc w:val="center"/>
              <w:rPr>
                <w:sz w:val="28"/>
                <w:szCs w:val="28"/>
              </w:rPr>
            </w:pPr>
            <w:r>
              <w:rPr>
                <w:sz w:val="28"/>
                <w:szCs w:val="28"/>
              </w:rPr>
              <w:t>Lập trình viên</w:t>
            </w:r>
          </w:p>
        </w:tc>
        <w:tc>
          <w:tcPr>
            <w:tcW w:w="1395" w:type="dxa"/>
            <w:shd w:val="clear" w:color="auto" w:fill="auto"/>
            <w:tcMar>
              <w:top w:w="100" w:type="dxa"/>
              <w:left w:w="100" w:type="dxa"/>
              <w:bottom w:w="100" w:type="dxa"/>
              <w:right w:w="100" w:type="dxa"/>
            </w:tcMar>
            <w:vAlign w:val="center"/>
          </w:tcPr>
          <w:p w14:paraId="0A6236AD" w14:textId="77777777" w:rsidR="00431614" w:rsidRDefault="00000000">
            <w:pPr>
              <w:widowControl w:val="0"/>
              <w:spacing w:after="20" w:line="256" w:lineRule="auto"/>
              <w:ind w:left="0"/>
              <w:jc w:val="center"/>
              <w:rPr>
                <w:sz w:val="28"/>
                <w:szCs w:val="28"/>
              </w:rPr>
            </w:pPr>
            <w:r>
              <w:rPr>
                <w:sz w:val="28"/>
                <w:szCs w:val="28"/>
              </w:rPr>
              <w:t>Chưa</w:t>
            </w:r>
          </w:p>
          <w:p w14:paraId="74D832C8"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20845537" w14:textId="77777777">
        <w:tc>
          <w:tcPr>
            <w:tcW w:w="705" w:type="dxa"/>
            <w:shd w:val="clear" w:color="auto" w:fill="auto"/>
            <w:tcMar>
              <w:top w:w="100" w:type="dxa"/>
              <w:left w:w="100" w:type="dxa"/>
              <w:bottom w:w="100" w:type="dxa"/>
              <w:right w:w="100" w:type="dxa"/>
            </w:tcMar>
            <w:vAlign w:val="center"/>
          </w:tcPr>
          <w:p w14:paraId="02320FE2" w14:textId="77777777" w:rsidR="00431614" w:rsidRDefault="00000000">
            <w:pPr>
              <w:widowControl w:val="0"/>
              <w:spacing w:after="0" w:line="240" w:lineRule="auto"/>
              <w:ind w:left="0"/>
              <w:jc w:val="center"/>
              <w:rPr>
                <w:b/>
                <w:sz w:val="28"/>
                <w:szCs w:val="28"/>
              </w:rPr>
            </w:pPr>
            <w:r>
              <w:rPr>
                <w:b/>
                <w:sz w:val="28"/>
                <w:szCs w:val="28"/>
              </w:rPr>
              <w:t>12</w:t>
            </w:r>
          </w:p>
        </w:tc>
        <w:tc>
          <w:tcPr>
            <w:tcW w:w="2220" w:type="dxa"/>
            <w:shd w:val="clear" w:color="auto" w:fill="auto"/>
            <w:tcMar>
              <w:top w:w="100" w:type="dxa"/>
              <w:left w:w="100" w:type="dxa"/>
              <w:bottom w:w="100" w:type="dxa"/>
              <w:right w:w="100" w:type="dxa"/>
            </w:tcMar>
            <w:vAlign w:val="center"/>
          </w:tcPr>
          <w:p w14:paraId="55980BFF" w14:textId="77777777" w:rsidR="00431614" w:rsidRDefault="00000000">
            <w:pPr>
              <w:widowControl w:val="0"/>
              <w:spacing w:after="40" w:line="235" w:lineRule="auto"/>
              <w:ind w:left="0"/>
              <w:jc w:val="center"/>
              <w:rPr>
                <w:sz w:val="28"/>
                <w:szCs w:val="28"/>
              </w:rPr>
            </w:pPr>
            <w:r>
              <w:rPr>
                <w:sz w:val="28"/>
                <w:szCs w:val="28"/>
              </w:rPr>
              <w:t>Bổ sung thành viên</w:t>
            </w:r>
          </w:p>
          <w:p w14:paraId="451106A3" w14:textId="77777777" w:rsidR="00431614" w:rsidRDefault="00000000">
            <w:pPr>
              <w:widowControl w:val="0"/>
              <w:spacing w:after="0" w:line="240" w:lineRule="auto"/>
              <w:ind w:left="0"/>
              <w:jc w:val="center"/>
              <w:rPr>
                <w:sz w:val="28"/>
                <w:szCs w:val="28"/>
              </w:rPr>
            </w:pPr>
            <w:r>
              <w:rPr>
                <w:sz w:val="28"/>
                <w:szCs w:val="28"/>
              </w:rPr>
              <w:t>dự bị</w:t>
            </w:r>
          </w:p>
        </w:tc>
        <w:tc>
          <w:tcPr>
            <w:tcW w:w="3090" w:type="dxa"/>
            <w:shd w:val="clear" w:color="auto" w:fill="auto"/>
            <w:tcMar>
              <w:top w:w="100" w:type="dxa"/>
              <w:left w:w="100" w:type="dxa"/>
              <w:bottom w:w="100" w:type="dxa"/>
              <w:right w:w="100" w:type="dxa"/>
            </w:tcMar>
            <w:vAlign w:val="center"/>
          </w:tcPr>
          <w:p w14:paraId="39387342" w14:textId="77777777" w:rsidR="00431614" w:rsidRDefault="00000000">
            <w:pPr>
              <w:widowControl w:val="0"/>
              <w:spacing w:after="0" w:line="240" w:lineRule="auto"/>
              <w:ind w:left="0"/>
              <w:jc w:val="center"/>
              <w:rPr>
                <w:sz w:val="28"/>
                <w:szCs w:val="28"/>
              </w:rPr>
            </w:pPr>
            <w:r>
              <w:rPr>
                <w:sz w:val="28"/>
                <w:szCs w:val="28"/>
              </w:rPr>
              <w:t>Thêm thành viên mới</w:t>
            </w:r>
          </w:p>
        </w:tc>
        <w:tc>
          <w:tcPr>
            <w:tcW w:w="1680" w:type="dxa"/>
            <w:shd w:val="clear" w:color="auto" w:fill="auto"/>
            <w:tcMar>
              <w:top w:w="100" w:type="dxa"/>
              <w:left w:w="100" w:type="dxa"/>
              <w:bottom w:w="100" w:type="dxa"/>
              <w:right w:w="100" w:type="dxa"/>
            </w:tcMar>
            <w:vAlign w:val="center"/>
          </w:tcPr>
          <w:p w14:paraId="45AA6EDD" w14:textId="77777777" w:rsidR="00431614" w:rsidRDefault="00000000">
            <w:pPr>
              <w:widowControl w:val="0"/>
              <w:spacing w:after="0" w:line="256" w:lineRule="auto"/>
              <w:ind w:left="0"/>
              <w:jc w:val="center"/>
              <w:rPr>
                <w:sz w:val="28"/>
                <w:szCs w:val="28"/>
              </w:rPr>
            </w:pPr>
            <w:r>
              <w:rPr>
                <w:sz w:val="28"/>
                <w:szCs w:val="28"/>
              </w:rPr>
              <w:t>Giám đốc dự</w:t>
            </w:r>
          </w:p>
          <w:p w14:paraId="366BDD7E"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631CF001" w14:textId="77777777" w:rsidR="00431614" w:rsidRDefault="00000000">
            <w:pPr>
              <w:widowControl w:val="0"/>
              <w:spacing w:after="20" w:line="256" w:lineRule="auto"/>
              <w:ind w:left="0"/>
              <w:jc w:val="center"/>
              <w:rPr>
                <w:sz w:val="28"/>
                <w:szCs w:val="28"/>
              </w:rPr>
            </w:pPr>
            <w:r>
              <w:rPr>
                <w:sz w:val="28"/>
                <w:szCs w:val="28"/>
              </w:rPr>
              <w:t>Chưa</w:t>
            </w:r>
          </w:p>
          <w:p w14:paraId="68305045"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6AFA998A" w14:textId="77777777">
        <w:tc>
          <w:tcPr>
            <w:tcW w:w="705" w:type="dxa"/>
            <w:shd w:val="clear" w:color="auto" w:fill="auto"/>
            <w:tcMar>
              <w:top w:w="100" w:type="dxa"/>
              <w:left w:w="100" w:type="dxa"/>
              <w:bottom w:w="100" w:type="dxa"/>
              <w:right w:w="100" w:type="dxa"/>
            </w:tcMar>
            <w:vAlign w:val="center"/>
          </w:tcPr>
          <w:p w14:paraId="0FC5D2E9" w14:textId="77777777" w:rsidR="00431614" w:rsidRDefault="00000000">
            <w:pPr>
              <w:widowControl w:val="0"/>
              <w:spacing w:after="0" w:line="240" w:lineRule="auto"/>
              <w:ind w:left="0"/>
              <w:jc w:val="center"/>
              <w:rPr>
                <w:b/>
                <w:sz w:val="28"/>
                <w:szCs w:val="28"/>
              </w:rPr>
            </w:pPr>
            <w:r>
              <w:rPr>
                <w:b/>
                <w:sz w:val="28"/>
                <w:szCs w:val="28"/>
              </w:rPr>
              <w:t>13</w:t>
            </w:r>
          </w:p>
        </w:tc>
        <w:tc>
          <w:tcPr>
            <w:tcW w:w="2220" w:type="dxa"/>
            <w:shd w:val="clear" w:color="auto" w:fill="auto"/>
            <w:tcMar>
              <w:top w:w="100" w:type="dxa"/>
              <w:left w:w="100" w:type="dxa"/>
              <w:bottom w:w="100" w:type="dxa"/>
              <w:right w:w="100" w:type="dxa"/>
            </w:tcMar>
            <w:vAlign w:val="center"/>
          </w:tcPr>
          <w:p w14:paraId="3338E367" w14:textId="77777777" w:rsidR="00431614" w:rsidRDefault="00000000">
            <w:pPr>
              <w:widowControl w:val="0"/>
              <w:spacing w:after="0" w:line="240" w:lineRule="auto"/>
              <w:ind w:left="0"/>
              <w:jc w:val="center"/>
              <w:rPr>
                <w:sz w:val="28"/>
                <w:szCs w:val="28"/>
              </w:rPr>
            </w:pPr>
            <w:r>
              <w:rPr>
                <w:sz w:val="28"/>
                <w:szCs w:val="28"/>
              </w:rPr>
              <w:t>Tránh xảy ra rủi ro</w:t>
            </w:r>
          </w:p>
        </w:tc>
        <w:tc>
          <w:tcPr>
            <w:tcW w:w="3090" w:type="dxa"/>
            <w:shd w:val="clear" w:color="auto" w:fill="auto"/>
            <w:tcMar>
              <w:top w:w="100" w:type="dxa"/>
              <w:left w:w="100" w:type="dxa"/>
              <w:bottom w:w="100" w:type="dxa"/>
              <w:right w:w="100" w:type="dxa"/>
            </w:tcMar>
            <w:vAlign w:val="center"/>
          </w:tcPr>
          <w:p w14:paraId="2878A715" w14:textId="77777777" w:rsidR="00431614" w:rsidRDefault="00000000">
            <w:pPr>
              <w:widowControl w:val="0"/>
              <w:spacing w:after="0" w:line="240" w:lineRule="auto"/>
              <w:ind w:left="0"/>
              <w:jc w:val="center"/>
              <w:rPr>
                <w:sz w:val="28"/>
                <w:szCs w:val="28"/>
              </w:rPr>
            </w:pPr>
            <w:r>
              <w:rPr>
                <w:sz w:val="28"/>
                <w:szCs w:val="28"/>
              </w:rPr>
              <w:t>Tạo không khí thân thiện, cởi mở trong quá trình làm việc</w:t>
            </w:r>
          </w:p>
        </w:tc>
        <w:tc>
          <w:tcPr>
            <w:tcW w:w="1680" w:type="dxa"/>
            <w:shd w:val="clear" w:color="auto" w:fill="auto"/>
            <w:tcMar>
              <w:top w:w="100" w:type="dxa"/>
              <w:left w:w="100" w:type="dxa"/>
              <w:bottom w:w="100" w:type="dxa"/>
              <w:right w:w="100" w:type="dxa"/>
            </w:tcMar>
            <w:vAlign w:val="center"/>
          </w:tcPr>
          <w:p w14:paraId="37AEA11A" w14:textId="77777777" w:rsidR="00431614" w:rsidRDefault="00000000">
            <w:pPr>
              <w:widowControl w:val="0"/>
              <w:spacing w:after="0" w:line="256" w:lineRule="auto"/>
              <w:ind w:left="0"/>
              <w:jc w:val="center"/>
              <w:rPr>
                <w:sz w:val="28"/>
                <w:szCs w:val="28"/>
              </w:rPr>
            </w:pPr>
            <w:r>
              <w:rPr>
                <w:sz w:val="28"/>
                <w:szCs w:val="28"/>
              </w:rPr>
              <w:t>Giám đốc dự</w:t>
            </w:r>
          </w:p>
          <w:p w14:paraId="41673F6E"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30F948C3" w14:textId="77777777" w:rsidR="00431614" w:rsidRDefault="00000000">
            <w:pPr>
              <w:widowControl w:val="0"/>
              <w:spacing w:after="20" w:line="256" w:lineRule="auto"/>
              <w:ind w:left="0"/>
              <w:jc w:val="center"/>
              <w:rPr>
                <w:sz w:val="28"/>
                <w:szCs w:val="28"/>
              </w:rPr>
            </w:pPr>
            <w:r>
              <w:rPr>
                <w:sz w:val="28"/>
                <w:szCs w:val="28"/>
              </w:rPr>
              <w:t>Đang</w:t>
            </w:r>
          </w:p>
          <w:p w14:paraId="66692699"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29646F60" w14:textId="77777777">
        <w:tc>
          <w:tcPr>
            <w:tcW w:w="705" w:type="dxa"/>
            <w:shd w:val="clear" w:color="auto" w:fill="auto"/>
            <w:tcMar>
              <w:top w:w="100" w:type="dxa"/>
              <w:left w:w="100" w:type="dxa"/>
              <w:bottom w:w="100" w:type="dxa"/>
              <w:right w:w="100" w:type="dxa"/>
            </w:tcMar>
            <w:vAlign w:val="center"/>
          </w:tcPr>
          <w:p w14:paraId="2AE13ACB" w14:textId="77777777" w:rsidR="00431614" w:rsidRDefault="00000000">
            <w:pPr>
              <w:widowControl w:val="0"/>
              <w:spacing w:after="0" w:line="240" w:lineRule="auto"/>
              <w:ind w:left="0"/>
              <w:jc w:val="center"/>
              <w:rPr>
                <w:b/>
                <w:sz w:val="28"/>
                <w:szCs w:val="28"/>
              </w:rPr>
            </w:pPr>
            <w:r>
              <w:rPr>
                <w:b/>
                <w:sz w:val="28"/>
                <w:szCs w:val="28"/>
              </w:rPr>
              <w:t>14</w:t>
            </w:r>
          </w:p>
        </w:tc>
        <w:tc>
          <w:tcPr>
            <w:tcW w:w="2220" w:type="dxa"/>
            <w:shd w:val="clear" w:color="auto" w:fill="auto"/>
            <w:tcMar>
              <w:top w:w="100" w:type="dxa"/>
              <w:left w:w="100" w:type="dxa"/>
              <w:bottom w:w="100" w:type="dxa"/>
              <w:right w:w="100" w:type="dxa"/>
            </w:tcMar>
            <w:vAlign w:val="center"/>
          </w:tcPr>
          <w:p w14:paraId="1D995ABC" w14:textId="77777777" w:rsidR="00431614" w:rsidRDefault="00000000">
            <w:pPr>
              <w:widowControl w:val="0"/>
              <w:spacing w:after="40" w:line="256" w:lineRule="auto"/>
              <w:ind w:left="0"/>
              <w:jc w:val="center"/>
              <w:rPr>
                <w:sz w:val="28"/>
                <w:szCs w:val="28"/>
              </w:rPr>
            </w:pPr>
            <w:r>
              <w:rPr>
                <w:sz w:val="28"/>
                <w:szCs w:val="28"/>
              </w:rPr>
              <w:t>Làm giảm</w:t>
            </w:r>
          </w:p>
          <w:p w14:paraId="1F3AA1BC"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275B6F0F" w14:textId="77777777" w:rsidR="00431614" w:rsidRDefault="00000000">
            <w:pPr>
              <w:widowControl w:val="0"/>
              <w:spacing w:after="0" w:line="240" w:lineRule="auto"/>
              <w:ind w:left="0"/>
              <w:jc w:val="center"/>
              <w:rPr>
                <w:sz w:val="28"/>
                <w:szCs w:val="28"/>
              </w:rPr>
            </w:pPr>
            <w:r>
              <w:rPr>
                <w:sz w:val="28"/>
                <w:szCs w:val="28"/>
              </w:rPr>
              <w:t>Thành viên trong dự án cần được tuyển chọn theo trình độ chuyên môn nhất định</w:t>
            </w:r>
          </w:p>
        </w:tc>
        <w:tc>
          <w:tcPr>
            <w:tcW w:w="1680" w:type="dxa"/>
            <w:shd w:val="clear" w:color="auto" w:fill="auto"/>
            <w:tcMar>
              <w:top w:w="100" w:type="dxa"/>
              <w:left w:w="100" w:type="dxa"/>
              <w:bottom w:w="100" w:type="dxa"/>
              <w:right w:w="100" w:type="dxa"/>
            </w:tcMar>
            <w:vAlign w:val="center"/>
          </w:tcPr>
          <w:p w14:paraId="79C04A0B" w14:textId="77777777" w:rsidR="00431614" w:rsidRDefault="00000000">
            <w:pPr>
              <w:widowControl w:val="0"/>
              <w:spacing w:after="0" w:line="256" w:lineRule="auto"/>
              <w:ind w:left="0"/>
              <w:jc w:val="center"/>
              <w:rPr>
                <w:sz w:val="28"/>
                <w:szCs w:val="28"/>
              </w:rPr>
            </w:pPr>
            <w:r>
              <w:rPr>
                <w:sz w:val="28"/>
                <w:szCs w:val="28"/>
              </w:rPr>
              <w:t>Giám đốc dự</w:t>
            </w:r>
          </w:p>
          <w:p w14:paraId="60E57FA8"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5F5F2D04" w14:textId="77777777" w:rsidR="00431614" w:rsidRDefault="00000000">
            <w:pPr>
              <w:widowControl w:val="0"/>
              <w:spacing w:after="20" w:line="256" w:lineRule="auto"/>
              <w:ind w:left="0"/>
              <w:jc w:val="center"/>
              <w:rPr>
                <w:sz w:val="28"/>
                <w:szCs w:val="28"/>
              </w:rPr>
            </w:pPr>
            <w:r>
              <w:rPr>
                <w:sz w:val="28"/>
                <w:szCs w:val="28"/>
              </w:rPr>
              <w:t>Đã thực</w:t>
            </w:r>
          </w:p>
          <w:p w14:paraId="614EDC40" w14:textId="77777777" w:rsidR="00431614" w:rsidRDefault="00000000">
            <w:pPr>
              <w:widowControl w:val="0"/>
              <w:spacing w:after="0" w:line="240" w:lineRule="auto"/>
              <w:ind w:left="0"/>
              <w:jc w:val="center"/>
              <w:rPr>
                <w:sz w:val="28"/>
                <w:szCs w:val="28"/>
              </w:rPr>
            </w:pPr>
            <w:r>
              <w:rPr>
                <w:sz w:val="28"/>
                <w:szCs w:val="28"/>
              </w:rPr>
              <w:t>hiện</w:t>
            </w:r>
          </w:p>
        </w:tc>
      </w:tr>
      <w:tr w:rsidR="00431614" w14:paraId="599A88B9" w14:textId="77777777">
        <w:tc>
          <w:tcPr>
            <w:tcW w:w="705" w:type="dxa"/>
            <w:shd w:val="clear" w:color="auto" w:fill="auto"/>
            <w:tcMar>
              <w:top w:w="100" w:type="dxa"/>
              <w:left w:w="100" w:type="dxa"/>
              <w:bottom w:w="100" w:type="dxa"/>
              <w:right w:w="100" w:type="dxa"/>
            </w:tcMar>
            <w:vAlign w:val="center"/>
          </w:tcPr>
          <w:p w14:paraId="0D116D7A" w14:textId="77777777" w:rsidR="00431614" w:rsidRDefault="00000000">
            <w:pPr>
              <w:widowControl w:val="0"/>
              <w:spacing w:after="0" w:line="240" w:lineRule="auto"/>
              <w:ind w:left="0"/>
              <w:jc w:val="center"/>
              <w:rPr>
                <w:b/>
                <w:sz w:val="28"/>
                <w:szCs w:val="28"/>
              </w:rPr>
            </w:pPr>
            <w:r>
              <w:rPr>
                <w:b/>
                <w:sz w:val="28"/>
                <w:szCs w:val="28"/>
              </w:rPr>
              <w:t>15</w:t>
            </w:r>
          </w:p>
        </w:tc>
        <w:tc>
          <w:tcPr>
            <w:tcW w:w="2220" w:type="dxa"/>
            <w:shd w:val="clear" w:color="auto" w:fill="auto"/>
            <w:tcMar>
              <w:top w:w="100" w:type="dxa"/>
              <w:left w:w="100" w:type="dxa"/>
              <w:bottom w:w="100" w:type="dxa"/>
              <w:right w:w="100" w:type="dxa"/>
            </w:tcMar>
            <w:vAlign w:val="center"/>
          </w:tcPr>
          <w:p w14:paraId="70A18C40" w14:textId="77777777" w:rsidR="00431614" w:rsidRDefault="00000000">
            <w:pPr>
              <w:widowControl w:val="0"/>
              <w:spacing w:after="0" w:line="240" w:lineRule="auto"/>
              <w:ind w:left="0"/>
              <w:jc w:val="center"/>
              <w:rPr>
                <w:sz w:val="28"/>
                <w:szCs w:val="28"/>
              </w:rPr>
            </w:pPr>
            <w:r>
              <w:rPr>
                <w:sz w:val="28"/>
                <w:szCs w:val="28"/>
              </w:rPr>
              <w:t>Tránh xảy ra rủi ro</w:t>
            </w:r>
          </w:p>
        </w:tc>
        <w:tc>
          <w:tcPr>
            <w:tcW w:w="3090" w:type="dxa"/>
            <w:shd w:val="clear" w:color="auto" w:fill="auto"/>
            <w:tcMar>
              <w:top w:w="100" w:type="dxa"/>
              <w:left w:w="100" w:type="dxa"/>
              <w:bottom w:w="100" w:type="dxa"/>
              <w:right w:w="100" w:type="dxa"/>
            </w:tcMar>
            <w:vAlign w:val="center"/>
          </w:tcPr>
          <w:p w14:paraId="008E7687" w14:textId="77777777" w:rsidR="00431614" w:rsidRDefault="00000000">
            <w:pPr>
              <w:widowControl w:val="0"/>
              <w:spacing w:after="0" w:line="240" w:lineRule="auto"/>
              <w:ind w:left="0"/>
              <w:jc w:val="center"/>
              <w:rPr>
                <w:sz w:val="28"/>
                <w:szCs w:val="28"/>
              </w:rPr>
            </w:pPr>
            <w:r>
              <w:rPr>
                <w:sz w:val="28"/>
                <w:szCs w:val="28"/>
              </w:rPr>
              <w:t>Cần lựa chọn công nghệ một cách cẩn thận ngay từ giai đoạn đầu</w:t>
            </w:r>
          </w:p>
        </w:tc>
        <w:tc>
          <w:tcPr>
            <w:tcW w:w="1680" w:type="dxa"/>
            <w:shd w:val="clear" w:color="auto" w:fill="auto"/>
            <w:tcMar>
              <w:top w:w="100" w:type="dxa"/>
              <w:left w:w="100" w:type="dxa"/>
              <w:bottom w:w="100" w:type="dxa"/>
              <w:right w:w="100" w:type="dxa"/>
            </w:tcMar>
            <w:vAlign w:val="center"/>
          </w:tcPr>
          <w:p w14:paraId="7465D582" w14:textId="77777777" w:rsidR="00431614" w:rsidRDefault="00000000">
            <w:pPr>
              <w:widowControl w:val="0"/>
              <w:spacing w:after="0" w:line="256" w:lineRule="auto"/>
              <w:ind w:left="0"/>
              <w:jc w:val="center"/>
              <w:rPr>
                <w:sz w:val="28"/>
                <w:szCs w:val="28"/>
              </w:rPr>
            </w:pPr>
            <w:r>
              <w:rPr>
                <w:sz w:val="28"/>
                <w:szCs w:val="28"/>
              </w:rPr>
              <w:t>Giám đốc dự</w:t>
            </w:r>
          </w:p>
          <w:p w14:paraId="01BCCC79"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42FD00B8" w14:textId="77777777" w:rsidR="00431614" w:rsidRDefault="00000000">
            <w:pPr>
              <w:widowControl w:val="0"/>
              <w:spacing w:after="20" w:line="256" w:lineRule="auto"/>
              <w:ind w:left="0"/>
              <w:jc w:val="center"/>
              <w:rPr>
                <w:sz w:val="28"/>
                <w:szCs w:val="28"/>
              </w:rPr>
            </w:pPr>
            <w:r>
              <w:rPr>
                <w:sz w:val="28"/>
                <w:szCs w:val="28"/>
              </w:rPr>
              <w:t>Đang</w:t>
            </w:r>
          </w:p>
          <w:p w14:paraId="7F11669D"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16C92F8E" w14:textId="77777777">
        <w:tc>
          <w:tcPr>
            <w:tcW w:w="705" w:type="dxa"/>
            <w:shd w:val="clear" w:color="auto" w:fill="auto"/>
            <w:tcMar>
              <w:top w:w="100" w:type="dxa"/>
              <w:left w:w="100" w:type="dxa"/>
              <w:bottom w:w="100" w:type="dxa"/>
              <w:right w:w="100" w:type="dxa"/>
            </w:tcMar>
            <w:vAlign w:val="center"/>
          </w:tcPr>
          <w:p w14:paraId="187C0C6F" w14:textId="77777777" w:rsidR="00431614" w:rsidRDefault="00000000">
            <w:pPr>
              <w:widowControl w:val="0"/>
              <w:spacing w:after="0" w:line="240" w:lineRule="auto"/>
              <w:ind w:left="0"/>
              <w:jc w:val="center"/>
              <w:rPr>
                <w:b/>
                <w:sz w:val="28"/>
                <w:szCs w:val="28"/>
              </w:rPr>
            </w:pPr>
            <w:r>
              <w:rPr>
                <w:b/>
                <w:sz w:val="28"/>
                <w:szCs w:val="28"/>
              </w:rPr>
              <w:t>16</w:t>
            </w:r>
          </w:p>
        </w:tc>
        <w:tc>
          <w:tcPr>
            <w:tcW w:w="2220" w:type="dxa"/>
            <w:shd w:val="clear" w:color="auto" w:fill="auto"/>
            <w:tcMar>
              <w:top w:w="100" w:type="dxa"/>
              <w:left w:w="100" w:type="dxa"/>
              <w:bottom w:w="100" w:type="dxa"/>
              <w:right w:w="100" w:type="dxa"/>
            </w:tcMar>
            <w:vAlign w:val="center"/>
          </w:tcPr>
          <w:p w14:paraId="69F5AF06" w14:textId="77777777" w:rsidR="00431614" w:rsidRDefault="00000000">
            <w:pPr>
              <w:widowControl w:val="0"/>
              <w:spacing w:after="0" w:line="240" w:lineRule="auto"/>
              <w:ind w:left="0"/>
              <w:jc w:val="center"/>
              <w:rPr>
                <w:sz w:val="28"/>
                <w:szCs w:val="28"/>
              </w:rPr>
            </w:pPr>
            <w:r>
              <w:rPr>
                <w:sz w:val="28"/>
                <w:szCs w:val="28"/>
              </w:rPr>
              <w:t>Tránh xảy ra rủi ro</w:t>
            </w:r>
          </w:p>
        </w:tc>
        <w:tc>
          <w:tcPr>
            <w:tcW w:w="3090" w:type="dxa"/>
            <w:shd w:val="clear" w:color="auto" w:fill="auto"/>
            <w:tcMar>
              <w:top w:w="100" w:type="dxa"/>
              <w:left w:w="100" w:type="dxa"/>
              <w:bottom w:w="100" w:type="dxa"/>
              <w:right w:w="100" w:type="dxa"/>
            </w:tcMar>
            <w:vAlign w:val="center"/>
          </w:tcPr>
          <w:p w14:paraId="11487BEF" w14:textId="77777777" w:rsidR="00431614" w:rsidRDefault="00000000">
            <w:pPr>
              <w:widowControl w:val="0"/>
              <w:spacing w:after="0" w:line="240" w:lineRule="auto"/>
              <w:ind w:left="0"/>
              <w:jc w:val="center"/>
              <w:rPr>
                <w:sz w:val="28"/>
                <w:szCs w:val="28"/>
              </w:rPr>
            </w:pPr>
            <w:r>
              <w:rPr>
                <w:sz w:val="28"/>
                <w:szCs w:val="28"/>
              </w:rPr>
              <w:t>Công nghệ mới cần được phổ biến cho các thành viên đội dự án</w:t>
            </w:r>
          </w:p>
        </w:tc>
        <w:tc>
          <w:tcPr>
            <w:tcW w:w="1680" w:type="dxa"/>
            <w:shd w:val="clear" w:color="auto" w:fill="auto"/>
            <w:tcMar>
              <w:top w:w="100" w:type="dxa"/>
              <w:left w:w="100" w:type="dxa"/>
              <w:bottom w:w="100" w:type="dxa"/>
              <w:right w:w="100" w:type="dxa"/>
            </w:tcMar>
            <w:vAlign w:val="center"/>
          </w:tcPr>
          <w:p w14:paraId="24C731E1" w14:textId="77777777" w:rsidR="00431614" w:rsidRDefault="00000000">
            <w:pPr>
              <w:widowControl w:val="0"/>
              <w:spacing w:after="0" w:line="256" w:lineRule="auto"/>
              <w:ind w:left="0"/>
              <w:jc w:val="center"/>
              <w:rPr>
                <w:sz w:val="28"/>
                <w:szCs w:val="28"/>
              </w:rPr>
            </w:pPr>
            <w:r>
              <w:rPr>
                <w:sz w:val="28"/>
                <w:szCs w:val="28"/>
              </w:rPr>
              <w:t>Giám đốc dự</w:t>
            </w:r>
          </w:p>
          <w:p w14:paraId="08D1451B"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5F54D168" w14:textId="77777777" w:rsidR="00431614" w:rsidRDefault="00000000">
            <w:pPr>
              <w:widowControl w:val="0"/>
              <w:spacing w:after="20" w:line="256" w:lineRule="auto"/>
              <w:ind w:left="0"/>
              <w:jc w:val="center"/>
              <w:rPr>
                <w:sz w:val="28"/>
                <w:szCs w:val="28"/>
              </w:rPr>
            </w:pPr>
            <w:r>
              <w:rPr>
                <w:sz w:val="28"/>
                <w:szCs w:val="28"/>
              </w:rPr>
              <w:t>Đang</w:t>
            </w:r>
          </w:p>
          <w:p w14:paraId="53F27040"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67518F91" w14:textId="77777777">
        <w:tc>
          <w:tcPr>
            <w:tcW w:w="705" w:type="dxa"/>
            <w:shd w:val="clear" w:color="auto" w:fill="auto"/>
            <w:tcMar>
              <w:top w:w="100" w:type="dxa"/>
              <w:left w:w="100" w:type="dxa"/>
              <w:bottom w:w="100" w:type="dxa"/>
              <w:right w:w="100" w:type="dxa"/>
            </w:tcMar>
            <w:vAlign w:val="center"/>
          </w:tcPr>
          <w:p w14:paraId="3F320811" w14:textId="77777777" w:rsidR="00431614" w:rsidRDefault="00000000">
            <w:pPr>
              <w:widowControl w:val="0"/>
              <w:spacing w:after="0" w:line="240" w:lineRule="auto"/>
              <w:ind w:left="0"/>
              <w:jc w:val="center"/>
              <w:rPr>
                <w:b/>
                <w:sz w:val="28"/>
                <w:szCs w:val="28"/>
              </w:rPr>
            </w:pPr>
            <w:r>
              <w:rPr>
                <w:b/>
                <w:sz w:val="28"/>
                <w:szCs w:val="28"/>
              </w:rPr>
              <w:t>17</w:t>
            </w:r>
          </w:p>
        </w:tc>
        <w:tc>
          <w:tcPr>
            <w:tcW w:w="2220" w:type="dxa"/>
            <w:shd w:val="clear" w:color="auto" w:fill="auto"/>
            <w:tcMar>
              <w:top w:w="100" w:type="dxa"/>
              <w:left w:w="100" w:type="dxa"/>
              <w:bottom w:w="100" w:type="dxa"/>
              <w:right w:w="100" w:type="dxa"/>
            </w:tcMar>
            <w:vAlign w:val="center"/>
          </w:tcPr>
          <w:p w14:paraId="7D6C57D4" w14:textId="77777777" w:rsidR="00431614" w:rsidRDefault="00000000">
            <w:pPr>
              <w:widowControl w:val="0"/>
              <w:spacing w:after="40" w:line="256" w:lineRule="auto"/>
              <w:ind w:left="0"/>
              <w:jc w:val="center"/>
              <w:rPr>
                <w:sz w:val="28"/>
                <w:szCs w:val="28"/>
              </w:rPr>
            </w:pPr>
            <w:r>
              <w:rPr>
                <w:sz w:val="28"/>
                <w:szCs w:val="28"/>
              </w:rPr>
              <w:t>Làm giảm</w:t>
            </w:r>
          </w:p>
          <w:p w14:paraId="4072502F" w14:textId="77777777" w:rsidR="00431614" w:rsidRDefault="00000000">
            <w:pPr>
              <w:widowControl w:val="0"/>
              <w:spacing w:after="0" w:line="240" w:lineRule="auto"/>
              <w:ind w:left="0"/>
              <w:jc w:val="center"/>
              <w:rPr>
                <w:sz w:val="28"/>
                <w:szCs w:val="28"/>
              </w:rPr>
            </w:pPr>
            <w:r>
              <w:rPr>
                <w:sz w:val="28"/>
                <w:szCs w:val="28"/>
              </w:rPr>
              <w:t>xác suất</w:t>
            </w:r>
          </w:p>
        </w:tc>
        <w:tc>
          <w:tcPr>
            <w:tcW w:w="3090" w:type="dxa"/>
            <w:shd w:val="clear" w:color="auto" w:fill="auto"/>
            <w:tcMar>
              <w:top w:w="100" w:type="dxa"/>
              <w:left w:w="100" w:type="dxa"/>
              <w:bottom w:w="100" w:type="dxa"/>
              <w:right w:w="100" w:type="dxa"/>
            </w:tcMar>
            <w:vAlign w:val="center"/>
          </w:tcPr>
          <w:p w14:paraId="7C7AF1C3" w14:textId="77777777" w:rsidR="00431614" w:rsidRDefault="00000000">
            <w:pPr>
              <w:widowControl w:val="0"/>
              <w:spacing w:after="0" w:line="240" w:lineRule="auto"/>
              <w:ind w:left="0"/>
              <w:jc w:val="center"/>
              <w:rPr>
                <w:sz w:val="28"/>
                <w:szCs w:val="28"/>
              </w:rPr>
            </w:pPr>
            <w:r>
              <w:rPr>
                <w:sz w:val="28"/>
                <w:szCs w:val="28"/>
              </w:rPr>
              <w:t>Xác định rõ các chức năng cần thiết của hệ thống từ giai đoạn đầu</w:t>
            </w:r>
          </w:p>
        </w:tc>
        <w:tc>
          <w:tcPr>
            <w:tcW w:w="1680" w:type="dxa"/>
            <w:shd w:val="clear" w:color="auto" w:fill="auto"/>
            <w:tcMar>
              <w:top w:w="100" w:type="dxa"/>
              <w:left w:w="100" w:type="dxa"/>
              <w:bottom w:w="100" w:type="dxa"/>
              <w:right w:w="100" w:type="dxa"/>
            </w:tcMar>
            <w:vAlign w:val="center"/>
          </w:tcPr>
          <w:p w14:paraId="1399CC1D" w14:textId="77777777" w:rsidR="00431614" w:rsidRDefault="00000000">
            <w:pPr>
              <w:widowControl w:val="0"/>
              <w:spacing w:after="0" w:line="235" w:lineRule="auto"/>
              <w:ind w:left="0"/>
              <w:jc w:val="center"/>
              <w:rPr>
                <w:sz w:val="28"/>
                <w:szCs w:val="28"/>
              </w:rPr>
            </w:pPr>
            <w:r>
              <w:rPr>
                <w:sz w:val="28"/>
                <w:szCs w:val="28"/>
              </w:rPr>
              <w:t>Nhà phân tích nghiệp vụ</w:t>
            </w:r>
          </w:p>
          <w:p w14:paraId="0E383B32" w14:textId="77777777" w:rsidR="00431614" w:rsidRDefault="00000000">
            <w:pPr>
              <w:widowControl w:val="0"/>
              <w:spacing w:after="0" w:line="240" w:lineRule="auto"/>
              <w:ind w:left="0"/>
              <w:jc w:val="center"/>
              <w:rPr>
                <w:sz w:val="28"/>
                <w:szCs w:val="28"/>
              </w:rPr>
            </w:pPr>
            <w:r>
              <w:rPr>
                <w:sz w:val="28"/>
                <w:szCs w:val="28"/>
              </w:rPr>
              <w:t>kinh doanh</w:t>
            </w:r>
          </w:p>
        </w:tc>
        <w:tc>
          <w:tcPr>
            <w:tcW w:w="1395" w:type="dxa"/>
            <w:shd w:val="clear" w:color="auto" w:fill="auto"/>
            <w:tcMar>
              <w:top w:w="100" w:type="dxa"/>
              <w:left w:w="100" w:type="dxa"/>
              <w:bottom w:w="100" w:type="dxa"/>
              <w:right w:w="100" w:type="dxa"/>
            </w:tcMar>
            <w:vAlign w:val="center"/>
          </w:tcPr>
          <w:p w14:paraId="1E43ABA8" w14:textId="77777777" w:rsidR="00431614" w:rsidRDefault="00000000">
            <w:pPr>
              <w:widowControl w:val="0"/>
              <w:spacing w:after="20" w:line="256" w:lineRule="auto"/>
              <w:ind w:left="0"/>
              <w:jc w:val="center"/>
              <w:rPr>
                <w:sz w:val="28"/>
                <w:szCs w:val="28"/>
              </w:rPr>
            </w:pPr>
            <w:r>
              <w:rPr>
                <w:sz w:val="28"/>
                <w:szCs w:val="28"/>
              </w:rPr>
              <w:t>Đã thực</w:t>
            </w:r>
          </w:p>
          <w:p w14:paraId="251D123E" w14:textId="77777777" w:rsidR="00431614" w:rsidRDefault="00000000">
            <w:pPr>
              <w:widowControl w:val="0"/>
              <w:spacing w:after="0" w:line="240" w:lineRule="auto"/>
              <w:ind w:left="0"/>
              <w:jc w:val="center"/>
              <w:rPr>
                <w:sz w:val="28"/>
                <w:szCs w:val="28"/>
              </w:rPr>
            </w:pPr>
            <w:r>
              <w:rPr>
                <w:sz w:val="28"/>
                <w:szCs w:val="28"/>
              </w:rPr>
              <w:t>hiện</w:t>
            </w:r>
          </w:p>
        </w:tc>
      </w:tr>
      <w:tr w:rsidR="00431614" w14:paraId="17B7F602" w14:textId="77777777">
        <w:tc>
          <w:tcPr>
            <w:tcW w:w="705" w:type="dxa"/>
            <w:shd w:val="clear" w:color="auto" w:fill="auto"/>
            <w:tcMar>
              <w:top w:w="100" w:type="dxa"/>
              <w:left w:w="100" w:type="dxa"/>
              <w:bottom w:w="100" w:type="dxa"/>
              <w:right w:w="100" w:type="dxa"/>
            </w:tcMar>
            <w:vAlign w:val="center"/>
          </w:tcPr>
          <w:p w14:paraId="3EFD8C9C" w14:textId="77777777" w:rsidR="00431614" w:rsidRDefault="00000000">
            <w:pPr>
              <w:widowControl w:val="0"/>
              <w:spacing w:after="0" w:line="240" w:lineRule="auto"/>
              <w:ind w:left="0"/>
              <w:jc w:val="center"/>
              <w:rPr>
                <w:b/>
                <w:sz w:val="28"/>
                <w:szCs w:val="28"/>
              </w:rPr>
            </w:pPr>
            <w:r>
              <w:rPr>
                <w:b/>
                <w:sz w:val="28"/>
                <w:szCs w:val="28"/>
              </w:rPr>
              <w:t>18</w:t>
            </w:r>
          </w:p>
        </w:tc>
        <w:tc>
          <w:tcPr>
            <w:tcW w:w="2220" w:type="dxa"/>
            <w:shd w:val="clear" w:color="auto" w:fill="auto"/>
            <w:tcMar>
              <w:top w:w="100" w:type="dxa"/>
              <w:left w:w="100" w:type="dxa"/>
              <w:bottom w:w="100" w:type="dxa"/>
              <w:right w:w="100" w:type="dxa"/>
            </w:tcMar>
            <w:vAlign w:val="center"/>
          </w:tcPr>
          <w:p w14:paraId="20081BD5" w14:textId="77777777" w:rsidR="00431614" w:rsidRDefault="00000000">
            <w:pPr>
              <w:widowControl w:val="0"/>
              <w:spacing w:after="0" w:line="240" w:lineRule="auto"/>
              <w:ind w:left="0"/>
              <w:jc w:val="center"/>
              <w:rPr>
                <w:sz w:val="28"/>
                <w:szCs w:val="28"/>
              </w:rPr>
            </w:pPr>
            <w:r>
              <w:rPr>
                <w:sz w:val="28"/>
                <w:szCs w:val="28"/>
              </w:rPr>
              <w:t>Tránh xảy ra rủi ro</w:t>
            </w:r>
          </w:p>
        </w:tc>
        <w:tc>
          <w:tcPr>
            <w:tcW w:w="3090" w:type="dxa"/>
            <w:shd w:val="clear" w:color="auto" w:fill="auto"/>
            <w:tcMar>
              <w:top w:w="100" w:type="dxa"/>
              <w:left w:w="100" w:type="dxa"/>
              <w:bottom w:w="100" w:type="dxa"/>
              <w:right w:w="100" w:type="dxa"/>
            </w:tcMar>
            <w:vAlign w:val="center"/>
          </w:tcPr>
          <w:p w14:paraId="72208814" w14:textId="77777777" w:rsidR="00431614" w:rsidRDefault="00000000">
            <w:pPr>
              <w:widowControl w:val="0"/>
              <w:spacing w:after="0" w:line="240" w:lineRule="auto"/>
              <w:ind w:left="0"/>
              <w:jc w:val="center"/>
              <w:rPr>
                <w:sz w:val="28"/>
                <w:szCs w:val="28"/>
              </w:rPr>
            </w:pPr>
            <w:r>
              <w:rPr>
                <w:sz w:val="28"/>
                <w:szCs w:val="28"/>
              </w:rPr>
              <w:t>Phân chia giai đoạn hợp lý và yêu cầu đội dự án hoàn thành công việc đúng thời hạn</w:t>
            </w:r>
          </w:p>
        </w:tc>
        <w:tc>
          <w:tcPr>
            <w:tcW w:w="1680" w:type="dxa"/>
            <w:shd w:val="clear" w:color="auto" w:fill="auto"/>
            <w:tcMar>
              <w:top w:w="100" w:type="dxa"/>
              <w:left w:w="100" w:type="dxa"/>
              <w:bottom w:w="100" w:type="dxa"/>
              <w:right w:w="100" w:type="dxa"/>
            </w:tcMar>
            <w:vAlign w:val="center"/>
          </w:tcPr>
          <w:p w14:paraId="65114EF7" w14:textId="77777777" w:rsidR="00431614" w:rsidRDefault="00000000">
            <w:pPr>
              <w:widowControl w:val="0"/>
              <w:spacing w:after="0" w:line="256" w:lineRule="auto"/>
              <w:ind w:left="0"/>
              <w:jc w:val="center"/>
              <w:rPr>
                <w:sz w:val="28"/>
                <w:szCs w:val="28"/>
              </w:rPr>
            </w:pPr>
            <w:r>
              <w:rPr>
                <w:sz w:val="28"/>
                <w:szCs w:val="28"/>
              </w:rPr>
              <w:t>Giám đốc dự</w:t>
            </w:r>
          </w:p>
          <w:p w14:paraId="640F428E"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38791FD9" w14:textId="77777777" w:rsidR="00431614" w:rsidRDefault="00000000">
            <w:pPr>
              <w:widowControl w:val="0"/>
              <w:spacing w:after="20" w:line="256" w:lineRule="auto"/>
              <w:ind w:left="0"/>
              <w:jc w:val="center"/>
              <w:rPr>
                <w:sz w:val="28"/>
                <w:szCs w:val="28"/>
              </w:rPr>
            </w:pPr>
            <w:r>
              <w:rPr>
                <w:sz w:val="28"/>
                <w:szCs w:val="28"/>
              </w:rPr>
              <w:t>Chưa</w:t>
            </w:r>
          </w:p>
          <w:p w14:paraId="19C78EA4"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37E584FB" w14:textId="77777777">
        <w:tc>
          <w:tcPr>
            <w:tcW w:w="705" w:type="dxa"/>
            <w:shd w:val="clear" w:color="auto" w:fill="auto"/>
            <w:tcMar>
              <w:top w:w="100" w:type="dxa"/>
              <w:left w:w="100" w:type="dxa"/>
              <w:bottom w:w="100" w:type="dxa"/>
              <w:right w:w="100" w:type="dxa"/>
            </w:tcMar>
            <w:vAlign w:val="center"/>
          </w:tcPr>
          <w:p w14:paraId="076568B2" w14:textId="77777777" w:rsidR="00431614" w:rsidRDefault="00000000">
            <w:pPr>
              <w:widowControl w:val="0"/>
              <w:spacing w:after="0" w:line="240" w:lineRule="auto"/>
              <w:ind w:left="0"/>
              <w:jc w:val="center"/>
              <w:rPr>
                <w:b/>
                <w:sz w:val="28"/>
                <w:szCs w:val="28"/>
              </w:rPr>
            </w:pPr>
            <w:r>
              <w:rPr>
                <w:b/>
                <w:sz w:val="28"/>
                <w:szCs w:val="28"/>
              </w:rPr>
              <w:t>19</w:t>
            </w:r>
          </w:p>
        </w:tc>
        <w:tc>
          <w:tcPr>
            <w:tcW w:w="2220" w:type="dxa"/>
            <w:shd w:val="clear" w:color="auto" w:fill="auto"/>
            <w:tcMar>
              <w:top w:w="100" w:type="dxa"/>
              <w:left w:w="100" w:type="dxa"/>
              <w:bottom w:w="100" w:type="dxa"/>
              <w:right w:w="100" w:type="dxa"/>
            </w:tcMar>
            <w:vAlign w:val="center"/>
          </w:tcPr>
          <w:p w14:paraId="586E3075" w14:textId="77777777" w:rsidR="00431614" w:rsidRDefault="00000000">
            <w:pPr>
              <w:widowControl w:val="0"/>
              <w:spacing w:after="0" w:line="240" w:lineRule="auto"/>
              <w:ind w:left="0"/>
              <w:jc w:val="center"/>
              <w:rPr>
                <w:sz w:val="28"/>
                <w:szCs w:val="28"/>
              </w:rPr>
            </w:pPr>
            <w:r>
              <w:rPr>
                <w:sz w:val="28"/>
                <w:szCs w:val="28"/>
              </w:rPr>
              <w:t>Tránh xảy ra rủi ro</w:t>
            </w:r>
          </w:p>
        </w:tc>
        <w:tc>
          <w:tcPr>
            <w:tcW w:w="3090" w:type="dxa"/>
            <w:shd w:val="clear" w:color="auto" w:fill="auto"/>
            <w:tcMar>
              <w:top w:w="100" w:type="dxa"/>
              <w:left w:w="100" w:type="dxa"/>
              <w:bottom w:w="100" w:type="dxa"/>
              <w:right w:w="100" w:type="dxa"/>
            </w:tcMar>
            <w:vAlign w:val="center"/>
          </w:tcPr>
          <w:p w14:paraId="1645D066" w14:textId="77777777" w:rsidR="00431614" w:rsidRDefault="00000000">
            <w:pPr>
              <w:widowControl w:val="0"/>
              <w:spacing w:after="0" w:line="240" w:lineRule="auto"/>
              <w:ind w:left="0"/>
              <w:jc w:val="center"/>
              <w:rPr>
                <w:sz w:val="28"/>
                <w:szCs w:val="28"/>
              </w:rPr>
            </w:pPr>
            <w:r>
              <w:rPr>
                <w:sz w:val="28"/>
                <w:szCs w:val="28"/>
              </w:rPr>
              <w:t>Kiểm tra thường xuyên và sửa nếu có lỗi</w:t>
            </w:r>
          </w:p>
        </w:tc>
        <w:tc>
          <w:tcPr>
            <w:tcW w:w="1680" w:type="dxa"/>
            <w:shd w:val="clear" w:color="auto" w:fill="auto"/>
            <w:tcMar>
              <w:top w:w="100" w:type="dxa"/>
              <w:left w:w="100" w:type="dxa"/>
              <w:bottom w:w="100" w:type="dxa"/>
              <w:right w:w="100" w:type="dxa"/>
            </w:tcMar>
            <w:vAlign w:val="center"/>
          </w:tcPr>
          <w:p w14:paraId="0F588F02" w14:textId="77777777" w:rsidR="00431614" w:rsidRDefault="00000000">
            <w:pPr>
              <w:widowControl w:val="0"/>
              <w:spacing w:after="0" w:line="256" w:lineRule="auto"/>
              <w:ind w:left="0"/>
              <w:jc w:val="center"/>
              <w:rPr>
                <w:sz w:val="28"/>
                <w:szCs w:val="28"/>
              </w:rPr>
            </w:pPr>
            <w:r>
              <w:rPr>
                <w:sz w:val="28"/>
                <w:szCs w:val="28"/>
              </w:rPr>
              <w:t>Giám đốc dự</w:t>
            </w:r>
          </w:p>
          <w:p w14:paraId="5372EACF"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7AA6F20B" w14:textId="77777777" w:rsidR="00431614" w:rsidRDefault="00000000">
            <w:pPr>
              <w:widowControl w:val="0"/>
              <w:spacing w:after="20" w:line="256" w:lineRule="auto"/>
              <w:ind w:left="0"/>
              <w:jc w:val="center"/>
              <w:rPr>
                <w:sz w:val="28"/>
                <w:szCs w:val="28"/>
              </w:rPr>
            </w:pPr>
            <w:r>
              <w:rPr>
                <w:sz w:val="28"/>
                <w:szCs w:val="28"/>
              </w:rPr>
              <w:t>Chưa</w:t>
            </w:r>
          </w:p>
          <w:p w14:paraId="71A090F2"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37E10517" w14:textId="77777777">
        <w:tc>
          <w:tcPr>
            <w:tcW w:w="705" w:type="dxa"/>
            <w:shd w:val="clear" w:color="auto" w:fill="auto"/>
            <w:tcMar>
              <w:top w:w="100" w:type="dxa"/>
              <w:left w:w="100" w:type="dxa"/>
              <w:bottom w:w="100" w:type="dxa"/>
              <w:right w:w="100" w:type="dxa"/>
            </w:tcMar>
            <w:vAlign w:val="center"/>
          </w:tcPr>
          <w:p w14:paraId="7B2B6EC4" w14:textId="77777777" w:rsidR="00431614" w:rsidRDefault="00000000">
            <w:pPr>
              <w:widowControl w:val="0"/>
              <w:spacing w:after="0" w:line="240" w:lineRule="auto"/>
              <w:ind w:left="0"/>
              <w:jc w:val="center"/>
              <w:rPr>
                <w:b/>
                <w:sz w:val="28"/>
                <w:szCs w:val="28"/>
              </w:rPr>
            </w:pPr>
            <w:r>
              <w:rPr>
                <w:b/>
                <w:sz w:val="28"/>
                <w:szCs w:val="28"/>
              </w:rPr>
              <w:t>20</w:t>
            </w:r>
          </w:p>
        </w:tc>
        <w:tc>
          <w:tcPr>
            <w:tcW w:w="2220" w:type="dxa"/>
            <w:shd w:val="clear" w:color="auto" w:fill="auto"/>
            <w:tcMar>
              <w:top w:w="100" w:type="dxa"/>
              <w:left w:w="100" w:type="dxa"/>
              <w:bottom w:w="100" w:type="dxa"/>
              <w:right w:w="100" w:type="dxa"/>
            </w:tcMar>
            <w:vAlign w:val="center"/>
          </w:tcPr>
          <w:p w14:paraId="4C455063" w14:textId="77777777" w:rsidR="00431614" w:rsidRDefault="00000000">
            <w:pPr>
              <w:widowControl w:val="0"/>
              <w:spacing w:after="40" w:line="237" w:lineRule="auto"/>
              <w:ind w:left="0"/>
              <w:jc w:val="center"/>
              <w:rPr>
                <w:sz w:val="28"/>
                <w:szCs w:val="28"/>
              </w:rPr>
            </w:pPr>
            <w:r>
              <w:rPr>
                <w:sz w:val="28"/>
                <w:szCs w:val="28"/>
              </w:rPr>
              <w:t>Chuyển dự án cho một</w:t>
            </w:r>
          </w:p>
          <w:p w14:paraId="1A29B11F" w14:textId="77777777" w:rsidR="00431614" w:rsidRDefault="00000000">
            <w:pPr>
              <w:widowControl w:val="0"/>
              <w:spacing w:after="0" w:line="240" w:lineRule="auto"/>
              <w:ind w:left="0"/>
              <w:jc w:val="center"/>
              <w:rPr>
                <w:sz w:val="28"/>
                <w:szCs w:val="28"/>
              </w:rPr>
            </w:pPr>
            <w:r>
              <w:rPr>
                <w:sz w:val="28"/>
                <w:szCs w:val="28"/>
              </w:rPr>
              <w:t>tổ chức khác</w:t>
            </w:r>
          </w:p>
        </w:tc>
        <w:tc>
          <w:tcPr>
            <w:tcW w:w="3090" w:type="dxa"/>
            <w:shd w:val="clear" w:color="auto" w:fill="auto"/>
            <w:tcMar>
              <w:top w:w="100" w:type="dxa"/>
              <w:left w:w="100" w:type="dxa"/>
              <w:bottom w:w="100" w:type="dxa"/>
              <w:right w:w="100" w:type="dxa"/>
            </w:tcMar>
            <w:vAlign w:val="center"/>
          </w:tcPr>
          <w:p w14:paraId="4C7CACDB" w14:textId="77777777" w:rsidR="00431614" w:rsidRDefault="00000000">
            <w:pPr>
              <w:widowControl w:val="0"/>
              <w:spacing w:after="0" w:line="240" w:lineRule="auto"/>
              <w:ind w:left="0"/>
              <w:jc w:val="center"/>
              <w:rPr>
                <w:sz w:val="28"/>
                <w:szCs w:val="28"/>
              </w:rPr>
            </w:pPr>
            <w:r>
              <w:rPr>
                <w:sz w:val="28"/>
                <w:szCs w:val="28"/>
              </w:rPr>
              <w:t>Cơ sở vật chất được tài trợ bởi tổ chức khác</w:t>
            </w:r>
          </w:p>
        </w:tc>
        <w:tc>
          <w:tcPr>
            <w:tcW w:w="1680" w:type="dxa"/>
            <w:shd w:val="clear" w:color="auto" w:fill="auto"/>
            <w:tcMar>
              <w:top w:w="100" w:type="dxa"/>
              <w:left w:w="100" w:type="dxa"/>
              <w:bottom w:w="100" w:type="dxa"/>
              <w:right w:w="100" w:type="dxa"/>
            </w:tcMar>
            <w:vAlign w:val="center"/>
          </w:tcPr>
          <w:p w14:paraId="6600290B" w14:textId="77777777" w:rsidR="00431614" w:rsidRDefault="00000000">
            <w:pPr>
              <w:widowControl w:val="0"/>
              <w:spacing w:after="0" w:line="256" w:lineRule="auto"/>
              <w:ind w:left="0"/>
              <w:jc w:val="center"/>
              <w:rPr>
                <w:sz w:val="28"/>
                <w:szCs w:val="28"/>
              </w:rPr>
            </w:pPr>
            <w:r>
              <w:rPr>
                <w:sz w:val="28"/>
                <w:szCs w:val="28"/>
              </w:rPr>
              <w:t>Giám đốc dự</w:t>
            </w:r>
          </w:p>
          <w:p w14:paraId="2F3382E2"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6630E38D" w14:textId="77777777" w:rsidR="00431614" w:rsidRDefault="00000000">
            <w:pPr>
              <w:widowControl w:val="0"/>
              <w:spacing w:after="20" w:line="256" w:lineRule="auto"/>
              <w:ind w:left="0"/>
              <w:jc w:val="center"/>
              <w:rPr>
                <w:sz w:val="28"/>
                <w:szCs w:val="28"/>
              </w:rPr>
            </w:pPr>
            <w:r>
              <w:rPr>
                <w:sz w:val="28"/>
                <w:szCs w:val="28"/>
              </w:rPr>
              <w:t>Chưa</w:t>
            </w:r>
          </w:p>
          <w:p w14:paraId="7C96950D" w14:textId="77777777" w:rsidR="00431614" w:rsidRDefault="00000000">
            <w:pPr>
              <w:widowControl w:val="0"/>
              <w:spacing w:after="0" w:line="240" w:lineRule="auto"/>
              <w:ind w:left="0"/>
              <w:jc w:val="center"/>
              <w:rPr>
                <w:sz w:val="28"/>
                <w:szCs w:val="28"/>
              </w:rPr>
            </w:pPr>
            <w:r>
              <w:rPr>
                <w:sz w:val="28"/>
                <w:szCs w:val="28"/>
              </w:rPr>
              <w:t>thực hiện</w:t>
            </w:r>
          </w:p>
        </w:tc>
      </w:tr>
      <w:tr w:rsidR="00431614" w14:paraId="09258712" w14:textId="77777777">
        <w:tc>
          <w:tcPr>
            <w:tcW w:w="705" w:type="dxa"/>
            <w:shd w:val="clear" w:color="auto" w:fill="auto"/>
            <w:tcMar>
              <w:top w:w="100" w:type="dxa"/>
              <w:left w:w="100" w:type="dxa"/>
              <w:bottom w:w="100" w:type="dxa"/>
              <w:right w:w="100" w:type="dxa"/>
            </w:tcMar>
            <w:vAlign w:val="center"/>
          </w:tcPr>
          <w:p w14:paraId="4E8D1673" w14:textId="77777777" w:rsidR="00431614" w:rsidRDefault="00000000">
            <w:pPr>
              <w:widowControl w:val="0"/>
              <w:spacing w:after="0" w:line="240" w:lineRule="auto"/>
              <w:ind w:left="0"/>
              <w:jc w:val="center"/>
              <w:rPr>
                <w:b/>
                <w:sz w:val="28"/>
                <w:szCs w:val="28"/>
              </w:rPr>
            </w:pPr>
            <w:r>
              <w:rPr>
                <w:b/>
                <w:sz w:val="28"/>
                <w:szCs w:val="28"/>
              </w:rPr>
              <w:t>21</w:t>
            </w:r>
          </w:p>
        </w:tc>
        <w:tc>
          <w:tcPr>
            <w:tcW w:w="2220" w:type="dxa"/>
            <w:shd w:val="clear" w:color="auto" w:fill="auto"/>
            <w:tcMar>
              <w:top w:w="100" w:type="dxa"/>
              <w:left w:w="100" w:type="dxa"/>
              <w:bottom w:w="100" w:type="dxa"/>
              <w:right w:w="100" w:type="dxa"/>
            </w:tcMar>
            <w:vAlign w:val="center"/>
          </w:tcPr>
          <w:p w14:paraId="15A3247A" w14:textId="77777777" w:rsidR="00431614" w:rsidRDefault="00000000">
            <w:pPr>
              <w:widowControl w:val="0"/>
              <w:spacing w:after="0" w:line="235" w:lineRule="auto"/>
              <w:ind w:left="0"/>
              <w:jc w:val="center"/>
              <w:rPr>
                <w:sz w:val="28"/>
                <w:szCs w:val="28"/>
              </w:rPr>
            </w:pPr>
            <w:r>
              <w:rPr>
                <w:sz w:val="28"/>
                <w:szCs w:val="28"/>
              </w:rPr>
              <w:t>Thiết lập tài nguyên dự</w:t>
            </w:r>
          </w:p>
          <w:p w14:paraId="2EBB28F9" w14:textId="77777777" w:rsidR="00431614" w:rsidRDefault="00000000">
            <w:pPr>
              <w:widowControl w:val="0"/>
              <w:spacing w:after="0" w:line="240" w:lineRule="auto"/>
              <w:ind w:left="0"/>
              <w:jc w:val="center"/>
              <w:rPr>
                <w:sz w:val="28"/>
                <w:szCs w:val="28"/>
              </w:rPr>
            </w:pPr>
            <w:r>
              <w:rPr>
                <w:sz w:val="28"/>
                <w:szCs w:val="28"/>
              </w:rPr>
              <w:t>án</w:t>
            </w:r>
          </w:p>
        </w:tc>
        <w:tc>
          <w:tcPr>
            <w:tcW w:w="3090" w:type="dxa"/>
            <w:shd w:val="clear" w:color="auto" w:fill="auto"/>
            <w:tcMar>
              <w:top w:w="100" w:type="dxa"/>
              <w:left w:w="100" w:type="dxa"/>
              <w:bottom w:w="100" w:type="dxa"/>
              <w:right w:w="100" w:type="dxa"/>
            </w:tcMar>
            <w:vAlign w:val="center"/>
          </w:tcPr>
          <w:p w14:paraId="5D1FAB54" w14:textId="77777777" w:rsidR="00431614" w:rsidRDefault="00000000">
            <w:pPr>
              <w:widowControl w:val="0"/>
              <w:spacing w:after="0" w:line="240" w:lineRule="auto"/>
              <w:ind w:left="0"/>
              <w:jc w:val="center"/>
              <w:rPr>
                <w:sz w:val="28"/>
                <w:szCs w:val="28"/>
              </w:rPr>
            </w:pPr>
            <w:r>
              <w:rPr>
                <w:sz w:val="28"/>
                <w:szCs w:val="28"/>
              </w:rPr>
              <w:t>Thêm tài nguyên cần thiết cho dự án và thành lập tài nguyên dự phòng</w:t>
            </w:r>
          </w:p>
        </w:tc>
        <w:tc>
          <w:tcPr>
            <w:tcW w:w="1680" w:type="dxa"/>
            <w:shd w:val="clear" w:color="auto" w:fill="auto"/>
            <w:tcMar>
              <w:top w:w="100" w:type="dxa"/>
              <w:left w:w="100" w:type="dxa"/>
              <w:bottom w:w="100" w:type="dxa"/>
              <w:right w:w="100" w:type="dxa"/>
            </w:tcMar>
            <w:vAlign w:val="center"/>
          </w:tcPr>
          <w:p w14:paraId="22FC8B50" w14:textId="77777777" w:rsidR="00431614" w:rsidRDefault="00000000">
            <w:pPr>
              <w:widowControl w:val="0"/>
              <w:spacing w:after="0" w:line="256" w:lineRule="auto"/>
              <w:ind w:left="0"/>
              <w:jc w:val="center"/>
              <w:rPr>
                <w:sz w:val="28"/>
                <w:szCs w:val="28"/>
              </w:rPr>
            </w:pPr>
            <w:r>
              <w:rPr>
                <w:sz w:val="28"/>
                <w:szCs w:val="28"/>
              </w:rPr>
              <w:t>Giám đốc dự</w:t>
            </w:r>
          </w:p>
          <w:p w14:paraId="4D792EB7" w14:textId="77777777" w:rsidR="00431614" w:rsidRDefault="00000000">
            <w:pPr>
              <w:widowControl w:val="0"/>
              <w:spacing w:after="0" w:line="240" w:lineRule="auto"/>
              <w:ind w:left="0"/>
              <w:jc w:val="center"/>
              <w:rPr>
                <w:sz w:val="28"/>
                <w:szCs w:val="28"/>
              </w:rPr>
            </w:pPr>
            <w:r>
              <w:rPr>
                <w:sz w:val="28"/>
                <w:szCs w:val="28"/>
              </w:rPr>
              <w:t>án</w:t>
            </w:r>
          </w:p>
        </w:tc>
        <w:tc>
          <w:tcPr>
            <w:tcW w:w="1395" w:type="dxa"/>
            <w:shd w:val="clear" w:color="auto" w:fill="auto"/>
            <w:tcMar>
              <w:top w:w="100" w:type="dxa"/>
              <w:left w:w="100" w:type="dxa"/>
              <w:bottom w:w="100" w:type="dxa"/>
              <w:right w:w="100" w:type="dxa"/>
            </w:tcMar>
            <w:vAlign w:val="center"/>
          </w:tcPr>
          <w:p w14:paraId="3D01F43A" w14:textId="77777777" w:rsidR="00431614" w:rsidRDefault="00000000">
            <w:pPr>
              <w:widowControl w:val="0"/>
              <w:spacing w:after="0" w:line="240" w:lineRule="auto"/>
              <w:ind w:left="0"/>
              <w:jc w:val="center"/>
              <w:rPr>
                <w:sz w:val="28"/>
                <w:szCs w:val="28"/>
              </w:rPr>
            </w:pPr>
            <w:r>
              <w:rPr>
                <w:sz w:val="28"/>
                <w:szCs w:val="28"/>
              </w:rPr>
              <w:t xml:space="preserve"> Đang</w:t>
            </w:r>
          </w:p>
          <w:p w14:paraId="0F03356E" w14:textId="77777777" w:rsidR="00431614" w:rsidRDefault="00000000">
            <w:pPr>
              <w:widowControl w:val="0"/>
              <w:spacing w:after="0" w:line="240" w:lineRule="auto"/>
              <w:ind w:left="0"/>
              <w:jc w:val="center"/>
              <w:rPr>
                <w:sz w:val="28"/>
                <w:szCs w:val="28"/>
              </w:rPr>
            </w:pPr>
            <w:r>
              <w:rPr>
                <w:sz w:val="28"/>
                <w:szCs w:val="28"/>
              </w:rPr>
              <w:t>thực hiện</w:t>
            </w:r>
          </w:p>
        </w:tc>
      </w:tr>
    </w:tbl>
    <w:p w14:paraId="7FBB634D" w14:textId="77777777" w:rsidR="00431614" w:rsidRDefault="00000000">
      <w:pPr>
        <w:spacing w:after="0" w:line="256" w:lineRule="auto"/>
        <w:ind w:left="1300"/>
      </w:pPr>
      <w:r>
        <w:tab/>
      </w:r>
    </w:p>
    <w:p w14:paraId="0C8D1E2E" w14:textId="77777777" w:rsidR="00C22101" w:rsidRDefault="00C22101">
      <w:pPr>
        <w:rPr>
          <w:ins w:id="408" w:author="Dũng Hạ Quang" w:date="2023-11-06T15:06:00Z"/>
          <w:b/>
          <w:color w:val="000000"/>
          <w:sz w:val="32"/>
          <w:szCs w:val="32"/>
        </w:rPr>
      </w:pPr>
      <w:bookmarkStart w:id="409" w:name="_90ju70xm3dcc" w:colFirst="0" w:colLast="0"/>
      <w:bookmarkEnd w:id="409"/>
      <w:ins w:id="410" w:author="Dũng Hạ Quang" w:date="2023-11-06T15:06:00Z">
        <w:r>
          <w:br w:type="page"/>
        </w:r>
      </w:ins>
    </w:p>
    <w:p w14:paraId="52DD6FCA" w14:textId="1E02374A" w:rsidR="00431614" w:rsidDel="00C22101" w:rsidRDefault="00000000" w:rsidP="00C22101">
      <w:pPr>
        <w:pStyle w:val="Heading1"/>
        <w:ind w:left="0" w:firstLine="0"/>
        <w:rPr>
          <w:del w:id="411" w:author="Dũng Hạ Quang" w:date="2023-11-06T15:06:00Z"/>
        </w:rPr>
        <w:pPrChange w:id="412" w:author="Dũng Hạ Quang" w:date="2023-11-06T15:06:00Z">
          <w:pPr>
            <w:pStyle w:val="Heading1"/>
          </w:pPr>
        </w:pPrChange>
      </w:pPr>
      <w:del w:id="413" w:author="Dũng Hạ Quang" w:date="2023-11-06T15:06:00Z">
        <w:r w:rsidDel="00C22101">
          <w:br w:type="page"/>
        </w:r>
      </w:del>
    </w:p>
    <w:p w14:paraId="14168B1A" w14:textId="77777777" w:rsidR="00431614" w:rsidRDefault="00000000" w:rsidP="00C22101">
      <w:pPr>
        <w:pStyle w:val="Heading1"/>
        <w:ind w:left="0" w:firstLine="0"/>
        <w:pPrChange w:id="414" w:author="Dũng Hạ Quang" w:date="2023-11-06T15:06:00Z">
          <w:pPr>
            <w:pStyle w:val="Heading1"/>
          </w:pPr>
        </w:pPrChange>
      </w:pPr>
      <w:bookmarkStart w:id="415" w:name="_3rwldm90jvdz" w:colFirst="0" w:colLast="0"/>
      <w:bookmarkEnd w:id="415"/>
      <w:r>
        <w:t>PHẦN III: TRIỂN KHAI VÀ GIÁM SÁT</w:t>
      </w:r>
    </w:p>
    <w:p w14:paraId="3FE31B71" w14:textId="77777777" w:rsidR="00431614" w:rsidRDefault="00000000">
      <w:pPr>
        <w:pStyle w:val="Heading2"/>
        <w:numPr>
          <w:ilvl w:val="0"/>
          <w:numId w:val="17"/>
        </w:numPr>
      </w:pPr>
      <w:bookmarkStart w:id="416" w:name="_4085auevkofs" w:colFirst="0" w:colLast="0"/>
      <w:bookmarkEnd w:id="416"/>
      <w:r>
        <w:t>Phân tích thiết kế dự án công nghệ thông tin</w:t>
      </w:r>
    </w:p>
    <w:p w14:paraId="06A0A455" w14:textId="77777777" w:rsidR="00431614" w:rsidRDefault="00000000">
      <w:pPr>
        <w:pStyle w:val="Heading3"/>
      </w:pPr>
      <w:bookmarkStart w:id="417" w:name="_9ur0wcn6ltql" w:colFirst="0" w:colLast="0"/>
      <w:bookmarkEnd w:id="417"/>
      <w:r>
        <w:t>1.1. Khảo sát và phân tích thiết kế</w:t>
      </w:r>
    </w:p>
    <w:p w14:paraId="5BCD0208" w14:textId="77777777" w:rsidR="00431614" w:rsidRDefault="00000000">
      <w:pPr>
        <w:pStyle w:val="Heading4"/>
        <w:spacing w:after="194"/>
        <w:ind w:left="720" w:firstLine="720"/>
      </w:pPr>
      <w:bookmarkStart w:id="418" w:name="_ft437vx8tc75" w:colFirst="0" w:colLast="0"/>
      <w:bookmarkEnd w:id="418"/>
      <w:r>
        <w:t>1.1.1. Khảo sát thực tế</w:t>
      </w:r>
    </w:p>
    <w:p w14:paraId="62D3CCBD" w14:textId="77777777" w:rsidR="00431614" w:rsidRDefault="00000000">
      <w:pPr>
        <w:numPr>
          <w:ilvl w:val="0"/>
          <w:numId w:val="98"/>
        </w:numPr>
        <w:spacing w:before="240" w:after="0" w:line="312" w:lineRule="auto"/>
        <w:jc w:val="both"/>
      </w:pPr>
      <w:r>
        <w:t>Chiến lược điều tra:</w:t>
      </w:r>
    </w:p>
    <w:p w14:paraId="726254B6" w14:textId="77777777" w:rsidR="00431614" w:rsidRDefault="00000000">
      <w:pPr>
        <w:numPr>
          <w:ilvl w:val="1"/>
          <w:numId w:val="98"/>
        </w:numPr>
        <w:spacing w:after="0"/>
      </w:pPr>
      <w:r>
        <w:t>Các nguồn thông tin điều tra: tham khảo từ sách báo, hệ thống website như: thietkenoithat.com, donhatnoidia.com,...</w:t>
      </w:r>
    </w:p>
    <w:p w14:paraId="4158B318" w14:textId="77777777" w:rsidR="00431614" w:rsidRDefault="00000000">
      <w:pPr>
        <w:numPr>
          <w:ilvl w:val="1"/>
          <w:numId w:val="98"/>
        </w:numPr>
        <w:spacing w:after="0"/>
      </w:pPr>
      <w:r>
        <w:t>Quan sát hoạt động của hệ thống cũ.</w:t>
      </w:r>
    </w:p>
    <w:p w14:paraId="02DB65A2" w14:textId="77777777" w:rsidR="00431614" w:rsidRDefault="00000000">
      <w:pPr>
        <w:numPr>
          <w:ilvl w:val="1"/>
          <w:numId w:val="98"/>
        </w:numPr>
        <w:spacing w:after="0"/>
      </w:pPr>
      <w:r>
        <w:t>Phỏng vấn trực tiếp chủ cửa hàng (khảo sát với những chủ cửa hàng và nhân viên bán hàng)</w:t>
      </w:r>
    </w:p>
    <w:p w14:paraId="35D69706" w14:textId="77777777" w:rsidR="00431614" w:rsidRDefault="00000000">
      <w:pPr>
        <w:numPr>
          <w:ilvl w:val="1"/>
          <w:numId w:val="98"/>
        </w:numPr>
        <w:spacing w:after="0"/>
      </w:pPr>
      <w:r>
        <w:t>Tự đặt mình vào vị trí của khách hàng để thấy được rõ những yêu cầu thực tế mà hệ thống cần thực hiện.</w:t>
      </w:r>
    </w:p>
    <w:p w14:paraId="046C8A3E" w14:textId="77777777" w:rsidR="00431614" w:rsidRDefault="00000000">
      <w:pPr>
        <w:numPr>
          <w:ilvl w:val="1"/>
          <w:numId w:val="98"/>
        </w:numPr>
        <w:spacing w:after="0"/>
      </w:pPr>
      <w:r>
        <w:t>Do phạm vi và khả năng có hạn nên chúng em chỉ khảo sát và quản lý một cửa hàng vừa và nhỏ.</w:t>
      </w:r>
    </w:p>
    <w:p w14:paraId="53001476" w14:textId="77777777" w:rsidR="00431614" w:rsidRDefault="00000000">
      <w:pPr>
        <w:numPr>
          <w:ilvl w:val="1"/>
          <w:numId w:val="98"/>
        </w:numPr>
        <w:spacing w:after="0"/>
      </w:pPr>
      <w:r>
        <w:t>Sau khi khảo sát và tìm hiểu hệ thống hiện tại mà 1 số website đang làm việc, chúng em nhận thấy các nguyên tắc hoạt động, quy tắc quản lý, giới thiệu sản phẩm như sau:</w:t>
      </w:r>
    </w:p>
    <w:p w14:paraId="451DC597" w14:textId="77777777" w:rsidR="00431614" w:rsidRDefault="00000000">
      <w:pPr>
        <w:numPr>
          <w:ilvl w:val="0"/>
          <w:numId w:val="98"/>
        </w:numPr>
        <w:spacing w:after="0"/>
      </w:pPr>
      <w:r>
        <w:rPr>
          <w:sz w:val="14"/>
          <w:szCs w:val="14"/>
        </w:rPr>
        <w:t xml:space="preserve"> </w:t>
      </w:r>
      <w:r>
        <w:t>Cơ cấu quản lý tổ chức cửa hàng</w:t>
      </w:r>
    </w:p>
    <w:p w14:paraId="2231F9B7" w14:textId="77777777" w:rsidR="00431614" w:rsidRDefault="00000000">
      <w:pPr>
        <w:numPr>
          <w:ilvl w:val="1"/>
          <w:numId w:val="98"/>
        </w:numPr>
        <w:spacing w:after="0"/>
      </w:pPr>
      <w:r>
        <w:t>Quản trị (Chủ cửa hàng)</w:t>
      </w:r>
    </w:p>
    <w:p w14:paraId="72459C5F" w14:textId="77777777" w:rsidR="00431614" w:rsidRDefault="00000000">
      <w:pPr>
        <w:numPr>
          <w:ilvl w:val="1"/>
          <w:numId w:val="98"/>
        </w:numPr>
        <w:spacing w:after="0"/>
      </w:pPr>
      <w:r>
        <w:t>Nhân viên chăm sóc khách hàng</w:t>
      </w:r>
    </w:p>
    <w:p w14:paraId="738CDFDF" w14:textId="77777777" w:rsidR="00431614" w:rsidRDefault="00000000">
      <w:pPr>
        <w:numPr>
          <w:ilvl w:val="1"/>
          <w:numId w:val="98"/>
        </w:numPr>
        <w:spacing w:after="0"/>
      </w:pPr>
      <w:r>
        <w:t>Khách hàng thành viên</w:t>
      </w:r>
    </w:p>
    <w:p w14:paraId="7E75557C" w14:textId="77777777" w:rsidR="00431614" w:rsidRDefault="00000000">
      <w:pPr>
        <w:numPr>
          <w:ilvl w:val="1"/>
          <w:numId w:val="98"/>
        </w:numPr>
        <w:spacing w:after="0"/>
      </w:pPr>
      <w:r>
        <w:t>Khách hàng vãng lai</w:t>
      </w:r>
    </w:p>
    <w:p w14:paraId="765D7067" w14:textId="77777777" w:rsidR="00431614" w:rsidRDefault="00000000">
      <w:pPr>
        <w:numPr>
          <w:ilvl w:val="0"/>
          <w:numId w:val="98"/>
        </w:numPr>
        <w:spacing w:after="0"/>
      </w:pPr>
      <w:r>
        <w:t>Xác định yêu cầu nghiệp vụ của từng cá nhân:</w:t>
      </w:r>
    </w:p>
    <w:p w14:paraId="79AE1115" w14:textId="77777777" w:rsidR="00431614" w:rsidRDefault="00000000">
      <w:pPr>
        <w:numPr>
          <w:ilvl w:val="1"/>
          <w:numId w:val="98"/>
        </w:numPr>
        <w:spacing w:after="0"/>
        <w:rPr>
          <w:b/>
        </w:rPr>
      </w:pPr>
      <w:r>
        <w:rPr>
          <w:b/>
        </w:rPr>
        <w:t>Quản trị (Chủ cửa hàng):</w:t>
      </w:r>
    </w:p>
    <w:p w14:paraId="25D2419A" w14:textId="77777777" w:rsidR="00431614" w:rsidRDefault="00000000">
      <w:pPr>
        <w:numPr>
          <w:ilvl w:val="2"/>
          <w:numId w:val="98"/>
        </w:numPr>
        <w:spacing w:after="0"/>
        <w:rPr>
          <w:b/>
        </w:rPr>
      </w:pPr>
      <w:r>
        <w:rPr>
          <w:highlight w:val="white"/>
        </w:rPr>
        <w:t>Là người làm chủ hệ thống, có quyền kiểm soát mọi hoạt động của hệ thống. Nhà quản lý được cấp một username và password để đăng nhập vào hệ thống thực hiện những chức năng của mình. Nếu như quá trình đăng nhập thành công thì nhà quản lý có thể thực hiện những công việc: Quản lý cập nhật thông tin các mặt hàng, tiếp nhận đơn đặt hàng, kiểm tra đơn đặt hàng và xử lý đơn đặt hàng. Thống kê các mặt hàng đã bán, thống kê tồn kho, thống kê doanh thu. Khi có nhu cầu nhập hàng hóa từ nhà cung cấp thì tiến hành liên lạc với nhà cung cấp để đặt hàng và cập nhật các mặt hàng này vào cơ sở dữ liệu…</w:t>
      </w:r>
    </w:p>
    <w:p w14:paraId="0E2B64E0" w14:textId="77777777" w:rsidR="00431614" w:rsidRDefault="00000000">
      <w:pPr>
        <w:numPr>
          <w:ilvl w:val="1"/>
          <w:numId w:val="98"/>
        </w:numPr>
        <w:spacing w:after="0"/>
        <w:rPr>
          <w:b/>
        </w:rPr>
      </w:pPr>
      <w:r>
        <w:rPr>
          <w:b/>
        </w:rPr>
        <w:t>Nhân viên chăm sóc khách hàng</w:t>
      </w:r>
    </w:p>
    <w:p w14:paraId="31C99422" w14:textId="77777777" w:rsidR="00431614" w:rsidRDefault="00000000">
      <w:pPr>
        <w:numPr>
          <w:ilvl w:val="2"/>
          <w:numId w:val="98"/>
        </w:numPr>
        <w:spacing w:after="0"/>
        <w:rPr>
          <w:b/>
        </w:rPr>
      </w:pPr>
      <w:r>
        <w:t>Tư vấn sản phẩm: Cung cấp thông tin chi tiết về nội thất và tư vấn khách hàng để tìm ra sản phẩm phù hợp.</w:t>
      </w:r>
    </w:p>
    <w:p w14:paraId="1D449D04" w14:textId="77777777" w:rsidR="00431614" w:rsidRDefault="00000000">
      <w:pPr>
        <w:numPr>
          <w:ilvl w:val="2"/>
          <w:numId w:val="98"/>
        </w:numPr>
        <w:spacing w:after="0"/>
        <w:rPr>
          <w:b/>
        </w:rPr>
      </w:pPr>
      <w:r>
        <w:t>Xử lý đơn hàng: Nhận thông tin đơn hàng, xác nhận và xử lý đơn hàng, theo dõi tiến độ giao hàng.</w:t>
      </w:r>
    </w:p>
    <w:p w14:paraId="6C4872EC" w14:textId="77777777" w:rsidR="00431614" w:rsidRDefault="00000000">
      <w:pPr>
        <w:numPr>
          <w:ilvl w:val="2"/>
          <w:numId w:val="98"/>
        </w:numPr>
        <w:spacing w:after="0"/>
        <w:rPr>
          <w:b/>
        </w:rPr>
      </w:pPr>
      <w:r>
        <w:t>Giải quyết khiếu nại và hỗ trợ sau bán hàng: Xử lý khiếu nại, đổi trả sản phẩm và cung cấp dịch vụ hỗ trợ.</w:t>
      </w:r>
    </w:p>
    <w:p w14:paraId="326DCB16" w14:textId="77777777" w:rsidR="00431614" w:rsidRDefault="00000000">
      <w:pPr>
        <w:numPr>
          <w:ilvl w:val="2"/>
          <w:numId w:val="98"/>
        </w:numPr>
        <w:spacing w:after="0"/>
        <w:rPr>
          <w:b/>
        </w:rPr>
      </w:pPr>
      <w:r>
        <w:t>Xây dựng mối quan hệ khách hàng: Xây dựng lòng tin, tạo dựng lòng trung thành từ khách hàng.</w:t>
      </w:r>
    </w:p>
    <w:p w14:paraId="3914CE81" w14:textId="77777777" w:rsidR="00431614" w:rsidRDefault="00000000">
      <w:pPr>
        <w:numPr>
          <w:ilvl w:val="2"/>
          <w:numId w:val="98"/>
        </w:numPr>
        <w:spacing w:after="0"/>
        <w:rPr>
          <w:b/>
        </w:rPr>
      </w:pPr>
      <w:r>
        <w:t>Hỗ trợ tư vấn thiết kế: Cung cấp hỗ trợ tư vấn thiết kế nội thất cho khách hàng.</w:t>
      </w:r>
    </w:p>
    <w:p w14:paraId="6E42F796" w14:textId="77777777" w:rsidR="00431614" w:rsidRDefault="00000000">
      <w:pPr>
        <w:numPr>
          <w:ilvl w:val="2"/>
          <w:numId w:val="98"/>
        </w:numPr>
        <w:spacing w:after="0"/>
        <w:rPr>
          <w:b/>
        </w:rPr>
      </w:pPr>
      <w:r>
        <w:t>Ghi nhận và quản lý thông tin khách hàng: Ghi nhận và quản lý thông tin khách hàng một cách chính xác trong hệ thống</w:t>
      </w:r>
    </w:p>
    <w:p w14:paraId="1A2135B2" w14:textId="77777777" w:rsidR="00431614" w:rsidRDefault="00000000">
      <w:pPr>
        <w:numPr>
          <w:ilvl w:val="1"/>
          <w:numId w:val="98"/>
        </w:numPr>
        <w:spacing w:after="0"/>
        <w:rPr>
          <w:b/>
        </w:rPr>
      </w:pPr>
      <w:r>
        <w:rPr>
          <w:b/>
        </w:rPr>
        <w:t>Bộ phận biên tập viên</w:t>
      </w:r>
    </w:p>
    <w:p w14:paraId="0715BF6A" w14:textId="77777777" w:rsidR="00431614" w:rsidRDefault="00000000">
      <w:pPr>
        <w:numPr>
          <w:ilvl w:val="2"/>
          <w:numId w:val="98"/>
        </w:numPr>
        <w:spacing w:after="0"/>
        <w:rPr>
          <w:b/>
        </w:rPr>
      </w:pPr>
      <w:r>
        <w:t>Biên tập viên trên một website bán nội thất có nhiệm vụ tạo và quản lý nội dung, tối ưu hóa SEO, quản lý danh mục sản phẩm, kiểm tra chất lượng nội dung, theo dõi xu hướng và nhu cầu khách hàng, và tương tác với khách hàng. Vai trò của biên tập viên là đảm bảo nội dung trên website là chất lượng, hữu ích và thu hút khách hàng, đồng thời xây dựng thương hiệu và tạo niềm tin cho khách hàng</w:t>
      </w:r>
      <w:r>
        <w:rPr>
          <w:b/>
        </w:rPr>
        <w:t>.</w:t>
      </w:r>
    </w:p>
    <w:p w14:paraId="685CFF80" w14:textId="77777777" w:rsidR="00431614" w:rsidRDefault="00000000">
      <w:pPr>
        <w:numPr>
          <w:ilvl w:val="1"/>
          <w:numId w:val="98"/>
        </w:numPr>
        <w:spacing w:after="0"/>
        <w:rPr>
          <w:b/>
        </w:rPr>
      </w:pPr>
      <w:r>
        <w:rPr>
          <w:b/>
        </w:rPr>
        <w:t>Khách hàng:</w:t>
      </w:r>
    </w:p>
    <w:p w14:paraId="52C2C1F7" w14:textId="77777777" w:rsidR="00431614" w:rsidRDefault="00000000">
      <w:pPr>
        <w:numPr>
          <w:ilvl w:val="2"/>
          <w:numId w:val="98"/>
        </w:numPr>
        <w:rPr>
          <w:b/>
        </w:rPr>
      </w:pPr>
      <w:r>
        <w:t>Là những người có nhu cầu mua sắm hàng hóa. Khác với việc đặt hàng trực tiếp tại cửa hàng, khách hàng phải hoàn toàn tự thao tác thông qua từng bước cụ thể để có thể mua được hàng. Trên mạng, các mặt hàng được sắp xếp và phân theo từng loại mặt hàng giúp cho khách hàng dễ dàng tìm kiếm. Trong hoạt động này, khách hàng chỉ cần chọn một mặt hàng nào đó từ danh mục các mặt hàng thì những thông tin về mặt hàng đó sẽ hiển thị lên màn hình như: Hình ảnh, đơn giá, mô tả… Và bên cạnh là trang liên kết để thêm hàng hóa vào giỏ hàng. Đây là giỏ hàng điện tử mà trong đó chứa các thông tin về hàng hóa lẫn số lượng khách mua và hoàn toàn được cập nhật trong giỏ. Khi khách hàng muốn đặt hàng thì hệ thống hiển thị đặt hàng cùng thông tin về khách hàng và hàng hóa. Cuối cùng là do khách hàng tùy chọn đặt hay không.</w:t>
      </w:r>
    </w:p>
    <w:p w14:paraId="14981339" w14:textId="77777777" w:rsidR="00431614" w:rsidRDefault="00000000">
      <w:pPr>
        <w:pStyle w:val="Heading4"/>
        <w:ind w:left="1450"/>
      </w:pPr>
      <w:bookmarkStart w:id="419" w:name="_1d8k7pgllprf" w:colFirst="0" w:colLast="0"/>
      <w:bookmarkEnd w:id="419"/>
      <w:r>
        <w:t>1.1.2. Chức năng cơ bản của hệ thống</w:t>
      </w:r>
    </w:p>
    <w:p w14:paraId="29263A2A" w14:textId="77777777" w:rsidR="00431614" w:rsidRDefault="00000000">
      <w:pPr>
        <w:numPr>
          <w:ilvl w:val="0"/>
          <w:numId w:val="46"/>
        </w:numPr>
        <w:shd w:val="clear" w:color="auto" w:fill="FFFFFF"/>
        <w:spacing w:before="240" w:after="0" w:line="312" w:lineRule="auto"/>
        <w:jc w:val="both"/>
      </w:pPr>
      <w:r>
        <w:t>Quản lý Tài khoản</w:t>
      </w:r>
    </w:p>
    <w:p w14:paraId="3A922989" w14:textId="77777777" w:rsidR="00431614" w:rsidRDefault="00000000">
      <w:pPr>
        <w:numPr>
          <w:ilvl w:val="0"/>
          <w:numId w:val="46"/>
        </w:numPr>
        <w:shd w:val="clear" w:color="auto" w:fill="FFFFFF"/>
        <w:spacing w:after="0" w:line="312" w:lineRule="auto"/>
        <w:jc w:val="both"/>
      </w:pPr>
      <w:r>
        <w:t>Quản lý danh mục sản phẩm</w:t>
      </w:r>
    </w:p>
    <w:p w14:paraId="1450432A" w14:textId="77777777" w:rsidR="00431614" w:rsidRDefault="00000000">
      <w:pPr>
        <w:numPr>
          <w:ilvl w:val="0"/>
          <w:numId w:val="46"/>
        </w:numPr>
        <w:shd w:val="clear" w:color="auto" w:fill="FFFFFF"/>
        <w:spacing w:after="0" w:line="312" w:lineRule="auto"/>
        <w:jc w:val="both"/>
      </w:pPr>
      <w:r>
        <w:t>Báo cáo thống  kê</w:t>
      </w:r>
    </w:p>
    <w:p w14:paraId="662D664A" w14:textId="77777777" w:rsidR="00431614" w:rsidRDefault="00000000">
      <w:pPr>
        <w:numPr>
          <w:ilvl w:val="0"/>
          <w:numId w:val="46"/>
        </w:numPr>
        <w:shd w:val="clear" w:color="auto" w:fill="FFFFFF"/>
        <w:spacing w:after="0" w:line="312" w:lineRule="auto"/>
        <w:jc w:val="both"/>
      </w:pPr>
      <w:r>
        <w:t>Hỗ trợ khách hàng</w:t>
      </w:r>
    </w:p>
    <w:p w14:paraId="76BA2262" w14:textId="77777777" w:rsidR="00431614" w:rsidRDefault="00000000">
      <w:pPr>
        <w:numPr>
          <w:ilvl w:val="0"/>
          <w:numId w:val="46"/>
        </w:numPr>
        <w:shd w:val="clear" w:color="auto" w:fill="FFFFFF"/>
        <w:spacing w:after="0" w:line="312" w:lineRule="auto"/>
        <w:jc w:val="both"/>
      </w:pPr>
      <w:r>
        <w:t>Quản lý chat</w:t>
      </w:r>
    </w:p>
    <w:p w14:paraId="5DC61351" w14:textId="77777777" w:rsidR="00431614" w:rsidRDefault="00000000">
      <w:pPr>
        <w:numPr>
          <w:ilvl w:val="0"/>
          <w:numId w:val="46"/>
        </w:numPr>
        <w:shd w:val="clear" w:color="auto" w:fill="FFFFFF"/>
        <w:spacing w:after="0" w:line="312" w:lineRule="auto"/>
        <w:jc w:val="both"/>
      </w:pPr>
      <w:r>
        <w:t>Quản lý nội dung</w:t>
      </w:r>
    </w:p>
    <w:p w14:paraId="12E0053C" w14:textId="77777777" w:rsidR="00431614" w:rsidRDefault="00000000">
      <w:pPr>
        <w:numPr>
          <w:ilvl w:val="0"/>
          <w:numId w:val="46"/>
        </w:numPr>
        <w:shd w:val="clear" w:color="auto" w:fill="FFFFFF"/>
        <w:spacing w:after="0" w:line="312" w:lineRule="auto"/>
        <w:jc w:val="both"/>
      </w:pPr>
      <w:r>
        <w:t>Xem thông tin sản phẩm</w:t>
      </w:r>
    </w:p>
    <w:p w14:paraId="37359D79" w14:textId="77777777" w:rsidR="00431614" w:rsidRDefault="00000000">
      <w:pPr>
        <w:numPr>
          <w:ilvl w:val="0"/>
          <w:numId w:val="46"/>
        </w:numPr>
        <w:shd w:val="clear" w:color="auto" w:fill="FFFFFF"/>
        <w:spacing w:after="240" w:line="312" w:lineRule="auto"/>
        <w:jc w:val="both"/>
      </w:pPr>
      <w:r>
        <w:t>Chat trực tuyến</w:t>
      </w:r>
    </w:p>
    <w:p w14:paraId="1EE6FA29" w14:textId="77777777" w:rsidR="00431614" w:rsidRDefault="00431614"/>
    <w:p w14:paraId="1E17AA26" w14:textId="77777777" w:rsidR="00431614" w:rsidRDefault="00000000">
      <w:pPr>
        <w:pStyle w:val="Heading4"/>
        <w:ind w:left="1450"/>
      </w:pPr>
      <w:bookmarkStart w:id="420" w:name="_1t93pamtpuxy" w:colFirst="0" w:colLast="0"/>
      <w:bookmarkEnd w:id="420"/>
      <w:r>
        <w:t>1.1.3. Phân tích yêu cầu khách hàng đối với website</w:t>
      </w:r>
    </w:p>
    <w:p w14:paraId="0CE73093" w14:textId="77777777" w:rsidR="00431614" w:rsidRDefault="00000000">
      <w:pPr>
        <w:numPr>
          <w:ilvl w:val="0"/>
          <w:numId w:val="8"/>
        </w:numPr>
        <w:shd w:val="clear" w:color="auto" w:fill="FFFFFF"/>
        <w:spacing w:before="240" w:after="0" w:line="312" w:lineRule="auto"/>
        <w:jc w:val="both"/>
      </w:pPr>
      <w:r>
        <w:t>Khi khách hàng truy cập vào website, khách hàng sẽ yêu cầu hệ thống cung cấp những chức năng sau:</w:t>
      </w:r>
    </w:p>
    <w:p w14:paraId="1C3F36CB" w14:textId="77777777" w:rsidR="00431614" w:rsidRDefault="00000000">
      <w:pPr>
        <w:numPr>
          <w:ilvl w:val="0"/>
          <w:numId w:val="8"/>
        </w:numPr>
        <w:shd w:val="clear" w:color="auto" w:fill="FFFFFF"/>
        <w:spacing w:after="0" w:line="312" w:lineRule="auto"/>
        <w:jc w:val="both"/>
      </w:pPr>
      <w:r>
        <w:t>Chức năng hiển thị thông tin và phân loại sản phẩm trong gian hàng ảo: Sản phẩm được hiển thị lên website đầy đủ thông tin như hình ảnh sản phẩm, tên sản phẩm, đặc điểm nổi bật, giá thành, hãng sản xuất, chất liệu, chương trình khuyến mãi, … Các sản phẩm được phân loại theo từng loại: giường, tủ, bàn ăn, sofa,… Và được sắp xếp theo độ hot giảm dần.</w:t>
      </w:r>
    </w:p>
    <w:p w14:paraId="4025D6D9" w14:textId="77777777" w:rsidR="00431614" w:rsidRDefault="00000000">
      <w:pPr>
        <w:numPr>
          <w:ilvl w:val="0"/>
          <w:numId w:val="8"/>
        </w:numPr>
        <w:shd w:val="clear" w:color="auto" w:fill="FFFFFF"/>
        <w:spacing w:after="0" w:line="312" w:lineRule="auto"/>
        <w:jc w:val="both"/>
      </w:pPr>
      <w:r>
        <w:t>Chức năng tìm kiếm sản phẩm theo tên hoặc theo loại: Nếu khách hàng thích một sản phẩm nào đó, khách hàng có thể tìm kiếm để hệ thống lọc ra những dòng sản phẩm nằm trong yêu cầu tìm kiếm của khách hàng.</w:t>
      </w:r>
    </w:p>
    <w:p w14:paraId="06B01927" w14:textId="77777777" w:rsidR="00431614" w:rsidRDefault="00000000">
      <w:pPr>
        <w:numPr>
          <w:ilvl w:val="0"/>
          <w:numId w:val="8"/>
        </w:numPr>
        <w:shd w:val="clear" w:color="auto" w:fill="FFFFFF"/>
        <w:spacing w:after="0" w:line="312" w:lineRule="auto"/>
        <w:jc w:val="both"/>
      </w:pPr>
      <w:r>
        <w:t>Chức năng hỗ trợ trực tuyến: Khi khách hàng có thắc mắc hay sự cố về sản phẩm, chương trình khuyến mãi, vận chuyển hàng hóa, …, khách hàng sẽ liên hệ trực tuyến với nhân viên chăm sóc khách hàng.</w:t>
      </w:r>
    </w:p>
    <w:p w14:paraId="2CC1AA3C" w14:textId="77777777" w:rsidR="00431614" w:rsidRDefault="00000000">
      <w:pPr>
        <w:numPr>
          <w:ilvl w:val="0"/>
          <w:numId w:val="8"/>
        </w:numPr>
        <w:shd w:val="clear" w:color="auto" w:fill="FFFFFF"/>
        <w:spacing w:after="240" w:line="312" w:lineRule="auto"/>
        <w:jc w:val="both"/>
      </w:pPr>
      <w:r>
        <w:t>Chức năng hỗ trợ thông qua email: Nếu nhân viên chăm sóc khách hàng không online, khách hàng có thể gửi email, công ty sẽ trả lời sớm nhất cho khách hàng về email.</w:t>
      </w:r>
    </w:p>
    <w:p w14:paraId="1CAC9B10" w14:textId="77777777" w:rsidR="00431614" w:rsidRDefault="00000000">
      <w:pPr>
        <w:pStyle w:val="Heading4"/>
        <w:ind w:left="1450"/>
      </w:pPr>
      <w:bookmarkStart w:id="421" w:name="_m57860wemcpm" w:colFirst="0" w:colLast="0"/>
      <w:bookmarkEnd w:id="421"/>
      <w:r>
        <w:t>1.1.4. Phân tích yêu cầu người quản trị đối với website</w:t>
      </w:r>
    </w:p>
    <w:p w14:paraId="24C5716E" w14:textId="77777777" w:rsidR="00431614" w:rsidRDefault="00000000">
      <w:pPr>
        <w:numPr>
          <w:ilvl w:val="0"/>
          <w:numId w:val="21"/>
        </w:numPr>
        <w:spacing w:after="0"/>
      </w:pPr>
      <w:r>
        <w:t>Chức năng cập nhật sản phẩm: Người quản trị có quyền thêm, sửa, xóa, báo hết hàng đối với các nhóm, các sản phẩm có trong cửa hàng.</w:t>
      </w:r>
    </w:p>
    <w:p w14:paraId="459D60C7" w14:textId="77777777" w:rsidR="00431614" w:rsidRDefault="00000000">
      <w:pPr>
        <w:numPr>
          <w:ilvl w:val="0"/>
          <w:numId w:val="21"/>
        </w:numPr>
        <w:spacing w:after="0"/>
      </w:pPr>
      <w:r>
        <w:t>Chức năng tra cứu, lưu trữ sản phẩm.</w:t>
      </w:r>
    </w:p>
    <w:p w14:paraId="419687A3" w14:textId="77777777" w:rsidR="00431614" w:rsidRDefault="00000000">
      <w:pPr>
        <w:numPr>
          <w:ilvl w:val="0"/>
          <w:numId w:val="21"/>
        </w:numPr>
        <w:spacing w:after="0"/>
      </w:pPr>
      <w:r>
        <w:t>Chức năng quản lý khách hàng: Người quản trị quản lý tài khoản khách hàng, các đơn đặt hàng và xử lý kịp thời để mang sản phẩm đến tay khách hàng.</w:t>
      </w:r>
    </w:p>
    <w:p w14:paraId="46DE4DC8" w14:textId="77777777" w:rsidR="00431614" w:rsidRDefault="00000000">
      <w:pPr>
        <w:numPr>
          <w:ilvl w:val="0"/>
          <w:numId w:val="21"/>
        </w:numPr>
        <w:spacing w:after="0"/>
      </w:pPr>
      <w:r>
        <w:t>Chức năng quản lý hỗ trợ khách hàng.</w:t>
      </w:r>
    </w:p>
    <w:p w14:paraId="595ADC21" w14:textId="77777777" w:rsidR="00431614" w:rsidRDefault="00000000">
      <w:pPr>
        <w:numPr>
          <w:ilvl w:val="0"/>
          <w:numId w:val="21"/>
        </w:numPr>
        <w:spacing w:after="0"/>
      </w:pPr>
      <w:r>
        <w:t>Chức năng quản lý liên hệ khách hàng: Khi giải quyết đơn hàng, cửa hàng liên hệ trực tiếp với khách hàng.</w:t>
      </w:r>
    </w:p>
    <w:p w14:paraId="0DBBBC1A" w14:textId="77777777" w:rsidR="00431614" w:rsidRDefault="00000000">
      <w:pPr>
        <w:numPr>
          <w:ilvl w:val="0"/>
          <w:numId w:val="21"/>
        </w:numPr>
      </w:pPr>
      <w:r>
        <w:t>Chức năng thống kê hàng ngày, hàng tháng, hàng quý, hàng năm</w:t>
      </w:r>
    </w:p>
    <w:p w14:paraId="762BEA50" w14:textId="77777777" w:rsidR="00431614" w:rsidRDefault="00431614"/>
    <w:p w14:paraId="1BE1628D" w14:textId="77777777" w:rsidR="00431614" w:rsidRDefault="00000000">
      <w:pPr>
        <w:pStyle w:val="Heading3"/>
        <w:spacing w:after="194"/>
        <w:ind w:left="720"/>
      </w:pPr>
      <w:bookmarkStart w:id="422" w:name="_n6rmb9yerh6a" w:colFirst="0" w:colLast="0"/>
      <w:bookmarkStart w:id="423" w:name="_1nvb4leqpsjr" w:colFirst="0" w:colLast="0"/>
      <w:bookmarkStart w:id="424" w:name="_2nep0y5r1qg1" w:colFirst="0" w:colLast="0"/>
      <w:bookmarkEnd w:id="422"/>
      <w:bookmarkEnd w:id="423"/>
      <w:bookmarkEnd w:id="424"/>
      <w:r>
        <w:t>1.2. Biểu đồ Use Case - Biểu đồ lớp</w:t>
      </w:r>
    </w:p>
    <w:p w14:paraId="308E8DDF" w14:textId="77777777" w:rsidR="00431614" w:rsidRDefault="00000000">
      <w:pPr>
        <w:pStyle w:val="Heading4"/>
        <w:ind w:left="1450"/>
      </w:pPr>
      <w:bookmarkStart w:id="425" w:name="_wv0c3ji3mjz3" w:colFirst="0" w:colLast="0"/>
      <w:bookmarkEnd w:id="425"/>
      <w:r>
        <w:t>1.2.1. Biểu đồ use case tổng quát</w:t>
      </w:r>
    </w:p>
    <w:p w14:paraId="67E564E6" w14:textId="77777777" w:rsidR="00431614" w:rsidRDefault="00000000">
      <w:pPr>
        <w:ind w:left="0"/>
        <w:jc w:val="center"/>
      </w:pPr>
      <w:r>
        <w:rPr>
          <w:noProof/>
        </w:rPr>
        <w:drawing>
          <wp:inline distT="114300" distB="114300" distL="114300" distR="114300" wp14:anchorId="503396D5" wp14:editId="662E5666">
            <wp:extent cx="4586288" cy="3936974"/>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4586288" cy="3936974"/>
                    </a:xfrm>
                    <a:prstGeom prst="rect">
                      <a:avLst/>
                    </a:prstGeom>
                    <a:ln/>
                  </pic:spPr>
                </pic:pic>
              </a:graphicData>
            </a:graphic>
          </wp:inline>
        </w:drawing>
      </w:r>
    </w:p>
    <w:p w14:paraId="665CB0EE" w14:textId="77777777" w:rsidR="00431614" w:rsidRDefault="00000000">
      <w:pPr>
        <w:pStyle w:val="Heading4"/>
        <w:ind w:left="1450"/>
      </w:pPr>
      <w:bookmarkStart w:id="426" w:name="_f0sjuwfnlq4z" w:colFirst="0" w:colLast="0"/>
      <w:bookmarkEnd w:id="426"/>
      <w:r>
        <w:t>1.2.2. Phân rã usecase:</w:t>
      </w:r>
    </w:p>
    <w:p w14:paraId="0CFC9173" w14:textId="77777777" w:rsidR="00431614" w:rsidRDefault="00000000">
      <w:pPr>
        <w:jc w:val="center"/>
      </w:pPr>
      <w:r>
        <w:rPr>
          <w:noProof/>
        </w:rPr>
        <w:drawing>
          <wp:inline distT="114300" distB="114300" distL="114300" distR="114300" wp14:anchorId="1AB56BE9" wp14:editId="3CF98FDA">
            <wp:extent cx="4576763" cy="389139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4576763" cy="3891390"/>
                    </a:xfrm>
                    <a:prstGeom prst="rect">
                      <a:avLst/>
                    </a:prstGeom>
                    <a:ln/>
                  </pic:spPr>
                </pic:pic>
              </a:graphicData>
            </a:graphic>
          </wp:inline>
        </w:drawing>
      </w:r>
    </w:p>
    <w:p w14:paraId="5064AD56" w14:textId="77777777" w:rsidR="00431614" w:rsidRDefault="00000000">
      <w:r>
        <w:rPr>
          <w:noProof/>
        </w:rPr>
        <w:drawing>
          <wp:inline distT="114300" distB="114300" distL="114300" distR="114300" wp14:anchorId="4D107F9A" wp14:editId="0CFC15E2">
            <wp:extent cx="5724525" cy="415798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t="8611" b="15397"/>
                    <a:stretch>
                      <a:fillRect/>
                    </a:stretch>
                  </pic:blipFill>
                  <pic:spPr>
                    <a:xfrm>
                      <a:off x="0" y="0"/>
                      <a:ext cx="5724525" cy="4157980"/>
                    </a:xfrm>
                    <a:prstGeom prst="rect">
                      <a:avLst/>
                    </a:prstGeom>
                    <a:ln/>
                  </pic:spPr>
                </pic:pic>
              </a:graphicData>
            </a:graphic>
          </wp:inline>
        </w:drawing>
      </w:r>
    </w:p>
    <w:p w14:paraId="415A9DCD" w14:textId="77777777" w:rsidR="00431614" w:rsidRDefault="00000000">
      <w:r>
        <w:rPr>
          <w:noProof/>
        </w:rPr>
        <w:drawing>
          <wp:inline distT="114300" distB="114300" distL="114300" distR="114300" wp14:anchorId="3DE037E6" wp14:editId="5DCD4041">
            <wp:extent cx="5722310" cy="44196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722310" cy="4419600"/>
                    </a:xfrm>
                    <a:prstGeom prst="rect">
                      <a:avLst/>
                    </a:prstGeom>
                    <a:ln/>
                  </pic:spPr>
                </pic:pic>
              </a:graphicData>
            </a:graphic>
          </wp:inline>
        </w:drawing>
      </w:r>
    </w:p>
    <w:p w14:paraId="4C6487FB" w14:textId="77777777" w:rsidR="00431614" w:rsidRDefault="00431614">
      <w:pPr>
        <w:jc w:val="center"/>
      </w:pPr>
    </w:p>
    <w:p w14:paraId="47C17F1A" w14:textId="77777777" w:rsidR="00431614" w:rsidRDefault="00431614">
      <w:pPr>
        <w:jc w:val="center"/>
      </w:pPr>
    </w:p>
    <w:p w14:paraId="6535D6E5" w14:textId="77777777" w:rsidR="00431614" w:rsidRDefault="00000000">
      <w:pPr>
        <w:jc w:val="center"/>
      </w:pPr>
      <w:r>
        <w:rPr>
          <w:noProof/>
        </w:rPr>
        <w:drawing>
          <wp:inline distT="114300" distB="114300" distL="114300" distR="114300" wp14:anchorId="2626E551" wp14:editId="3D3816E3">
            <wp:extent cx="5201758" cy="3413083"/>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t="12118" b="11343"/>
                    <a:stretch>
                      <a:fillRect/>
                    </a:stretch>
                  </pic:blipFill>
                  <pic:spPr>
                    <a:xfrm>
                      <a:off x="0" y="0"/>
                      <a:ext cx="5201758" cy="3413083"/>
                    </a:xfrm>
                    <a:prstGeom prst="rect">
                      <a:avLst/>
                    </a:prstGeom>
                    <a:ln/>
                  </pic:spPr>
                </pic:pic>
              </a:graphicData>
            </a:graphic>
          </wp:inline>
        </w:drawing>
      </w:r>
      <w:r>
        <w:rPr>
          <w:noProof/>
        </w:rPr>
        <w:drawing>
          <wp:inline distT="114300" distB="114300" distL="114300" distR="114300" wp14:anchorId="2BD2E0BA" wp14:editId="54040660">
            <wp:extent cx="5722310" cy="46990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722310" cy="4699000"/>
                    </a:xfrm>
                    <a:prstGeom prst="rect">
                      <a:avLst/>
                    </a:prstGeom>
                    <a:ln/>
                  </pic:spPr>
                </pic:pic>
              </a:graphicData>
            </a:graphic>
          </wp:inline>
        </w:drawing>
      </w:r>
    </w:p>
    <w:p w14:paraId="5D81EFD9" w14:textId="77777777" w:rsidR="00431614" w:rsidRDefault="00000000">
      <w:r>
        <w:rPr>
          <w:noProof/>
        </w:rPr>
        <w:drawing>
          <wp:inline distT="114300" distB="114300" distL="114300" distR="114300" wp14:anchorId="397583AA" wp14:editId="6C48F516">
            <wp:extent cx="5722310" cy="4318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22310" cy="4318000"/>
                    </a:xfrm>
                    <a:prstGeom prst="rect">
                      <a:avLst/>
                    </a:prstGeom>
                    <a:ln/>
                  </pic:spPr>
                </pic:pic>
              </a:graphicData>
            </a:graphic>
          </wp:inline>
        </w:drawing>
      </w:r>
    </w:p>
    <w:p w14:paraId="5CDB3DCF" w14:textId="77777777" w:rsidR="00431614" w:rsidRDefault="00431614"/>
    <w:p w14:paraId="61DF1034" w14:textId="77777777" w:rsidR="00431614" w:rsidRDefault="00431614">
      <w:pPr>
        <w:ind w:left="730" w:hanging="10"/>
      </w:pPr>
    </w:p>
    <w:p w14:paraId="457D8B35" w14:textId="77777777" w:rsidR="00431614" w:rsidRDefault="00431614">
      <w:pPr>
        <w:ind w:left="0"/>
      </w:pPr>
    </w:p>
    <w:p w14:paraId="7C5254CE" w14:textId="77777777" w:rsidR="00431614" w:rsidRDefault="00431614">
      <w:pPr>
        <w:ind w:left="720"/>
      </w:pPr>
    </w:p>
    <w:p w14:paraId="7D8C59E5" w14:textId="77777777" w:rsidR="00431614" w:rsidRDefault="00000000">
      <w:pPr>
        <w:pStyle w:val="Heading3"/>
        <w:spacing w:after="194"/>
        <w:ind w:left="720"/>
      </w:pPr>
      <w:bookmarkStart w:id="427" w:name="_l6shbwv617m0" w:colFirst="0" w:colLast="0"/>
      <w:bookmarkEnd w:id="427"/>
      <w:r>
        <w:t>1.3. Đặc tả usecase</w:t>
      </w:r>
    </w:p>
    <w:p w14:paraId="0C619829" w14:textId="77777777" w:rsidR="00431614" w:rsidRDefault="00000000">
      <w:pPr>
        <w:numPr>
          <w:ilvl w:val="0"/>
          <w:numId w:val="6"/>
        </w:numPr>
        <w:tabs>
          <w:tab w:val="center" w:pos="4680"/>
        </w:tabs>
        <w:rPr>
          <w:b/>
        </w:rPr>
      </w:pPr>
      <w:r>
        <w:rPr>
          <w:b/>
        </w:rPr>
        <w:t>Đăng nhập:</w:t>
      </w:r>
    </w:p>
    <w:tbl>
      <w:tblPr>
        <w:tblStyle w:val="afff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3AF646F0" w14:textId="77777777">
        <w:trPr>
          <w:trHeight w:val="431"/>
        </w:trPr>
        <w:tc>
          <w:tcPr>
            <w:tcW w:w="2880" w:type="dxa"/>
            <w:shd w:val="clear" w:color="auto" w:fill="auto"/>
            <w:tcMar>
              <w:top w:w="72" w:type="dxa"/>
              <w:left w:w="72" w:type="dxa"/>
              <w:bottom w:w="72" w:type="dxa"/>
              <w:right w:w="72" w:type="dxa"/>
            </w:tcMar>
          </w:tcPr>
          <w:p w14:paraId="17171B03"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6C740BD1" w14:textId="77777777" w:rsidR="00431614" w:rsidRDefault="00000000">
            <w:pPr>
              <w:widowControl w:val="0"/>
              <w:ind w:left="0"/>
            </w:pPr>
            <w:r>
              <w:t>Đăng nhập</w:t>
            </w:r>
          </w:p>
        </w:tc>
      </w:tr>
      <w:tr w:rsidR="00431614" w14:paraId="044D6790" w14:textId="77777777">
        <w:trPr>
          <w:trHeight w:val="431"/>
        </w:trPr>
        <w:tc>
          <w:tcPr>
            <w:tcW w:w="2880" w:type="dxa"/>
            <w:shd w:val="clear" w:color="auto" w:fill="auto"/>
            <w:tcMar>
              <w:top w:w="72" w:type="dxa"/>
              <w:left w:w="72" w:type="dxa"/>
              <w:bottom w:w="72" w:type="dxa"/>
              <w:right w:w="72" w:type="dxa"/>
            </w:tcMar>
          </w:tcPr>
          <w:p w14:paraId="150C4254"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12593B87" w14:textId="77777777" w:rsidR="00431614" w:rsidRDefault="00000000">
            <w:pPr>
              <w:widowControl w:val="0"/>
              <w:ind w:left="0"/>
            </w:pPr>
            <w:r>
              <w:t>Cho phép người dùng đăng nhập hệ thống</w:t>
            </w:r>
          </w:p>
        </w:tc>
      </w:tr>
      <w:tr w:rsidR="00431614" w14:paraId="6750F25E" w14:textId="77777777">
        <w:trPr>
          <w:trHeight w:val="431"/>
        </w:trPr>
        <w:tc>
          <w:tcPr>
            <w:tcW w:w="2880" w:type="dxa"/>
            <w:shd w:val="clear" w:color="auto" w:fill="auto"/>
            <w:tcMar>
              <w:top w:w="72" w:type="dxa"/>
              <w:left w:w="72" w:type="dxa"/>
              <w:bottom w:w="72" w:type="dxa"/>
              <w:right w:w="72" w:type="dxa"/>
            </w:tcMar>
          </w:tcPr>
          <w:p w14:paraId="288AB7A9"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6CB498A5" w14:textId="77777777" w:rsidR="00431614" w:rsidRDefault="00000000">
            <w:pPr>
              <w:widowControl w:val="0"/>
              <w:ind w:left="0"/>
            </w:pPr>
            <w:r>
              <w:t>Quản trị viên, Bộ phận CSKH, Biên tập viên</w:t>
            </w:r>
          </w:p>
        </w:tc>
      </w:tr>
      <w:tr w:rsidR="00431614" w14:paraId="7472086A" w14:textId="77777777">
        <w:trPr>
          <w:trHeight w:val="431"/>
        </w:trPr>
        <w:tc>
          <w:tcPr>
            <w:tcW w:w="2880" w:type="dxa"/>
            <w:shd w:val="clear" w:color="auto" w:fill="auto"/>
            <w:tcMar>
              <w:top w:w="72" w:type="dxa"/>
              <w:left w:w="72" w:type="dxa"/>
              <w:bottom w:w="72" w:type="dxa"/>
              <w:right w:w="72" w:type="dxa"/>
            </w:tcMar>
          </w:tcPr>
          <w:p w14:paraId="276EE6E0" w14:textId="77777777" w:rsidR="00431614" w:rsidRDefault="00000000">
            <w:pPr>
              <w:widowControl w:val="0"/>
              <w:ind w:left="0"/>
            </w:pPr>
            <w:r>
              <w:t>Điều kiện kích hoạt</w:t>
            </w:r>
          </w:p>
          <w:p w14:paraId="649BFA56"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4EDFA2B6" w14:textId="77777777" w:rsidR="00431614" w:rsidRDefault="00000000">
            <w:pPr>
              <w:widowControl w:val="0"/>
              <w:ind w:left="0"/>
            </w:pPr>
            <w:r>
              <w:t>Người dùng nhấn vào nút đăng nhập</w:t>
            </w:r>
          </w:p>
        </w:tc>
      </w:tr>
      <w:tr w:rsidR="00431614" w14:paraId="2B9BBAD3" w14:textId="77777777">
        <w:trPr>
          <w:trHeight w:val="431"/>
        </w:trPr>
        <w:tc>
          <w:tcPr>
            <w:tcW w:w="2880" w:type="dxa"/>
            <w:shd w:val="clear" w:color="auto" w:fill="auto"/>
            <w:tcMar>
              <w:top w:w="72" w:type="dxa"/>
              <w:left w:w="72" w:type="dxa"/>
              <w:bottom w:w="72" w:type="dxa"/>
              <w:right w:w="72" w:type="dxa"/>
            </w:tcMar>
          </w:tcPr>
          <w:p w14:paraId="55B9C4B7" w14:textId="77777777" w:rsidR="00431614" w:rsidRDefault="00000000">
            <w:pPr>
              <w:widowControl w:val="0"/>
              <w:ind w:left="0"/>
            </w:pPr>
            <w:r>
              <w:t>Điều kiện tiên quyết</w:t>
            </w:r>
          </w:p>
          <w:p w14:paraId="52BC8436"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2528DC64" w14:textId="77777777" w:rsidR="00431614" w:rsidRDefault="00000000">
            <w:pPr>
              <w:widowControl w:val="0"/>
              <w:ind w:left="0"/>
            </w:pPr>
            <w:r>
              <w:t>Người dùng có tài khoản để đăng nhập, và hệ thống đã được khởi động</w:t>
            </w:r>
          </w:p>
        </w:tc>
      </w:tr>
      <w:tr w:rsidR="00431614" w14:paraId="3EEAAEA4" w14:textId="77777777">
        <w:trPr>
          <w:trHeight w:val="431"/>
        </w:trPr>
        <w:tc>
          <w:tcPr>
            <w:tcW w:w="2880" w:type="dxa"/>
            <w:shd w:val="clear" w:color="auto" w:fill="auto"/>
            <w:tcMar>
              <w:top w:w="72" w:type="dxa"/>
              <w:left w:w="72" w:type="dxa"/>
              <w:bottom w:w="72" w:type="dxa"/>
              <w:right w:w="72" w:type="dxa"/>
            </w:tcMar>
          </w:tcPr>
          <w:p w14:paraId="105B09F8" w14:textId="77777777" w:rsidR="00431614" w:rsidRDefault="00000000">
            <w:pPr>
              <w:widowControl w:val="0"/>
              <w:ind w:left="0"/>
            </w:pPr>
            <w:r>
              <w:t>Điều kiện thành công</w:t>
            </w:r>
          </w:p>
          <w:p w14:paraId="0F9A365B"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2A23EA92" w14:textId="77777777" w:rsidR="00431614" w:rsidRDefault="00000000">
            <w:pPr>
              <w:widowControl w:val="0"/>
              <w:ind w:left="0"/>
            </w:pPr>
            <w:r>
              <w:t>Người dùng đăng nhập thành công</w:t>
            </w:r>
          </w:p>
        </w:tc>
      </w:tr>
      <w:tr w:rsidR="00431614" w14:paraId="29373149" w14:textId="77777777">
        <w:trPr>
          <w:cantSplit/>
          <w:trHeight w:val="431"/>
        </w:trPr>
        <w:tc>
          <w:tcPr>
            <w:tcW w:w="2880" w:type="dxa"/>
            <w:shd w:val="clear" w:color="auto" w:fill="auto"/>
            <w:tcMar>
              <w:top w:w="72" w:type="dxa"/>
              <w:left w:w="72" w:type="dxa"/>
              <w:bottom w:w="72" w:type="dxa"/>
              <w:right w:w="72" w:type="dxa"/>
            </w:tcMar>
          </w:tcPr>
          <w:p w14:paraId="4C3AADFB" w14:textId="77777777" w:rsidR="00431614" w:rsidRDefault="00000000">
            <w:pPr>
              <w:widowControl w:val="0"/>
              <w:ind w:left="0"/>
            </w:pPr>
            <w:r>
              <w:t>Điều kiện thất bại</w:t>
            </w:r>
          </w:p>
          <w:p w14:paraId="02315F50"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3B222D78" w14:textId="77777777" w:rsidR="00431614" w:rsidRDefault="00000000">
            <w:pPr>
              <w:widowControl w:val="0"/>
              <w:ind w:left="0"/>
            </w:pPr>
            <w:r>
              <w:t>Người dùng đăng nhập không thành công</w:t>
            </w:r>
          </w:p>
        </w:tc>
      </w:tr>
      <w:tr w:rsidR="00431614" w14:paraId="201FDBB0" w14:textId="77777777">
        <w:trPr>
          <w:trHeight w:val="431"/>
        </w:trPr>
        <w:tc>
          <w:tcPr>
            <w:tcW w:w="2880" w:type="dxa"/>
            <w:shd w:val="clear" w:color="auto" w:fill="auto"/>
            <w:tcMar>
              <w:top w:w="72" w:type="dxa"/>
              <w:left w:w="72" w:type="dxa"/>
              <w:bottom w:w="72" w:type="dxa"/>
              <w:right w:w="72" w:type="dxa"/>
            </w:tcMar>
          </w:tcPr>
          <w:p w14:paraId="456A7C16" w14:textId="77777777" w:rsidR="00431614" w:rsidRDefault="00000000">
            <w:pPr>
              <w:widowControl w:val="0"/>
              <w:ind w:left="0"/>
            </w:pPr>
            <w:r>
              <w:t>Luồng sự kiện chính</w:t>
            </w:r>
          </w:p>
          <w:p w14:paraId="2127252C"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75C9BFE7" w14:textId="77777777" w:rsidR="00431614" w:rsidRDefault="00000000">
            <w:pPr>
              <w:widowControl w:val="0"/>
              <w:numPr>
                <w:ilvl w:val="0"/>
                <w:numId w:val="87"/>
              </w:numPr>
            </w:pPr>
            <w:r>
              <w:t>Người dùng nhập username và password</w:t>
            </w:r>
          </w:p>
          <w:p w14:paraId="57D40697" w14:textId="77777777" w:rsidR="00431614" w:rsidRDefault="00000000">
            <w:pPr>
              <w:widowControl w:val="0"/>
              <w:numPr>
                <w:ilvl w:val="0"/>
                <w:numId w:val="87"/>
              </w:numPr>
            </w:pPr>
            <w:r>
              <w:t>Người dùng nhấn nút đăng nhập</w:t>
            </w:r>
          </w:p>
          <w:p w14:paraId="7C0DAA7D" w14:textId="77777777" w:rsidR="00431614" w:rsidRDefault="00000000">
            <w:pPr>
              <w:widowControl w:val="0"/>
              <w:numPr>
                <w:ilvl w:val="0"/>
                <w:numId w:val="87"/>
              </w:numPr>
            </w:pPr>
            <w:r>
              <w:t>Hệ thống xác minh username và password</w:t>
            </w:r>
          </w:p>
          <w:p w14:paraId="3352833C" w14:textId="77777777" w:rsidR="00431614" w:rsidRDefault="00000000">
            <w:pPr>
              <w:widowControl w:val="0"/>
              <w:numPr>
                <w:ilvl w:val="0"/>
                <w:numId w:val="87"/>
              </w:numPr>
            </w:pPr>
            <w:r>
              <w:t>Người dùng đăng nhập thành công</w:t>
            </w:r>
          </w:p>
          <w:p w14:paraId="7F815827" w14:textId="77777777" w:rsidR="00431614" w:rsidRDefault="00000000">
            <w:pPr>
              <w:widowControl w:val="0"/>
              <w:numPr>
                <w:ilvl w:val="0"/>
                <w:numId w:val="87"/>
              </w:numPr>
            </w:pPr>
            <w:r>
              <w:t>Hệ thống hiển thị màn hình chính của phần mềm</w:t>
            </w:r>
          </w:p>
        </w:tc>
      </w:tr>
      <w:tr w:rsidR="00431614" w14:paraId="39FB59D8" w14:textId="77777777">
        <w:trPr>
          <w:trHeight w:val="431"/>
        </w:trPr>
        <w:tc>
          <w:tcPr>
            <w:tcW w:w="2880" w:type="dxa"/>
            <w:shd w:val="clear" w:color="auto" w:fill="auto"/>
            <w:tcMar>
              <w:top w:w="72" w:type="dxa"/>
              <w:left w:w="72" w:type="dxa"/>
              <w:bottom w:w="72" w:type="dxa"/>
              <w:right w:w="72" w:type="dxa"/>
            </w:tcMar>
          </w:tcPr>
          <w:p w14:paraId="013BAACF" w14:textId="77777777" w:rsidR="00431614" w:rsidRDefault="00000000">
            <w:pPr>
              <w:widowControl w:val="0"/>
              <w:ind w:left="0"/>
              <w:jc w:val="both"/>
            </w:pPr>
            <w:r>
              <w:t>Luồng sự kiện thay thế</w:t>
            </w:r>
          </w:p>
          <w:p w14:paraId="69147FB1"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5273A7DB" w14:textId="77777777" w:rsidR="00431614" w:rsidRDefault="00000000">
            <w:pPr>
              <w:widowControl w:val="0"/>
              <w:ind w:left="0"/>
              <w:jc w:val="both"/>
            </w:pPr>
            <w:r>
              <w:t xml:space="preserve"> Không có</w:t>
            </w:r>
          </w:p>
        </w:tc>
      </w:tr>
      <w:tr w:rsidR="00431614" w14:paraId="2E784906" w14:textId="77777777">
        <w:trPr>
          <w:cantSplit/>
          <w:trHeight w:val="431"/>
        </w:trPr>
        <w:tc>
          <w:tcPr>
            <w:tcW w:w="2880" w:type="dxa"/>
            <w:shd w:val="clear" w:color="auto" w:fill="auto"/>
            <w:tcMar>
              <w:top w:w="72" w:type="dxa"/>
              <w:left w:w="72" w:type="dxa"/>
              <w:bottom w:w="72" w:type="dxa"/>
              <w:right w:w="72" w:type="dxa"/>
            </w:tcMar>
          </w:tcPr>
          <w:p w14:paraId="7AB292C6" w14:textId="77777777" w:rsidR="00431614" w:rsidRDefault="00000000">
            <w:pPr>
              <w:widowControl w:val="0"/>
              <w:ind w:left="0"/>
              <w:jc w:val="both"/>
            </w:pPr>
            <w:r>
              <w:t>Luồng sự kiện ngoại lệ</w:t>
            </w:r>
          </w:p>
          <w:p w14:paraId="2FB5B7EE"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695E04FE" w14:textId="77777777" w:rsidR="00431614" w:rsidRDefault="00000000">
            <w:pPr>
              <w:widowControl w:val="0"/>
              <w:ind w:left="720"/>
              <w:jc w:val="both"/>
            </w:pPr>
            <w:r>
              <w:t>3.a Hệ thống xác minh username hoặc password sai</w:t>
            </w:r>
          </w:p>
          <w:p w14:paraId="56F274D1" w14:textId="77777777" w:rsidR="00431614" w:rsidRDefault="00000000">
            <w:pPr>
              <w:widowControl w:val="0"/>
              <w:ind w:left="720"/>
              <w:jc w:val="both"/>
            </w:pPr>
            <w:r>
              <w:t>3.b Hệ thống hiển thị thông báo lỗi đăng nhập và cho phép người dùng đăng nhập lại</w:t>
            </w:r>
          </w:p>
        </w:tc>
      </w:tr>
    </w:tbl>
    <w:p w14:paraId="57962F83" w14:textId="77777777" w:rsidR="00431614" w:rsidRDefault="00431614">
      <w:pPr>
        <w:tabs>
          <w:tab w:val="center" w:pos="4680"/>
        </w:tabs>
        <w:ind w:left="0"/>
      </w:pPr>
    </w:p>
    <w:p w14:paraId="37A9A79B" w14:textId="77777777" w:rsidR="00431614" w:rsidRDefault="00000000">
      <w:pPr>
        <w:numPr>
          <w:ilvl w:val="0"/>
          <w:numId w:val="38"/>
        </w:numPr>
        <w:tabs>
          <w:tab w:val="center" w:pos="4680"/>
        </w:tabs>
        <w:rPr>
          <w:b/>
        </w:rPr>
      </w:pPr>
      <w:r>
        <w:rPr>
          <w:b/>
        </w:rPr>
        <w:t>Đăng xuất :</w:t>
      </w:r>
    </w:p>
    <w:tbl>
      <w:tblPr>
        <w:tblStyle w:val="afff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449637E1" w14:textId="77777777">
        <w:trPr>
          <w:cantSplit/>
          <w:trHeight w:val="431"/>
        </w:trPr>
        <w:tc>
          <w:tcPr>
            <w:tcW w:w="2880" w:type="dxa"/>
            <w:shd w:val="clear" w:color="auto" w:fill="auto"/>
            <w:tcMar>
              <w:top w:w="72" w:type="dxa"/>
              <w:left w:w="72" w:type="dxa"/>
              <w:bottom w:w="72" w:type="dxa"/>
              <w:right w:w="72" w:type="dxa"/>
            </w:tcMar>
          </w:tcPr>
          <w:p w14:paraId="028FB82F"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5E999281" w14:textId="77777777" w:rsidR="00431614" w:rsidRDefault="00000000">
            <w:pPr>
              <w:widowControl w:val="0"/>
              <w:ind w:left="0"/>
              <w:jc w:val="both"/>
            </w:pPr>
            <w:r>
              <w:t>Đăng xuất</w:t>
            </w:r>
          </w:p>
        </w:tc>
      </w:tr>
      <w:tr w:rsidR="00431614" w14:paraId="4FEE8151" w14:textId="77777777">
        <w:trPr>
          <w:cantSplit/>
          <w:trHeight w:val="431"/>
        </w:trPr>
        <w:tc>
          <w:tcPr>
            <w:tcW w:w="2880" w:type="dxa"/>
            <w:shd w:val="clear" w:color="auto" w:fill="auto"/>
            <w:tcMar>
              <w:top w:w="72" w:type="dxa"/>
              <w:left w:w="72" w:type="dxa"/>
              <w:bottom w:w="72" w:type="dxa"/>
              <w:right w:w="72" w:type="dxa"/>
            </w:tcMar>
          </w:tcPr>
          <w:p w14:paraId="51EA9B7D"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305BE1B4" w14:textId="77777777" w:rsidR="00431614" w:rsidRDefault="00000000">
            <w:pPr>
              <w:widowControl w:val="0"/>
              <w:ind w:left="0"/>
              <w:jc w:val="both"/>
            </w:pPr>
            <w:r>
              <w:t>Cho phép người dùng thoát khỏi hệ thống</w:t>
            </w:r>
          </w:p>
        </w:tc>
      </w:tr>
      <w:tr w:rsidR="00431614" w14:paraId="5AD2CC67" w14:textId="77777777">
        <w:trPr>
          <w:cantSplit/>
          <w:trHeight w:val="431"/>
        </w:trPr>
        <w:tc>
          <w:tcPr>
            <w:tcW w:w="2880" w:type="dxa"/>
            <w:shd w:val="clear" w:color="auto" w:fill="auto"/>
            <w:tcMar>
              <w:top w:w="72" w:type="dxa"/>
              <w:left w:w="72" w:type="dxa"/>
              <w:bottom w:w="72" w:type="dxa"/>
              <w:right w:w="72" w:type="dxa"/>
            </w:tcMar>
          </w:tcPr>
          <w:p w14:paraId="0BE3F2D8"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42E809F5" w14:textId="77777777" w:rsidR="00431614" w:rsidRDefault="00000000">
            <w:pPr>
              <w:widowControl w:val="0"/>
              <w:ind w:left="0"/>
              <w:jc w:val="both"/>
            </w:pPr>
            <w:r>
              <w:t>Quản trị viên, Bộ phận CSKH, Biên tập viên</w:t>
            </w:r>
          </w:p>
        </w:tc>
      </w:tr>
      <w:tr w:rsidR="00431614" w14:paraId="3E54CB8C" w14:textId="77777777">
        <w:trPr>
          <w:cantSplit/>
          <w:trHeight w:val="431"/>
        </w:trPr>
        <w:tc>
          <w:tcPr>
            <w:tcW w:w="2880" w:type="dxa"/>
            <w:shd w:val="clear" w:color="auto" w:fill="auto"/>
            <w:tcMar>
              <w:top w:w="72" w:type="dxa"/>
              <w:left w:w="72" w:type="dxa"/>
              <w:bottom w:w="72" w:type="dxa"/>
              <w:right w:w="72" w:type="dxa"/>
            </w:tcMar>
          </w:tcPr>
          <w:p w14:paraId="63F8616F" w14:textId="77777777" w:rsidR="00431614" w:rsidRDefault="00000000">
            <w:pPr>
              <w:widowControl w:val="0"/>
              <w:ind w:left="0"/>
            </w:pPr>
            <w:r>
              <w:t>Điều kiện kích hoạt</w:t>
            </w:r>
          </w:p>
          <w:p w14:paraId="4ABECD3E"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14D4AF46" w14:textId="77777777" w:rsidR="00431614" w:rsidRDefault="00000000">
            <w:pPr>
              <w:widowControl w:val="0"/>
              <w:ind w:left="0"/>
              <w:jc w:val="both"/>
            </w:pPr>
            <w:r>
              <w:t>Người dùng nhấn vào chức năng đăng xuất</w:t>
            </w:r>
          </w:p>
        </w:tc>
      </w:tr>
      <w:tr w:rsidR="00431614" w14:paraId="737066E4" w14:textId="77777777">
        <w:trPr>
          <w:cantSplit/>
          <w:trHeight w:val="431"/>
        </w:trPr>
        <w:tc>
          <w:tcPr>
            <w:tcW w:w="2880" w:type="dxa"/>
            <w:shd w:val="clear" w:color="auto" w:fill="auto"/>
            <w:tcMar>
              <w:top w:w="72" w:type="dxa"/>
              <w:left w:w="72" w:type="dxa"/>
              <w:bottom w:w="72" w:type="dxa"/>
              <w:right w:w="72" w:type="dxa"/>
            </w:tcMar>
          </w:tcPr>
          <w:p w14:paraId="56119FC3" w14:textId="77777777" w:rsidR="00431614" w:rsidRDefault="00000000">
            <w:pPr>
              <w:widowControl w:val="0"/>
              <w:ind w:left="0"/>
            </w:pPr>
            <w:r>
              <w:t>Điều kiện tiên quyết</w:t>
            </w:r>
          </w:p>
          <w:p w14:paraId="7D2AD6E0"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6F8243D0" w14:textId="77777777" w:rsidR="00431614" w:rsidRDefault="00000000">
            <w:pPr>
              <w:widowControl w:val="0"/>
              <w:ind w:left="0"/>
              <w:jc w:val="both"/>
            </w:pPr>
            <w:r>
              <w:t>Người dùng đã đăng nhập vào hệ thống</w:t>
            </w:r>
          </w:p>
        </w:tc>
      </w:tr>
      <w:tr w:rsidR="00431614" w14:paraId="0E25B18B" w14:textId="77777777">
        <w:trPr>
          <w:cantSplit/>
          <w:trHeight w:val="762"/>
        </w:trPr>
        <w:tc>
          <w:tcPr>
            <w:tcW w:w="2880" w:type="dxa"/>
            <w:shd w:val="clear" w:color="auto" w:fill="auto"/>
            <w:tcMar>
              <w:top w:w="72" w:type="dxa"/>
              <w:left w:w="72" w:type="dxa"/>
              <w:bottom w:w="72" w:type="dxa"/>
              <w:right w:w="72" w:type="dxa"/>
            </w:tcMar>
          </w:tcPr>
          <w:p w14:paraId="3A281B0F" w14:textId="77777777" w:rsidR="00431614" w:rsidRDefault="00000000">
            <w:pPr>
              <w:widowControl w:val="0"/>
              <w:ind w:left="0"/>
            </w:pPr>
            <w:r>
              <w:t>Điều kiện thành công</w:t>
            </w:r>
          </w:p>
          <w:p w14:paraId="2FA2ED62"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1879A7C3" w14:textId="77777777" w:rsidR="00431614" w:rsidRDefault="00000000">
            <w:pPr>
              <w:widowControl w:val="0"/>
              <w:ind w:left="0"/>
              <w:jc w:val="both"/>
            </w:pPr>
            <w:r>
              <w:t>Người dùng đăng xuất khỏi hệ thống và chuyển về trang đăng nhập</w:t>
            </w:r>
          </w:p>
        </w:tc>
      </w:tr>
      <w:tr w:rsidR="00431614" w14:paraId="076CE221" w14:textId="77777777">
        <w:trPr>
          <w:cantSplit/>
          <w:trHeight w:val="431"/>
        </w:trPr>
        <w:tc>
          <w:tcPr>
            <w:tcW w:w="2880" w:type="dxa"/>
            <w:shd w:val="clear" w:color="auto" w:fill="auto"/>
            <w:tcMar>
              <w:top w:w="72" w:type="dxa"/>
              <w:left w:w="72" w:type="dxa"/>
              <w:bottom w:w="72" w:type="dxa"/>
              <w:right w:w="72" w:type="dxa"/>
            </w:tcMar>
          </w:tcPr>
          <w:p w14:paraId="5718E2D5" w14:textId="77777777" w:rsidR="00431614" w:rsidRDefault="00000000">
            <w:pPr>
              <w:widowControl w:val="0"/>
              <w:ind w:left="0"/>
            </w:pPr>
            <w:r>
              <w:t>Điều kiện thất bại</w:t>
            </w:r>
          </w:p>
          <w:p w14:paraId="70C2EE33"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01391F28" w14:textId="77777777" w:rsidR="00431614" w:rsidRDefault="00000000">
            <w:pPr>
              <w:widowControl w:val="0"/>
              <w:ind w:left="0"/>
              <w:jc w:val="both"/>
            </w:pPr>
            <w:r>
              <w:t>Người dùng đăng xuất không thành công</w:t>
            </w:r>
          </w:p>
        </w:tc>
      </w:tr>
      <w:tr w:rsidR="00431614" w14:paraId="7852ED02" w14:textId="77777777">
        <w:trPr>
          <w:cantSplit/>
          <w:trHeight w:val="431"/>
        </w:trPr>
        <w:tc>
          <w:tcPr>
            <w:tcW w:w="2880" w:type="dxa"/>
            <w:shd w:val="clear" w:color="auto" w:fill="auto"/>
            <w:tcMar>
              <w:top w:w="72" w:type="dxa"/>
              <w:left w:w="72" w:type="dxa"/>
              <w:bottom w:w="72" w:type="dxa"/>
              <w:right w:w="72" w:type="dxa"/>
            </w:tcMar>
          </w:tcPr>
          <w:p w14:paraId="772BBFFD" w14:textId="77777777" w:rsidR="00431614" w:rsidRDefault="00000000">
            <w:pPr>
              <w:widowControl w:val="0"/>
              <w:ind w:left="0"/>
            </w:pPr>
            <w:r>
              <w:t>Luồng sự kiện chính</w:t>
            </w:r>
          </w:p>
          <w:p w14:paraId="6471347F"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65F7DDCD" w14:textId="77777777" w:rsidR="00431614" w:rsidRDefault="00000000">
            <w:pPr>
              <w:widowControl w:val="0"/>
              <w:numPr>
                <w:ilvl w:val="0"/>
                <w:numId w:val="88"/>
              </w:numPr>
              <w:jc w:val="both"/>
            </w:pPr>
            <w:r>
              <w:t>Người dùng chọn chức năng đăng xuất trên giao diện người dùng hoặc tắt ứng dụng</w:t>
            </w:r>
          </w:p>
          <w:p w14:paraId="7104F05D" w14:textId="77777777" w:rsidR="00431614" w:rsidRDefault="00000000">
            <w:pPr>
              <w:widowControl w:val="0"/>
              <w:numPr>
                <w:ilvl w:val="0"/>
                <w:numId w:val="88"/>
              </w:numPr>
              <w:jc w:val="both"/>
            </w:pPr>
            <w:r>
              <w:t>Hệ thống yêu cầu xác nhận đăng xuất của người dùng</w:t>
            </w:r>
          </w:p>
          <w:p w14:paraId="65861964" w14:textId="77777777" w:rsidR="00431614" w:rsidRDefault="00000000">
            <w:pPr>
              <w:widowControl w:val="0"/>
              <w:numPr>
                <w:ilvl w:val="0"/>
                <w:numId w:val="88"/>
              </w:numPr>
              <w:jc w:val="both"/>
            </w:pPr>
            <w:r>
              <w:t>Người dùng xác nhận</w:t>
            </w:r>
          </w:p>
          <w:p w14:paraId="64890A09" w14:textId="77777777" w:rsidR="00431614" w:rsidRDefault="00000000">
            <w:pPr>
              <w:widowControl w:val="0"/>
              <w:numPr>
                <w:ilvl w:val="0"/>
                <w:numId w:val="88"/>
              </w:numPr>
              <w:jc w:val="both"/>
            </w:pPr>
            <w:r>
              <w:t>Hệ thống xóa thông tin đăng nhập của người dùng và chuyển hướng về trang đăng nhập</w:t>
            </w:r>
          </w:p>
        </w:tc>
      </w:tr>
      <w:tr w:rsidR="00431614" w14:paraId="31E55729" w14:textId="77777777">
        <w:trPr>
          <w:cantSplit/>
          <w:trHeight w:val="431"/>
        </w:trPr>
        <w:tc>
          <w:tcPr>
            <w:tcW w:w="2880" w:type="dxa"/>
            <w:shd w:val="clear" w:color="auto" w:fill="auto"/>
            <w:tcMar>
              <w:top w:w="72" w:type="dxa"/>
              <w:left w:w="72" w:type="dxa"/>
              <w:bottom w:w="72" w:type="dxa"/>
              <w:right w:w="72" w:type="dxa"/>
            </w:tcMar>
          </w:tcPr>
          <w:p w14:paraId="205B5B97" w14:textId="77777777" w:rsidR="00431614" w:rsidRDefault="00000000">
            <w:pPr>
              <w:widowControl w:val="0"/>
              <w:ind w:left="0"/>
              <w:jc w:val="both"/>
            </w:pPr>
            <w:r>
              <w:t>Luồng sự kiện thay thế</w:t>
            </w:r>
          </w:p>
          <w:p w14:paraId="6BD57F0D"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787815B2" w14:textId="77777777" w:rsidR="00431614" w:rsidRDefault="00000000">
            <w:pPr>
              <w:widowControl w:val="0"/>
              <w:ind w:left="720" w:hanging="360"/>
              <w:jc w:val="both"/>
            </w:pPr>
            <w:r>
              <w:t>Không có</w:t>
            </w:r>
          </w:p>
        </w:tc>
      </w:tr>
      <w:tr w:rsidR="00431614" w14:paraId="52D1D4E6" w14:textId="77777777">
        <w:trPr>
          <w:cantSplit/>
          <w:trHeight w:val="431"/>
        </w:trPr>
        <w:tc>
          <w:tcPr>
            <w:tcW w:w="2880" w:type="dxa"/>
            <w:shd w:val="clear" w:color="auto" w:fill="auto"/>
            <w:tcMar>
              <w:top w:w="72" w:type="dxa"/>
              <w:left w:w="72" w:type="dxa"/>
              <w:bottom w:w="72" w:type="dxa"/>
              <w:right w:w="72" w:type="dxa"/>
            </w:tcMar>
          </w:tcPr>
          <w:p w14:paraId="464D7F5C" w14:textId="77777777" w:rsidR="00431614" w:rsidRDefault="00000000">
            <w:pPr>
              <w:widowControl w:val="0"/>
              <w:ind w:left="0"/>
              <w:jc w:val="both"/>
            </w:pPr>
            <w:r>
              <w:t>Luồng sự kiện ngoại lệ</w:t>
            </w:r>
          </w:p>
          <w:p w14:paraId="261BC07E"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11B473F9" w14:textId="77777777" w:rsidR="00431614" w:rsidRDefault="00000000">
            <w:pPr>
              <w:widowControl w:val="0"/>
              <w:ind w:left="720" w:hanging="360"/>
              <w:jc w:val="both"/>
            </w:pPr>
            <w:r>
              <w:t>3.1 Nếu người dùng không xác nhận yêu cầu đăng xuất hoặc nhấn hủy, hệ thống sẽ giữ người dùng đăng nhập và quay lại giao diện người dùng</w:t>
            </w:r>
          </w:p>
        </w:tc>
      </w:tr>
    </w:tbl>
    <w:p w14:paraId="56E1534B" w14:textId="77777777" w:rsidR="00431614" w:rsidRDefault="00431614">
      <w:pPr>
        <w:tabs>
          <w:tab w:val="center" w:pos="4680"/>
        </w:tabs>
        <w:spacing w:after="160" w:line="259" w:lineRule="auto"/>
        <w:ind w:left="720"/>
        <w:jc w:val="both"/>
      </w:pPr>
    </w:p>
    <w:p w14:paraId="1D4558FD" w14:textId="77777777" w:rsidR="00431614" w:rsidRDefault="00000000">
      <w:pPr>
        <w:numPr>
          <w:ilvl w:val="0"/>
          <w:numId w:val="71"/>
        </w:numPr>
        <w:tabs>
          <w:tab w:val="center" w:pos="4680"/>
        </w:tabs>
        <w:rPr>
          <w:b/>
        </w:rPr>
      </w:pPr>
      <w:r>
        <w:rPr>
          <w:b/>
        </w:rPr>
        <w:t>Xem danh sách tài khoản</w:t>
      </w:r>
    </w:p>
    <w:p w14:paraId="0873953D" w14:textId="77777777" w:rsidR="00431614" w:rsidRDefault="00431614">
      <w:pPr>
        <w:ind w:left="0"/>
      </w:pPr>
    </w:p>
    <w:tbl>
      <w:tblPr>
        <w:tblStyle w:val="afff7"/>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0B24DE22" w14:textId="77777777">
        <w:trPr>
          <w:trHeight w:val="702"/>
        </w:trPr>
        <w:tc>
          <w:tcPr>
            <w:tcW w:w="2880" w:type="dxa"/>
            <w:shd w:val="clear" w:color="auto" w:fill="auto"/>
            <w:tcMar>
              <w:top w:w="72" w:type="dxa"/>
              <w:left w:w="72" w:type="dxa"/>
              <w:bottom w:w="72" w:type="dxa"/>
              <w:right w:w="72" w:type="dxa"/>
            </w:tcMar>
          </w:tcPr>
          <w:p w14:paraId="553108E5"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552F1AD2" w14:textId="77777777" w:rsidR="00431614" w:rsidRDefault="00000000">
            <w:pPr>
              <w:widowControl w:val="0"/>
              <w:ind w:left="0"/>
              <w:jc w:val="both"/>
            </w:pPr>
            <w:r>
              <w:t>Xem danh sách tài khoản</w:t>
            </w:r>
          </w:p>
        </w:tc>
      </w:tr>
      <w:tr w:rsidR="00431614" w14:paraId="72C28E9A" w14:textId="77777777">
        <w:trPr>
          <w:trHeight w:val="431"/>
        </w:trPr>
        <w:tc>
          <w:tcPr>
            <w:tcW w:w="2880" w:type="dxa"/>
            <w:shd w:val="clear" w:color="auto" w:fill="auto"/>
            <w:tcMar>
              <w:top w:w="72" w:type="dxa"/>
              <w:left w:w="72" w:type="dxa"/>
              <w:bottom w:w="72" w:type="dxa"/>
              <w:right w:w="72" w:type="dxa"/>
            </w:tcMar>
          </w:tcPr>
          <w:p w14:paraId="206A6AC9"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2D8F6FD8" w14:textId="77777777" w:rsidR="00431614" w:rsidRDefault="00000000">
            <w:pPr>
              <w:widowControl w:val="0"/>
              <w:ind w:left="0"/>
              <w:jc w:val="both"/>
            </w:pPr>
            <w:r>
              <w:t xml:space="preserve">Cho phép quản trị viên xem danh sách tài khoản, </w:t>
            </w:r>
          </w:p>
        </w:tc>
      </w:tr>
      <w:tr w:rsidR="00431614" w14:paraId="281034CF" w14:textId="77777777">
        <w:trPr>
          <w:trHeight w:val="431"/>
        </w:trPr>
        <w:tc>
          <w:tcPr>
            <w:tcW w:w="2880" w:type="dxa"/>
            <w:shd w:val="clear" w:color="auto" w:fill="auto"/>
            <w:tcMar>
              <w:top w:w="72" w:type="dxa"/>
              <w:left w:w="72" w:type="dxa"/>
              <w:bottom w:w="72" w:type="dxa"/>
              <w:right w:w="72" w:type="dxa"/>
            </w:tcMar>
          </w:tcPr>
          <w:p w14:paraId="2CE5A1AF"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0078743F" w14:textId="77777777" w:rsidR="00431614" w:rsidRDefault="00000000">
            <w:pPr>
              <w:widowControl w:val="0"/>
              <w:ind w:left="0"/>
              <w:jc w:val="both"/>
            </w:pPr>
            <w:r>
              <w:t>Quản trị viên</w:t>
            </w:r>
          </w:p>
        </w:tc>
      </w:tr>
      <w:tr w:rsidR="00431614" w14:paraId="3219B889" w14:textId="77777777">
        <w:trPr>
          <w:trHeight w:val="431"/>
        </w:trPr>
        <w:tc>
          <w:tcPr>
            <w:tcW w:w="2880" w:type="dxa"/>
            <w:shd w:val="clear" w:color="auto" w:fill="auto"/>
            <w:tcMar>
              <w:top w:w="72" w:type="dxa"/>
              <w:left w:w="72" w:type="dxa"/>
              <w:bottom w:w="72" w:type="dxa"/>
              <w:right w:w="72" w:type="dxa"/>
            </w:tcMar>
          </w:tcPr>
          <w:p w14:paraId="10C6AB37" w14:textId="77777777" w:rsidR="00431614" w:rsidRDefault="00000000">
            <w:pPr>
              <w:widowControl w:val="0"/>
              <w:ind w:left="0"/>
            </w:pPr>
            <w:r>
              <w:t>Điều kiện kích hoạt</w:t>
            </w:r>
          </w:p>
          <w:p w14:paraId="30A31CEF"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7C99C4A4" w14:textId="77777777" w:rsidR="00431614" w:rsidRDefault="00000000">
            <w:pPr>
              <w:widowControl w:val="0"/>
              <w:ind w:left="0"/>
              <w:jc w:val="both"/>
            </w:pPr>
            <w:r>
              <w:t>Người dùng nhấn chọn chức năng xem danh sách tài khoản</w:t>
            </w:r>
          </w:p>
        </w:tc>
      </w:tr>
      <w:tr w:rsidR="00431614" w14:paraId="008CD57F" w14:textId="77777777">
        <w:trPr>
          <w:trHeight w:val="431"/>
        </w:trPr>
        <w:tc>
          <w:tcPr>
            <w:tcW w:w="2880" w:type="dxa"/>
            <w:shd w:val="clear" w:color="auto" w:fill="auto"/>
            <w:tcMar>
              <w:top w:w="72" w:type="dxa"/>
              <w:left w:w="72" w:type="dxa"/>
              <w:bottom w:w="72" w:type="dxa"/>
              <w:right w:w="72" w:type="dxa"/>
            </w:tcMar>
          </w:tcPr>
          <w:p w14:paraId="1FC91FB0" w14:textId="77777777" w:rsidR="00431614" w:rsidRDefault="00000000">
            <w:pPr>
              <w:widowControl w:val="0"/>
              <w:ind w:left="0"/>
            </w:pPr>
            <w:r>
              <w:t>Điều kiện tiên quyết</w:t>
            </w:r>
          </w:p>
          <w:p w14:paraId="01D15418"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5693D630" w14:textId="77777777" w:rsidR="00431614" w:rsidRDefault="00000000">
            <w:pPr>
              <w:widowControl w:val="0"/>
              <w:ind w:left="0"/>
              <w:jc w:val="both"/>
            </w:pPr>
            <w:r>
              <w:t>Người dùng đã đăng nhập vào hệ thống</w:t>
            </w:r>
          </w:p>
        </w:tc>
      </w:tr>
      <w:tr w:rsidR="00431614" w14:paraId="5B454E58" w14:textId="77777777">
        <w:trPr>
          <w:trHeight w:val="431"/>
        </w:trPr>
        <w:tc>
          <w:tcPr>
            <w:tcW w:w="2880" w:type="dxa"/>
            <w:shd w:val="clear" w:color="auto" w:fill="auto"/>
            <w:tcMar>
              <w:top w:w="72" w:type="dxa"/>
              <w:left w:w="72" w:type="dxa"/>
              <w:bottom w:w="72" w:type="dxa"/>
              <w:right w:w="72" w:type="dxa"/>
            </w:tcMar>
          </w:tcPr>
          <w:p w14:paraId="35E71C63" w14:textId="77777777" w:rsidR="00431614" w:rsidRDefault="00000000">
            <w:pPr>
              <w:widowControl w:val="0"/>
              <w:ind w:left="0"/>
            </w:pPr>
            <w:r>
              <w:t>Điều kiện thành công</w:t>
            </w:r>
          </w:p>
          <w:p w14:paraId="7E38E518"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67B9BAEF" w14:textId="77777777" w:rsidR="00431614" w:rsidRDefault="00000000">
            <w:pPr>
              <w:widowControl w:val="0"/>
              <w:ind w:left="0"/>
              <w:jc w:val="both"/>
            </w:pPr>
            <w:r>
              <w:t>Người dùng xem danh sách tài khoản thành công</w:t>
            </w:r>
          </w:p>
        </w:tc>
      </w:tr>
      <w:tr w:rsidR="00431614" w14:paraId="75C9C691" w14:textId="77777777">
        <w:trPr>
          <w:trHeight w:val="431"/>
        </w:trPr>
        <w:tc>
          <w:tcPr>
            <w:tcW w:w="2880" w:type="dxa"/>
            <w:shd w:val="clear" w:color="auto" w:fill="auto"/>
            <w:tcMar>
              <w:top w:w="72" w:type="dxa"/>
              <w:left w:w="72" w:type="dxa"/>
              <w:bottom w:w="72" w:type="dxa"/>
              <w:right w:w="72" w:type="dxa"/>
            </w:tcMar>
          </w:tcPr>
          <w:p w14:paraId="0CDB78EA" w14:textId="77777777" w:rsidR="00431614" w:rsidRDefault="00000000">
            <w:pPr>
              <w:widowControl w:val="0"/>
              <w:ind w:left="0"/>
            </w:pPr>
            <w:r>
              <w:t>Điều kiện thất bại</w:t>
            </w:r>
          </w:p>
          <w:p w14:paraId="5ABA4E8C"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38642AC6" w14:textId="77777777" w:rsidR="00431614" w:rsidRDefault="00000000">
            <w:pPr>
              <w:widowControl w:val="0"/>
              <w:ind w:left="0"/>
              <w:jc w:val="both"/>
            </w:pPr>
            <w:r>
              <w:t>Người dùng xem danh sách tài khoản  không thành công</w:t>
            </w:r>
          </w:p>
        </w:tc>
      </w:tr>
      <w:tr w:rsidR="00431614" w14:paraId="4029269F" w14:textId="77777777">
        <w:trPr>
          <w:trHeight w:val="431"/>
        </w:trPr>
        <w:tc>
          <w:tcPr>
            <w:tcW w:w="2880" w:type="dxa"/>
            <w:shd w:val="clear" w:color="auto" w:fill="auto"/>
            <w:tcMar>
              <w:top w:w="72" w:type="dxa"/>
              <w:left w:w="72" w:type="dxa"/>
              <w:bottom w:w="72" w:type="dxa"/>
              <w:right w:w="72" w:type="dxa"/>
            </w:tcMar>
          </w:tcPr>
          <w:p w14:paraId="58D3A44E" w14:textId="77777777" w:rsidR="00431614" w:rsidRDefault="00000000">
            <w:pPr>
              <w:widowControl w:val="0"/>
              <w:ind w:left="0"/>
            </w:pPr>
            <w:r>
              <w:t>Luồng sự kiện chính</w:t>
            </w:r>
          </w:p>
          <w:p w14:paraId="4A533973"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75CFC6F1" w14:textId="77777777" w:rsidR="00431614" w:rsidRDefault="00000000">
            <w:pPr>
              <w:widowControl w:val="0"/>
              <w:numPr>
                <w:ilvl w:val="0"/>
                <w:numId w:val="3"/>
              </w:numPr>
              <w:jc w:val="both"/>
            </w:pPr>
            <w:r>
              <w:t>Người dùng nhấn chọn chức năng Xem danh sách tài khoản</w:t>
            </w:r>
          </w:p>
          <w:p w14:paraId="3F100768" w14:textId="77777777" w:rsidR="00431614" w:rsidRDefault="00000000">
            <w:pPr>
              <w:widowControl w:val="0"/>
              <w:numPr>
                <w:ilvl w:val="0"/>
                <w:numId w:val="3"/>
              </w:numPr>
              <w:jc w:val="both"/>
            </w:pPr>
            <w:r>
              <w:t>Hệ thống hiển thị danh sách tài khoản nhân viên với các thông tin như tên người dùng, chức vụ, số điện thoại, địa chỉ,...</w:t>
            </w:r>
          </w:p>
          <w:p w14:paraId="64F9045C" w14:textId="77777777" w:rsidR="00431614" w:rsidRDefault="00431614">
            <w:pPr>
              <w:widowControl w:val="0"/>
              <w:ind w:left="0" w:right="837"/>
              <w:jc w:val="both"/>
            </w:pPr>
          </w:p>
        </w:tc>
      </w:tr>
      <w:tr w:rsidR="00431614" w14:paraId="2AE8B80B" w14:textId="77777777">
        <w:trPr>
          <w:trHeight w:val="431"/>
        </w:trPr>
        <w:tc>
          <w:tcPr>
            <w:tcW w:w="2880" w:type="dxa"/>
            <w:shd w:val="clear" w:color="auto" w:fill="auto"/>
            <w:tcMar>
              <w:top w:w="72" w:type="dxa"/>
              <w:left w:w="72" w:type="dxa"/>
              <w:bottom w:w="72" w:type="dxa"/>
              <w:right w:w="72" w:type="dxa"/>
            </w:tcMar>
          </w:tcPr>
          <w:p w14:paraId="05BB7C81" w14:textId="77777777" w:rsidR="00431614" w:rsidRDefault="00000000">
            <w:pPr>
              <w:widowControl w:val="0"/>
              <w:ind w:left="0"/>
              <w:jc w:val="both"/>
            </w:pPr>
            <w:r>
              <w:t>Luồng sự kiện thay thế</w:t>
            </w:r>
          </w:p>
          <w:p w14:paraId="04A41312"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257C417A" w14:textId="77777777" w:rsidR="00431614" w:rsidRDefault="00000000">
            <w:pPr>
              <w:widowControl w:val="0"/>
              <w:ind w:left="0"/>
              <w:jc w:val="both"/>
            </w:pPr>
            <w:r>
              <w:t>Không có</w:t>
            </w:r>
          </w:p>
        </w:tc>
      </w:tr>
      <w:tr w:rsidR="00431614" w14:paraId="2931F21E" w14:textId="77777777">
        <w:trPr>
          <w:trHeight w:val="431"/>
        </w:trPr>
        <w:tc>
          <w:tcPr>
            <w:tcW w:w="2880" w:type="dxa"/>
            <w:shd w:val="clear" w:color="auto" w:fill="auto"/>
            <w:tcMar>
              <w:top w:w="72" w:type="dxa"/>
              <w:left w:w="72" w:type="dxa"/>
              <w:bottom w:w="72" w:type="dxa"/>
              <w:right w:w="72" w:type="dxa"/>
            </w:tcMar>
          </w:tcPr>
          <w:p w14:paraId="3CE945DA" w14:textId="77777777" w:rsidR="00431614" w:rsidRDefault="00000000">
            <w:pPr>
              <w:widowControl w:val="0"/>
              <w:ind w:left="0"/>
              <w:jc w:val="both"/>
            </w:pPr>
            <w:r>
              <w:t>Luồng sự kiện ngoại lệ</w:t>
            </w:r>
          </w:p>
          <w:p w14:paraId="5C299D73"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438A3C23" w14:textId="77777777" w:rsidR="00431614" w:rsidRDefault="00000000">
            <w:pPr>
              <w:widowControl w:val="0"/>
              <w:ind w:left="0"/>
              <w:jc w:val="both"/>
            </w:pPr>
            <w:r>
              <w:t>Không có</w:t>
            </w:r>
          </w:p>
        </w:tc>
      </w:tr>
    </w:tbl>
    <w:p w14:paraId="7C2235D9" w14:textId="77777777" w:rsidR="00431614" w:rsidRDefault="00431614">
      <w:pPr>
        <w:tabs>
          <w:tab w:val="center" w:pos="4680"/>
        </w:tabs>
        <w:spacing w:after="160" w:line="259" w:lineRule="auto"/>
        <w:ind w:left="720"/>
        <w:jc w:val="both"/>
      </w:pPr>
    </w:p>
    <w:p w14:paraId="4778B493" w14:textId="77777777" w:rsidR="00431614" w:rsidRDefault="00000000">
      <w:pPr>
        <w:numPr>
          <w:ilvl w:val="0"/>
          <w:numId w:val="10"/>
        </w:numPr>
        <w:tabs>
          <w:tab w:val="center" w:pos="4680"/>
        </w:tabs>
        <w:rPr>
          <w:b/>
        </w:rPr>
      </w:pPr>
      <w:r>
        <w:rPr>
          <w:b/>
        </w:rPr>
        <w:t>Tạo tài khoản</w:t>
      </w:r>
    </w:p>
    <w:tbl>
      <w:tblPr>
        <w:tblStyle w:val="afff8"/>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17C2F677" w14:textId="77777777">
        <w:trPr>
          <w:trHeight w:val="431"/>
        </w:trPr>
        <w:tc>
          <w:tcPr>
            <w:tcW w:w="2880" w:type="dxa"/>
            <w:shd w:val="clear" w:color="auto" w:fill="auto"/>
            <w:tcMar>
              <w:top w:w="72" w:type="dxa"/>
              <w:left w:w="72" w:type="dxa"/>
              <w:bottom w:w="72" w:type="dxa"/>
              <w:right w:w="72" w:type="dxa"/>
            </w:tcMar>
          </w:tcPr>
          <w:p w14:paraId="7CB45739"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2D830E29" w14:textId="77777777" w:rsidR="00431614" w:rsidRDefault="00000000">
            <w:pPr>
              <w:widowControl w:val="0"/>
              <w:ind w:left="0"/>
              <w:jc w:val="both"/>
            </w:pPr>
            <w:r>
              <w:t>Tạo tài khoản</w:t>
            </w:r>
          </w:p>
        </w:tc>
      </w:tr>
      <w:tr w:rsidR="00431614" w14:paraId="67B4F15A" w14:textId="77777777">
        <w:trPr>
          <w:trHeight w:val="431"/>
        </w:trPr>
        <w:tc>
          <w:tcPr>
            <w:tcW w:w="2880" w:type="dxa"/>
            <w:shd w:val="clear" w:color="auto" w:fill="auto"/>
            <w:tcMar>
              <w:top w:w="72" w:type="dxa"/>
              <w:left w:w="72" w:type="dxa"/>
              <w:bottom w:w="72" w:type="dxa"/>
              <w:right w:w="72" w:type="dxa"/>
            </w:tcMar>
          </w:tcPr>
          <w:p w14:paraId="2D75F638"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217384A8" w14:textId="77777777" w:rsidR="00431614" w:rsidRDefault="00000000">
            <w:pPr>
              <w:widowControl w:val="0"/>
              <w:ind w:left="0"/>
              <w:jc w:val="both"/>
            </w:pPr>
            <w:r>
              <w:t>Cho phép quản trị viên tạo tài khoản</w:t>
            </w:r>
          </w:p>
        </w:tc>
      </w:tr>
      <w:tr w:rsidR="00431614" w14:paraId="57A59034" w14:textId="77777777">
        <w:trPr>
          <w:trHeight w:val="431"/>
        </w:trPr>
        <w:tc>
          <w:tcPr>
            <w:tcW w:w="2880" w:type="dxa"/>
            <w:shd w:val="clear" w:color="auto" w:fill="auto"/>
            <w:tcMar>
              <w:top w:w="72" w:type="dxa"/>
              <w:left w:w="72" w:type="dxa"/>
              <w:bottom w:w="72" w:type="dxa"/>
              <w:right w:w="72" w:type="dxa"/>
            </w:tcMar>
          </w:tcPr>
          <w:p w14:paraId="239BFF1C"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3296A0DA" w14:textId="77777777" w:rsidR="00431614" w:rsidRDefault="00000000">
            <w:pPr>
              <w:widowControl w:val="0"/>
              <w:ind w:left="0"/>
              <w:jc w:val="both"/>
            </w:pPr>
            <w:r>
              <w:t>Quản trị viên</w:t>
            </w:r>
          </w:p>
        </w:tc>
      </w:tr>
      <w:tr w:rsidR="00431614" w14:paraId="1EECC99E" w14:textId="77777777">
        <w:trPr>
          <w:trHeight w:val="431"/>
        </w:trPr>
        <w:tc>
          <w:tcPr>
            <w:tcW w:w="2880" w:type="dxa"/>
            <w:shd w:val="clear" w:color="auto" w:fill="auto"/>
            <w:tcMar>
              <w:top w:w="72" w:type="dxa"/>
              <w:left w:w="72" w:type="dxa"/>
              <w:bottom w:w="72" w:type="dxa"/>
              <w:right w:w="72" w:type="dxa"/>
            </w:tcMar>
          </w:tcPr>
          <w:p w14:paraId="0599FFE6" w14:textId="77777777" w:rsidR="00431614" w:rsidRDefault="00000000">
            <w:pPr>
              <w:widowControl w:val="0"/>
              <w:ind w:left="0"/>
            </w:pPr>
            <w:r>
              <w:t>Điều kiện kích hoạt</w:t>
            </w:r>
          </w:p>
          <w:p w14:paraId="7FFAC855"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52E46468" w14:textId="77777777" w:rsidR="00431614" w:rsidRDefault="00000000">
            <w:pPr>
              <w:widowControl w:val="0"/>
              <w:ind w:left="0"/>
              <w:jc w:val="both"/>
            </w:pPr>
            <w:r>
              <w:t>Người dùng nhấn chọn chức năng tạo tài khoản</w:t>
            </w:r>
          </w:p>
        </w:tc>
      </w:tr>
      <w:tr w:rsidR="00431614" w14:paraId="5FFB29F8" w14:textId="77777777">
        <w:trPr>
          <w:trHeight w:val="431"/>
        </w:trPr>
        <w:tc>
          <w:tcPr>
            <w:tcW w:w="2880" w:type="dxa"/>
            <w:shd w:val="clear" w:color="auto" w:fill="auto"/>
            <w:tcMar>
              <w:top w:w="72" w:type="dxa"/>
              <w:left w:w="72" w:type="dxa"/>
              <w:bottom w:w="72" w:type="dxa"/>
              <w:right w:w="72" w:type="dxa"/>
            </w:tcMar>
          </w:tcPr>
          <w:p w14:paraId="7CFF7216" w14:textId="77777777" w:rsidR="00431614" w:rsidRDefault="00000000">
            <w:pPr>
              <w:widowControl w:val="0"/>
              <w:ind w:left="0"/>
            </w:pPr>
            <w:r>
              <w:t>Điều kiện tiên quyết</w:t>
            </w:r>
          </w:p>
          <w:p w14:paraId="6EC89EF7"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21875601" w14:textId="77777777" w:rsidR="00431614" w:rsidRDefault="00000000">
            <w:pPr>
              <w:widowControl w:val="0"/>
              <w:ind w:left="0"/>
              <w:jc w:val="both"/>
            </w:pPr>
            <w:r>
              <w:t>Người dùng đã đăng nhập vào hệ thống</w:t>
            </w:r>
          </w:p>
        </w:tc>
      </w:tr>
      <w:tr w:rsidR="00431614" w14:paraId="5555DD85" w14:textId="77777777">
        <w:trPr>
          <w:trHeight w:val="431"/>
        </w:trPr>
        <w:tc>
          <w:tcPr>
            <w:tcW w:w="2880" w:type="dxa"/>
            <w:shd w:val="clear" w:color="auto" w:fill="auto"/>
            <w:tcMar>
              <w:top w:w="72" w:type="dxa"/>
              <w:left w:w="72" w:type="dxa"/>
              <w:bottom w:w="72" w:type="dxa"/>
              <w:right w:w="72" w:type="dxa"/>
            </w:tcMar>
          </w:tcPr>
          <w:p w14:paraId="4186057B" w14:textId="77777777" w:rsidR="00431614" w:rsidRDefault="00000000">
            <w:pPr>
              <w:widowControl w:val="0"/>
              <w:ind w:left="0"/>
            </w:pPr>
            <w:r>
              <w:t>Điều kiện thành công</w:t>
            </w:r>
          </w:p>
          <w:p w14:paraId="4D8D1939"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390D7BDF" w14:textId="77777777" w:rsidR="00431614" w:rsidRDefault="00000000">
            <w:pPr>
              <w:widowControl w:val="0"/>
              <w:ind w:left="0"/>
              <w:jc w:val="both"/>
            </w:pPr>
            <w:r>
              <w:t>Người dùng tạo  tài khoản thành công</w:t>
            </w:r>
          </w:p>
        </w:tc>
      </w:tr>
      <w:tr w:rsidR="00431614" w14:paraId="01A265B8" w14:textId="77777777">
        <w:trPr>
          <w:trHeight w:val="431"/>
        </w:trPr>
        <w:tc>
          <w:tcPr>
            <w:tcW w:w="2880" w:type="dxa"/>
            <w:shd w:val="clear" w:color="auto" w:fill="auto"/>
            <w:tcMar>
              <w:top w:w="72" w:type="dxa"/>
              <w:left w:w="72" w:type="dxa"/>
              <w:bottom w:w="72" w:type="dxa"/>
              <w:right w:w="72" w:type="dxa"/>
            </w:tcMar>
          </w:tcPr>
          <w:p w14:paraId="5A202A68" w14:textId="77777777" w:rsidR="00431614" w:rsidRDefault="00000000">
            <w:pPr>
              <w:widowControl w:val="0"/>
              <w:ind w:left="0"/>
            </w:pPr>
            <w:r>
              <w:t>Điều kiện thất bại</w:t>
            </w:r>
          </w:p>
          <w:p w14:paraId="1F07B19F"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0535F270" w14:textId="77777777" w:rsidR="00431614" w:rsidRDefault="00000000">
            <w:pPr>
              <w:widowControl w:val="0"/>
              <w:ind w:left="0"/>
              <w:jc w:val="both"/>
            </w:pPr>
            <w:r>
              <w:t>Người dùng tạo không thành công</w:t>
            </w:r>
          </w:p>
        </w:tc>
      </w:tr>
      <w:tr w:rsidR="00431614" w14:paraId="39E6812B" w14:textId="77777777">
        <w:trPr>
          <w:trHeight w:val="431"/>
        </w:trPr>
        <w:tc>
          <w:tcPr>
            <w:tcW w:w="2880" w:type="dxa"/>
            <w:shd w:val="clear" w:color="auto" w:fill="auto"/>
            <w:tcMar>
              <w:top w:w="72" w:type="dxa"/>
              <w:left w:w="72" w:type="dxa"/>
              <w:bottom w:w="72" w:type="dxa"/>
              <w:right w:w="72" w:type="dxa"/>
            </w:tcMar>
          </w:tcPr>
          <w:p w14:paraId="4E24EBB4" w14:textId="77777777" w:rsidR="00431614" w:rsidRDefault="00000000">
            <w:pPr>
              <w:widowControl w:val="0"/>
              <w:ind w:left="0"/>
            </w:pPr>
            <w:r>
              <w:t>Luồng sự kiện chính</w:t>
            </w:r>
          </w:p>
          <w:p w14:paraId="79734A81"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56FE34AB" w14:textId="77777777" w:rsidR="00431614" w:rsidRDefault="00000000">
            <w:pPr>
              <w:widowControl w:val="0"/>
              <w:numPr>
                <w:ilvl w:val="0"/>
                <w:numId w:val="26"/>
              </w:numPr>
              <w:jc w:val="both"/>
            </w:pPr>
            <w:r>
              <w:t>Người dùng nhấn chọn chức năng Tạo  tài khoản</w:t>
            </w:r>
          </w:p>
          <w:p w14:paraId="71375D0F" w14:textId="77777777" w:rsidR="00431614" w:rsidRDefault="00000000">
            <w:pPr>
              <w:widowControl w:val="0"/>
              <w:numPr>
                <w:ilvl w:val="0"/>
                <w:numId w:val="26"/>
              </w:numPr>
              <w:jc w:val="both"/>
            </w:pPr>
            <w:r>
              <w:t xml:space="preserve">Hệ thống hiển thị form điền thông tin </w:t>
            </w:r>
          </w:p>
          <w:p w14:paraId="73F9F997" w14:textId="77777777" w:rsidR="00431614" w:rsidRDefault="00000000">
            <w:pPr>
              <w:widowControl w:val="0"/>
              <w:numPr>
                <w:ilvl w:val="0"/>
                <w:numId w:val="26"/>
              </w:numPr>
              <w:jc w:val="both"/>
            </w:pPr>
            <w:r>
              <w:t>Người dùng nhập thông tin tài khoản mới, bao gồm: Mã nhân viên, tên nhân viên, ngày sinh, giới tính, chức vụ,...</w:t>
            </w:r>
          </w:p>
          <w:p w14:paraId="57E8FA7C" w14:textId="77777777" w:rsidR="00431614" w:rsidRDefault="00000000">
            <w:pPr>
              <w:widowControl w:val="0"/>
              <w:numPr>
                <w:ilvl w:val="0"/>
                <w:numId w:val="26"/>
              </w:numPr>
              <w:jc w:val="both"/>
            </w:pPr>
            <w:r>
              <w:t>Người dùng bấm lưu lại</w:t>
            </w:r>
          </w:p>
          <w:p w14:paraId="1FDE3ECA" w14:textId="77777777" w:rsidR="00431614" w:rsidRDefault="00000000">
            <w:pPr>
              <w:widowControl w:val="0"/>
              <w:numPr>
                <w:ilvl w:val="0"/>
                <w:numId w:val="26"/>
              </w:numPr>
              <w:jc w:val="both"/>
            </w:pPr>
            <w:r>
              <w:t xml:space="preserve"> Hệ thống lưu CSDL</w:t>
            </w:r>
          </w:p>
          <w:p w14:paraId="2C1B99C2" w14:textId="77777777" w:rsidR="00431614" w:rsidRDefault="00431614">
            <w:pPr>
              <w:widowControl w:val="0"/>
              <w:ind w:left="720" w:right="837"/>
              <w:jc w:val="both"/>
            </w:pPr>
          </w:p>
        </w:tc>
      </w:tr>
      <w:tr w:rsidR="00431614" w14:paraId="00E9CA18" w14:textId="77777777">
        <w:trPr>
          <w:trHeight w:val="431"/>
        </w:trPr>
        <w:tc>
          <w:tcPr>
            <w:tcW w:w="2880" w:type="dxa"/>
            <w:shd w:val="clear" w:color="auto" w:fill="auto"/>
            <w:tcMar>
              <w:top w:w="72" w:type="dxa"/>
              <w:left w:w="72" w:type="dxa"/>
              <w:bottom w:w="72" w:type="dxa"/>
              <w:right w:w="72" w:type="dxa"/>
            </w:tcMar>
          </w:tcPr>
          <w:p w14:paraId="5AF6125B" w14:textId="77777777" w:rsidR="00431614" w:rsidRDefault="00000000">
            <w:pPr>
              <w:widowControl w:val="0"/>
              <w:ind w:left="0"/>
              <w:jc w:val="both"/>
            </w:pPr>
            <w:r>
              <w:t>Luồng sự kiện thay thế</w:t>
            </w:r>
          </w:p>
          <w:p w14:paraId="2D2B0EB1"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67DF69C6" w14:textId="77777777" w:rsidR="00431614" w:rsidRDefault="00000000">
            <w:pPr>
              <w:widowControl w:val="0"/>
              <w:ind w:left="0"/>
              <w:jc w:val="both"/>
            </w:pPr>
            <w:r>
              <w:t>Không có</w:t>
            </w:r>
          </w:p>
        </w:tc>
      </w:tr>
      <w:tr w:rsidR="00431614" w14:paraId="3C2E068F" w14:textId="77777777">
        <w:trPr>
          <w:trHeight w:val="431"/>
        </w:trPr>
        <w:tc>
          <w:tcPr>
            <w:tcW w:w="2880" w:type="dxa"/>
            <w:shd w:val="clear" w:color="auto" w:fill="auto"/>
            <w:tcMar>
              <w:top w:w="72" w:type="dxa"/>
              <w:left w:w="72" w:type="dxa"/>
              <w:bottom w:w="72" w:type="dxa"/>
              <w:right w:w="72" w:type="dxa"/>
            </w:tcMar>
          </w:tcPr>
          <w:p w14:paraId="23FAA32F" w14:textId="77777777" w:rsidR="00431614" w:rsidRDefault="00000000">
            <w:pPr>
              <w:widowControl w:val="0"/>
              <w:ind w:left="0"/>
              <w:jc w:val="both"/>
            </w:pPr>
            <w:r>
              <w:t>Luồng sự kiện ngoại lệ</w:t>
            </w:r>
          </w:p>
          <w:p w14:paraId="6152F8D9"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472179B5" w14:textId="77777777" w:rsidR="00431614" w:rsidRDefault="00000000">
            <w:pPr>
              <w:widowControl w:val="0"/>
              <w:ind w:left="0"/>
              <w:jc w:val="both"/>
            </w:pPr>
            <w:r>
              <w:t>Tại bước 4: Nếu người dùng không xác nhận thì hệ thống không thực hiện thay đổi và quay lại bước 2</w:t>
            </w:r>
          </w:p>
          <w:p w14:paraId="6A46E0E1" w14:textId="77777777" w:rsidR="00431614" w:rsidRDefault="00431614">
            <w:pPr>
              <w:widowControl w:val="0"/>
              <w:ind w:left="0"/>
              <w:jc w:val="both"/>
            </w:pPr>
          </w:p>
        </w:tc>
      </w:tr>
    </w:tbl>
    <w:p w14:paraId="4CBE683A" w14:textId="77777777" w:rsidR="00431614" w:rsidRDefault="00431614">
      <w:pPr>
        <w:tabs>
          <w:tab w:val="center" w:pos="4680"/>
        </w:tabs>
        <w:spacing w:after="160" w:line="259" w:lineRule="auto"/>
        <w:ind w:left="720"/>
        <w:jc w:val="both"/>
      </w:pPr>
    </w:p>
    <w:p w14:paraId="3FB14F77" w14:textId="77777777" w:rsidR="00431614" w:rsidRDefault="00431614">
      <w:pPr>
        <w:tabs>
          <w:tab w:val="center" w:pos="4680"/>
        </w:tabs>
        <w:spacing w:after="160" w:line="259" w:lineRule="auto"/>
        <w:ind w:left="720"/>
        <w:jc w:val="both"/>
      </w:pPr>
    </w:p>
    <w:p w14:paraId="10424C45" w14:textId="77777777" w:rsidR="00431614" w:rsidRDefault="00000000">
      <w:pPr>
        <w:numPr>
          <w:ilvl w:val="0"/>
          <w:numId w:val="41"/>
        </w:numPr>
        <w:tabs>
          <w:tab w:val="center" w:pos="4680"/>
        </w:tabs>
        <w:rPr>
          <w:b/>
        </w:rPr>
      </w:pPr>
      <w:r>
        <w:rPr>
          <w:b/>
        </w:rPr>
        <w:t>Sửa tài khoản</w:t>
      </w:r>
    </w:p>
    <w:tbl>
      <w:tblPr>
        <w:tblStyle w:val="afff9"/>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712E0AF2" w14:textId="77777777">
        <w:trPr>
          <w:trHeight w:val="431"/>
        </w:trPr>
        <w:tc>
          <w:tcPr>
            <w:tcW w:w="2880" w:type="dxa"/>
            <w:shd w:val="clear" w:color="auto" w:fill="auto"/>
            <w:tcMar>
              <w:top w:w="72" w:type="dxa"/>
              <w:left w:w="72" w:type="dxa"/>
              <w:bottom w:w="72" w:type="dxa"/>
              <w:right w:w="72" w:type="dxa"/>
            </w:tcMar>
          </w:tcPr>
          <w:p w14:paraId="5A74A3D8"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47BE78D3" w14:textId="77777777" w:rsidR="00431614" w:rsidRDefault="00000000">
            <w:pPr>
              <w:widowControl w:val="0"/>
              <w:ind w:left="0"/>
              <w:jc w:val="both"/>
            </w:pPr>
            <w:r>
              <w:t>Sửa tài khoản</w:t>
            </w:r>
          </w:p>
        </w:tc>
      </w:tr>
      <w:tr w:rsidR="00431614" w14:paraId="14C0CF0F" w14:textId="77777777">
        <w:trPr>
          <w:trHeight w:val="431"/>
        </w:trPr>
        <w:tc>
          <w:tcPr>
            <w:tcW w:w="2880" w:type="dxa"/>
            <w:shd w:val="clear" w:color="auto" w:fill="auto"/>
            <w:tcMar>
              <w:top w:w="72" w:type="dxa"/>
              <w:left w:w="72" w:type="dxa"/>
              <w:bottom w:w="72" w:type="dxa"/>
              <w:right w:w="72" w:type="dxa"/>
            </w:tcMar>
          </w:tcPr>
          <w:p w14:paraId="0E66CD05"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18D3E9E6" w14:textId="77777777" w:rsidR="00431614" w:rsidRDefault="00000000">
            <w:pPr>
              <w:widowControl w:val="0"/>
              <w:ind w:left="0"/>
              <w:jc w:val="both"/>
            </w:pPr>
            <w:r>
              <w:t>Cho phép quản trị viên sửa thông tin tài khoản</w:t>
            </w:r>
          </w:p>
        </w:tc>
      </w:tr>
      <w:tr w:rsidR="00431614" w14:paraId="0C2F7920" w14:textId="77777777">
        <w:trPr>
          <w:trHeight w:val="431"/>
        </w:trPr>
        <w:tc>
          <w:tcPr>
            <w:tcW w:w="2880" w:type="dxa"/>
            <w:shd w:val="clear" w:color="auto" w:fill="auto"/>
            <w:tcMar>
              <w:top w:w="72" w:type="dxa"/>
              <w:left w:w="72" w:type="dxa"/>
              <w:bottom w:w="72" w:type="dxa"/>
              <w:right w:w="72" w:type="dxa"/>
            </w:tcMar>
          </w:tcPr>
          <w:p w14:paraId="43D43642"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3F326A94" w14:textId="77777777" w:rsidR="00431614" w:rsidRDefault="00000000">
            <w:pPr>
              <w:widowControl w:val="0"/>
              <w:ind w:left="0"/>
              <w:jc w:val="both"/>
            </w:pPr>
            <w:r>
              <w:t>Quản trị viên</w:t>
            </w:r>
          </w:p>
        </w:tc>
      </w:tr>
      <w:tr w:rsidR="00431614" w14:paraId="0A27EE11" w14:textId="77777777">
        <w:trPr>
          <w:trHeight w:val="431"/>
        </w:trPr>
        <w:tc>
          <w:tcPr>
            <w:tcW w:w="2880" w:type="dxa"/>
            <w:shd w:val="clear" w:color="auto" w:fill="auto"/>
            <w:tcMar>
              <w:top w:w="72" w:type="dxa"/>
              <w:left w:w="72" w:type="dxa"/>
              <w:bottom w:w="72" w:type="dxa"/>
              <w:right w:w="72" w:type="dxa"/>
            </w:tcMar>
          </w:tcPr>
          <w:p w14:paraId="14466D6F" w14:textId="77777777" w:rsidR="00431614" w:rsidRDefault="00000000">
            <w:pPr>
              <w:widowControl w:val="0"/>
              <w:ind w:left="0"/>
            </w:pPr>
            <w:r>
              <w:t>Điều kiện kích hoạt</w:t>
            </w:r>
          </w:p>
          <w:p w14:paraId="6CE106A0"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0FC81706" w14:textId="77777777" w:rsidR="00431614" w:rsidRDefault="00000000">
            <w:pPr>
              <w:widowControl w:val="0"/>
              <w:ind w:left="0"/>
              <w:jc w:val="both"/>
            </w:pPr>
            <w:r>
              <w:t>Người dùng nhấn chọn chức năng sửa thông tin tài khoản</w:t>
            </w:r>
          </w:p>
        </w:tc>
      </w:tr>
      <w:tr w:rsidR="00431614" w14:paraId="60189B61" w14:textId="77777777">
        <w:trPr>
          <w:trHeight w:val="431"/>
        </w:trPr>
        <w:tc>
          <w:tcPr>
            <w:tcW w:w="2880" w:type="dxa"/>
            <w:shd w:val="clear" w:color="auto" w:fill="auto"/>
            <w:tcMar>
              <w:top w:w="72" w:type="dxa"/>
              <w:left w:w="72" w:type="dxa"/>
              <w:bottom w:w="72" w:type="dxa"/>
              <w:right w:w="72" w:type="dxa"/>
            </w:tcMar>
          </w:tcPr>
          <w:p w14:paraId="38E4AE16" w14:textId="77777777" w:rsidR="00431614" w:rsidRDefault="00000000">
            <w:pPr>
              <w:widowControl w:val="0"/>
              <w:ind w:left="0"/>
            </w:pPr>
            <w:r>
              <w:t>Điều kiện tiên quyết</w:t>
            </w:r>
          </w:p>
          <w:p w14:paraId="37F74667"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2454B10A" w14:textId="77777777" w:rsidR="00431614" w:rsidRDefault="00000000">
            <w:pPr>
              <w:widowControl w:val="0"/>
              <w:ind w:left="0"/>
              <w:jc w:val="both"/>
            </w:pPr>
            <w:r>
              <w:t>Người dùng đã đăng nhập vào hệ thống</w:t>
            </w:r>
          </w:p>
        </w:tc>
      </w:tr>
      <w:tr w:rsidR="00431614" w14:paraId="0E1263E0" w14:textId="77777777">
        <w:trPr>
          <w:trHeight w:val="431"/>
        </w:trPr>
        <w:tc>
          <w:tcPr>
            <w:tcW w:w="2880" w:type="dxa"/>
            <w:shd w:val="clear" w:color="auto" w:fill="auto"/>
            <w:tcMar>
              <w:top w:w="72" w:type="dxa"/>
              <w:left w:w="72" w:type="dxa"/>
              <w:bottom w:w="72" w:type="dxa"/>
              <w:right w:w="72" w:type="dxa"/>
            </w:tcMar>
          </w:tcPr>
          <w:p w14:paraId="2B0DD4C5" w14:textId="77777777" w:rsidR="00431614" w:rsidRDefault="00000000">
            <w:pPr>
              <w:widowControl w:val="0"/>
              <w:ind w:left="0"/>
            </w:pPr>
            <w:r>
              <w:t>Điều kiện thành công</w:t>
            </w:r>
          </w:p>
          <w:p w14:paraId="4CA85F0F"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7253A5F4" w14:textId="77777777" w:rsidR="00431614" w:rsidRDefault="00000000">
            <w:pPr>
              <w:widowControl w:val="0"/>
              <w:ind w:left="0"/>
              <w:jc w:val="both"/>
            </w:pPr>
            <w:r>
              <w:t>Người dùng sửa thông tin tài khoản thành công</w:t>
            </w:r>
          </w:p>
        </w:tc>
      </w:tr>
      <w:tr w:rsidR="00431614" w14:paraId="1EAFC464" w14:textId="77777777">
        <w:trPr>
          <w:trHeight w:val="431"/>
        </w:trPr>
        <w:tc>
          <w:tcPr>
            <w:tcW w:w="2880" w:type="dxa"/>
            <w:shd w:val="clear" w:color="auto" w:fill="auto"/>
            <w:tcMar>
              <w:top w:w="72" w:type="dxa"/>
              <w:left w:w="72" w:type="dxa"/>
              <w:bottom w:w="72" w:type="dxa"/>
              <w:right w:w="72" w:type="dxa"/>
            </w:tcMar>
          </w:tcPr>
          <w:p w14:paraId="728E40F1" w14:textId="77777777" w:rsidR="00431614" w:rsidRDefault="00000000">
            <w:pPr>
              <w:widowControl w:val="0"/>
              <w:ind w:left="0"/>
            </w:pPr>
            <w:r>
              <w:t>Điều kiện thất bại</w:t>
            </w:r>
          </w:p>
          <w:p w14:paraId="565E6312"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7E0B9DC0" w14:textId="77777777" w:rsidR="00431614" w:rsidRDefault="00000000">
            <w:pPr>
              <w:widowControl w:val="0"/>
              <w:ind w:left="0"/>
              <w:jc w:val="both"/>
            </w:pPr>
            <w:r>
              <w:t>Người dùng sửa thông tin tài khoản  không thành công</w:t>
            </w:r>
          </w:p>
        </w:tc>
      </w:tr>
      <w:tr w:rsidR="00431614" w14:paraId="3E750C87" w14:textId="77777777">
        <w:trPr>
          <w:trHeight w:val="431"/>
        </w:trPr>
        <w:tc>
          <w:tcPr>
            <w:tcW w:w="2880" w:type="dxa"/>
            <w:shd w:val="clear" w:color="auto" w:fill="auto"/>
            <w:tcMar>
              <w:top w:w="72" w:type="dxa"/>
              <w:left w:w="72" w:type="dxa"/>
              <w:bottom w:w="72" w:type="dxa"/>
              <w:right w:w="72" w:type="dxa"/>
            </w:tcMar>
          </w:tcPr>
          <w:p w14:paraId="580DEAB2" w14:textId="77777777" w:rsidR="00431614" w:rsidRDefault="00000000">
            <w:pPr>
              <w:widowControl w:val="0"/>
              <w:ind w:left="0"/>
            </w:pPr>
            <w:r>
              <w:t>Luồng sự kiện chính</w:t>
            </w:r>
          </w:p>
          <w:p w14:paraId="28F19B9D"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57EB8D8E" w14:textId="77777777" w:rsidR="00431614" w:rsidRDefault="00000000">
            <w:pPr>
              <w:widowControl w:val="0"/>
              <w:numPr>
                <w:ilvl w:val="0"/>
                <w:numId w:val="65"/>
              </w:numPr>
              <w:jc w:val="both"/>
            </w:pPr>
            <w:r>
              <w:t>Người dùng chọn chức năng sửa thông tin tài khoản.</w:t>
            </w:r>
          </w:p>
          <w:p w14:paraId="02A27148" w14:textId="77777777" w:rsidR="00431614" w:rsidRDefault="00000000">
            <w:pPr>
              <w:widowControl w:val="0"/>
              <w:numPr>
                <w:ilvl w:val="0"/>
                <w:numId w:val="65"/>
              </w:numPr>
              <w:jc w:val="both"/>
            </w:pPr>
            <w:r>
              <w:t>Hệ thống hiển thị form thông tin của tài khoản cần sửa và cho phép người dùng chỉnh lại thông tin.</w:t>
            </w:r>
          </w:p>
          <w:p w14:paraId="2CE091D4" w14:textId="77777777" w:rsidR="00431614" w:rsidRDefault="00000000">
            <w:pPr>
              <w:widowControl w:val="0"/>
              <w:numPr>
                <w:ilvl w:val="0"/>
                <w:numId w:val="65"/>
              </w:numPr>
              <w:jc w:val="both"/>
            </w:pPr>
            <w:r>
              <w:t>Người dùng nhập thông tin cần chỉnh sửa và bấm xác nhận lưu lại.</w:t>
            </w:r>
          </w:p>
          <w:p w14:paraId="3E472E1C" w14:textId="77777777" w:rsidR="00431614" w:rsidRDefault="00000000">
            <w:pPr>
              <w:widowControl w:val="0"/>
              <w:numPr>
                <w:ilvl w:val="0"/>
                <w:numId w:val="65"/>
              </w:numPr>
              <w:jc w:val="both"/>
            </w:pPr>
            <w:r>
              <w:t>Hệ thống cập nhật thông tin vào CSDL.</w:t>
            </w:r>
          </w:p>
          <w:p w14:paraId="4BC0CC93" w14:textId="77777777" w:rsidR="00431614" w:rsidRDefault="00431614">
            <w:pPr>
              <w:widowControl w:val="0"/>
              <w:ind w:left="0" w:right="837"/>
              <w:jc w:val="both"/>
            </w:pPr>
          </w:p>
        </w:tc>
      </w:tr>
      <w:tr w:rsidR="00431614" w14:paraId="0EA69F98" w14:textId="77777777">
        <w:trPr>
          <w:trHeight w:val="431"/>
        </w:trPr>
        <w:tc>
          <w:tcPr>
            <w:tcW w:w="2880" w:type="dxa"/>
            <w:shd w:val="clear" w:color="auto" w:fill="auto"/>
            <w:tcMar>
              <w:top w:w="72" w:type="dxa"/>
              <w:left w:w="72" w:type="dxa"/>
              <w:bottom w:w="72" w:type="dxa"/>
              <w:right w:w="72" w:type="dxa"/>
            </w:tcMar>
          </w:tcPr>
          <w:p w14:paraId="2B6E6AD0" w14:textId="77777777" w:rsidR="00431614" w:rsidRDefault="00000000">
            <w:pPr>
              <w:widowControl w:val="0"/>
              <w:ind w:left="0"/>
              <w:jc w:val="both"/>
            </w:pPr>
            <w:r>
              <w:t>Luồng sự kiện thay thế</w:t>
            </w:r>
          </w:p>
          <w:p w14:paraId="46048A40"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3738872D" w14:textId="77777777" w:rsidR="00431614" w:rsidRDefault="00000000">
            <w:pPr>
              <w:widowControl w:val="0"/>
              <w:ind w:left="0"/>
              <w:jc w:val="both"/>
            </w:pPr>
            <w:r>
              <w:t>Không có</w:t>
            </w:r>
          </w:p>
        </w:tc>
      </w:tr>
      <w:tr w:rsidR="00431614" w14:paraId="61DF772C" w14:textId="77777777">
        <w:trPr>
          <w:trHeight w:val="431"/>
        </w:trPr>
        <w:tc>
          <w:tcPr>
            <w:tcW w:w="2880" w:type="dxa"/>
            <w:shd w:val="clear" w:color="auto" w:fill="auto"/>
            <w:tcMar>
              <w:top w:w="72" w:type="dxa"/>
              <w:left w:w="72" w:type="dxa"/>
              <w:bottom w:w="72" w:type="dxa"/>
              <w:right w:w="72" w:type="dxa"/>
            </w:tcMar>
          </w:tcPr>
          <w:p w14:paraId="29454052" w14:textId="77777777" w:rsidR="00431614" w:rsidRDefault="00000000">
            <w:pPr>
              <w:widowControl w:val="0"/>
              <w:ind w:left="0"/>
              <w:jc w:val="both"/>
            </w:pPr>
            <w:r>
              <w:t>Luồng sự kiện ngoại lệ</w:t>
            </w:r>
          </w:p>
          <w:p w14:paraId="60C142CF"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712CE1CD" w14:textId="77777777" w:rsidR="00431614" w:rsidRDefault="00000000">
            <w:pPr>
              <w:widowControl w:val="0"/>
              <w:ind w:left="0"/>
              <w:jc w:val="both"/>
            </w:pPr>
            <w:r>
              <w:t>Tại bước 3 : Nếu quản trị viên không chỉnh sửa thông tin hoặc thông tin không hợp lệ, hệ thống hiển thị thông báo lỗi và yêu cầu quản lý nhập lại thông tin.</w:t>
            </w:r>
          </w:p>
        </w:tc>
      </w:tr>
    </w:tbl>
    <w:p w14:paraId="54EBBD02" w14:textId="77777777" w:rsidR="00431614" w:rsidRDefault="00431614">
      <w:pPr>
        <w:tabs>
          <w:tab w:val="center" w:pos="4680"/>
        </w:tabs>
        <w:spacing w:after="160" w:line="259" w:lineRule="auto"/>
        <w:ind w:left="720"/>
        <w:jc w:val="both"/>
      </w:pPr>
    </w:p>
    <w:p w14:paraId="72BED063" w14:textId="77777777" w:rsidR="00431614" w:rsidRDefault="00000000">
      <w:pPr>
        <w:numPr>
          <w:ilvl w:val="0"/>
          <w:numId w:val="95"/>
        </w:numPr>
        <w:tabs>
          <w:tab w:val="center" w:pos="4680"/>
        </w:tabs>
        <w:rPr>
          <w:b/>
        </w:rPr>
      </w:pPr>
      <w:r>
        <w:rPr>
          <w:b/>
        </w:rPr>
        <w:t>Xóa tài khoản</w:t>
      </w:r>
    </w:p>
    <w:tbl>
      <w:tblPr>
        <w:tblStyle w:val="afff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2ADDE389" w14:textId="77777777">
        <w:trPr>
          <w:trHeight w:val="431"/>
        </w:trPr>
        <w:tc>
          <w:tcPr>
            <w:tcW w:w="2880" w:type="dxa"/>
            <w:shd w:val="clear" w:color="auto" w:fill="auto"/>
            <w:tcMar>
              <w:top w:w="72" w:type="dxa"/>
              <w:left w:w="72" w:type="dxa"/>
              <w:bottom w:w="72" w:type="dxa"/>
              <w:right w:w="72" w:type="dxa"/>
            </w:tcMar>
          </w:tcPr>
          <w:p w14:paraId="1D4D5DED"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3C191F98" w14:textId="77777777" w:rsidR="00431614" w:rsidRDefault="00000000">
            <w:pPr>
              <w:widowControl w:val="0"/>
              <w:ind w:left="0"/>
              <w:jc w:val="both"/>
            </w:pPr>
            <w:r>
              <w:t>Xóa tài khoản</w:t>
            </w:r>
          </w:p>
        </w:tc>
      </w:tr>
      <w:tr w:rsidR="00431614" w14:paraId="1BF5367A" w14:textId="77777777">
        <w:trPr>
          <w:trHeight w:val="431"/>
        </w:trPr>
        <w:tc>
          <w:tcPr>
            <w:tcW w:w="2880" w:type="dxa"/>
            <w:shd w:val="clear" w:color="auto" w:fill="auto"/>
            <w:tcMar>
              <w:top w:w="72" w:type="dxa"/>
              <w:left w:w="72" w:type="dxa"/>
              <w:bottom w:w="72" w:type="dxa"/>
              <w:right w:w="72" w:type="dxa"/>
            </w:tcMar>
          </w:tcPr>
          <w:p w14:paraId="1D6EC607"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3DAFCA6B" w14:textId="77777777" w:rsidR="00431614" w:rsidRDefault="00000000">
            <w:pPr>
              <w:widowControl w:val="0"/>
              <w:ind w:left="0"/>
              <w:jc w:val="both"/>
            </w:pPr>
            <w:r>
              <w:t>Cho phép quản trị viên xem xóa tài khoản</w:t>
            </w:r>
          </w:p>
        </w:tc>
      </w:tr>
      <w:tr w:rsidR="00431614" w14:paraId="37043CA1" w14:textId="77777777">
        <w:trPr>
          <w:trHeight w:val="431"/>
        </w:trPr>
        <w:tc>
          <w:tcPr>
            <w:tcW w:w="2880" w:type="dxa"/>
            <w:shd w:val="clear" w:color="auto" w:fill="auto"/>
            <w:tcMar>
              <w:top w:w="72" w:type="dxa"/>
              <w:left w:w="72" w:type="dxa"/>
              <w:bottom w:w="72" w:type="dxa"/>
              <w:right w:w="72" w:type="dxa"/>
            </w:tcMar>
          </w:tcPr>
          <w:p w14:paraId="2937A45D"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56A9468C" w14:textId="77777777" w:rsidR="00431614" w:rsidRDefault="00000000">
            <w:pPr>
              <w:widowControl w:val="0"/>
              <w:ind w:left="0"/>
              <w:jc w:val="both"/>
            </w:pPr>
            <w:r>
              <w:t>Quản trị viên</w:t>
            </w:r>
          </w:p>
        </w:tc>
      </w:tr>
      <w:tr w:rsidR="00431614" w14:paraId="20A0A2F3" w14:textId="77777777">
        <w:trPr>
          <w:trHeight w:val="431"/>
        </w:trPr>
        <w:tc>
          <w:tcPr>
            <w:tcW w:w="2880" w:type="dxa"/>
            <w:shd w:val="clear" w:color="auto" w:fill="auto"/>
            <w:tcMar>
              <w:top w:w="72" w:type="dxa"/>
              <w:left w:w="72" w:type="dxa"/>
              <w:bottom w:w="72" w:type="dxa"/>
              <w:right w:w="72" w:type="dxa"/>
            </w:tcMar>
          </w:tcPr>
          <w:p w14:paraId="3896C92D" w14:textId="77777777" w:rsidR="00431614" w:rsidRDefault="00000000">
            <w:pPr>
              <w:widowControl w:val="0"/>
              <w:ind w:left="0"/>
            </w:pPr>
            <w:r>
              <w:t>Điều kiện kích hoạt</w:t>
            </w:r>
          </w:p>
          <w:p w14:paraId="0BB09147"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0FC200AD" w14:textId="77777777" w:rsidR="00431614" w:rsidRDefault="00000000">
            <w:pPr>
              <w:widowControl w:val="0"/>
              <w:ind w:left="0"/>
              <w:jc w:val="both"/>
            </w:pPr>
            <w:r>
              <w:t>Người dùng nhấn chọn chức năng Xóa tài khoản</w:t>
            </w:r>
          </w:p>
        </w:tc>
      </w:tr>
      <w:tr w:rsidR="00431614" w14:paraId="47D60960" w14:textId="77777777">
        <w:trPr>
          <w:trHeight w:val="431"/>
        </w:trPr>
        <w:tc>
          <w:tcPr>
            <w:tcW w:w="2880" w:type="dxa"/>
            <w:shd w:val="clear" w:color="auto" w:fill="auto"/>
            <w:tcMar>
              <w:top w:w="72" w:type="dxa"/>
              <w:left w:w="72" w:type="dxa"/>
              <w:bottom w:w="72" w:type="dxa"/>
              <w:right w:w="72" w:type="dxa"/>
            </w:tcMar>
          </w:tcPr>
          <w:p w14:paraId="4D97FD4C" w14:textId="77777777" w:rsidR="00431614" w:rsidRDefault="00000000">
            <w:pPr>
              <w:widowControl w:val="0"/>
              <w:ind w:left="0"/>
            </w:pPr>
            <w:r>
              <w:t>Điều kiện tiên quyết</w:t>
            </w:r>
          </w:p>
          <w:p w14:paraId="5ADD2F37"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72692C51" w14:textId="77777777" w:rsidR="00431614" w:rsidRDefault="00000000">
            <w:pPr>
              <w:widowControl w:val="0"/>
              <w:ind w:left="0"/>
              <w:jc w:val="both"/>
            </w:pPr>
            <w:r>
              <w:t>Người dùng đã đăng nhập vào hệ thống</w:t>
            </w:r>
          </w:p>
        </w:tc>
      </w:tr>
      <w:tr w:rsidR="00431614" w14:paraId="1F826BB2" w14:textId="77777777">
        <w:trPr>
          <w:trHeight w:val="431"/>
        </w:trPr>
        <w:tc>
          <w:tcPr>
            <w:tcW w:w="2880" w:type="dxa"/>
            <w:shd w:val="clear" w:color="auto" w:fill="auto"/>
            <w:tcMar>
              <w:top w:w="72" w:type="dxa"/>
              <w:left w:w="72" w:type="dxa"/>
              <w:bottom w:w="72" w:type="dxa"/>
              <w:right w:w="72" w:type="dxa"/>
            </w:tcMar>
          </w:tcPr>
          <w:p w14:paraId="79327BB7" w14:textId="77777777" w:rsidR="00431614" w:rsidRDefault="00000000">
            <w:pPr>
              <w:widowControl w:val="0"/>
              <w:ind w:left="0"/>
            </w:pPr>
            <w:r>
              <w:t>Điều kiện thành công</w:t>
            </w:r>
          </w:p>
          <w:p w14:paraId="20C12580"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2CC86975" w14:textId="77777777" w:rsidR="00431614" w:rsidRDefault="00000000">
            <w:pPr>
              <w:widowControl w:val="0"/>
              <w:ind w:left="0"/>
              <w:jc w:val="both"/>
            </w:pPr>
            <w:r>
              <w:t>Người dùng xóa thông tin tài khoản thành công</w:t>
            </w:r>
          </w:p>
        </w:tc>
      </w:tr>
      <w:tr w:rsidR="00431614" w14:paraId="2782C662" w14:textId="77777777">
        <w:trPr>
          <w:trHeight w:val="431"/>
        </w:trPr>
        <w:tc>
          <w:tcPr>
            <w:tcW w:w="2880" w:type="dxa"/>
            <w:shd w:val="clear" w:color="auto" w:fill="auto"/>
            <w:tcMar>
              <w:top w:w="72" w:type="dxa"/>
              <w:left w:w="72" w:type="dxa"/>
              <w:bottom w:w="72" w:type="dxa"/>
              <w:right w:w="72" w:type="dxa"/>
            </w:tcMar>
          </w:tcPr>
          <w:p w14:paraId="696A5C5C" w14:textId="77777777" w:rsidR="00431614" w:rsidRDefault="00000000">
            <w:pPr>
              <w:widowControl w:val="0"/>
              <w:ind w:left="0"/>
            </w:pPr>
            <w:r>
              <w:t>Điều kiện thất bại</w:t>
            </w:r>
          </w:p>
          <w:p w14:paraId="30662750"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59FF057F" w14:textId="77777777" w:rsidR="00431614" w:rsidRDefault="00000000">
            <w:pPr>
              <w:widowControl w:val="0"/>
              <w:ind w:left="0"/>
              <w:jc w:val="both"/>
            </w:pPr>
            <w:r>
              <w:t>Người dùng xóa thông tin tài khoản  không thành công</w:t>
            </w:r>
          </w:p>
        </w:tc>
      </w:tr>
      <w:tr w:rsidR="00431614" w14:paraId="741E5814" w14:textId="77777777">
        <w:trPr>
          <w:trHeight w:val="431"/>
        </w:trPr>
        <w:tc>
          <w:tcPr>
            <w:tcW w:w="2880" w:type="dxa"/>
            <w:shd w:val="clear" w:color="auto" w:fill="auto"/>
            <w:tcMar>
              <w:top w:w="72" w:type="dxa"/>
              <w:left w:w="72" w:type="dxa"/>
              <w:bottom w:w="72" w:type="dxa"/>
              <w:right w:w="72" w:type="dxa"/>
            </w:tcMar>
          </w:tcPr>
          <w:p w14:paraId="5F0170FF" w14:textId="77777777" w:rsidR="00431614" w:rsidRDefault="00000000">
            <w:pPr>
              <w:widowControl w:val="0"/>
              <w:ind w:left="0"/>
            </w:pPr>
            <w:r>
              <w:t>Luồng sự kiện chính</w:t>
            </w:r>
          </w:p>
          <w:p w14:paraId="5558C6D8"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49D12F00" w14:textId="77777777" w:rsidR="00431614" w:rsidRDefault="00000000">
            <w:pPr>
              <w:widowControl w:val="0"/>
              <w:numPr>
                <w:ilvl w:val="0"/>
                <w:numId w:val="7"/>
              </w:numPr>
              <w:jc w:val="both"/>
            </w:pPr>
            <w:r>
              <w:t>Người dùng nhấn chọn chức năng “Quản lý tài khoản”</w:t>
            </w:r>
          </w:p>
          <w:p w14:paraId="7904E75E" w14:textId="77777777" w:rsidR="00431614" w:rsidRDefault="00000000">
            <w:pPr>
              <w:widowControl w:val="0"/>
              <w:numPr>
                <w:ilvl w:val="0"/>
                <w:numId w:val="7"/>
              </w:numPr>
              <w:jc w:val="both"/>
            </w:pPr>
            <w:r>
              <w:t>Hệ thống hiển thị danh sách tài khoản nhân viên với các thông tin như tên người dùng, chức vụ, số điện thoại, địa chỉ,...</w:t>
            </w:r>
          </w:p>
          <w:p w14:paraId="4C2CEF38" w14:textId="77777777" w:rsidR="00431614" w:rsidRDefault="00000000">
            <w:pPr>
              <w:widowControl w:val="0"/>
              <w:numPr>
                <w:ilvl w:val="0"/>
                <w:numId w:val="7"/>
              </w:numPr>
              <w:jc w:val="both"/>
            </w:pPr>
            <w:r>
              <w:t>Người dùng chọn chức năng xóa tài khoản nhân viên.</w:t>
            </w:r>
          </w:p>
          <w:p w14:paraId="72E20ABC" w14:textId="77777777" w:rsidR="00431614" w:rsidRDefault="00000000">
            <w:pPr>
              <w:widowControl w:val="0"/>
              <w:numPr>
                <w:ilvl w:val="0"/>
                <w:numId w:val="7"/>
              </w:numPr>
              <w:jc w:val="both"/>
            </w:pPr>
            <w:r>
              <w:t>Hệ thống hiển thị yêu cầu xác nhận lại</w:t>
            </w:r>
          </w:p>
          <w:p w14:paraId="64C2D4DE" w14:textId="77777777" w:rsidR="00431614" w:rsidRDefault="00000000">
            <w:pPr>
              <w:widowControl w:val="0"/>
              <w:numPr>
                <w:ilvl w:val="0"/>
                <w:numId w:val="7"/>
              </w:numPr>
              <w:jc w:val="both"/>
            </w:pPr>
            <w:r>
              <w:t>Người dùng ấn Đồng ý</w:t>
            </w:r>
          </w:p>
          <w:p w14:paraId="216D2B2E" w14:textId="77777777" w:rsidR="00431614" w:rsidRDefault="00000000">
            <w:pPr>
              <w:widowControl w:val="0"/>
              <w:numPr>
                <w:ilvl w:val="0"/>
                <w:numId w:val="7"/>
              </w:numPr>
              <w:jc w:val="both"/>
            </w:pPr>
            <w:r>
              <w:t>Hệ thống cập nhập danh sách nhân viên trong cơ sở dữ liệu và thông báo xóa tài khoản nhân viên thành công</w:t>
            </w:r>
          </w:p>
        </w:tc>
      </w:tr>
      <w:tr w:rsidR="00431614" w14:paraId="5F4B69C3" w14:textId="77777777">
        <w:trPr>
          <w:trHeight w:val="431"/>
        </w:trPr>
        <w:tc>
          <w:tcPr>
            <w:tcW w:w="2880" w:type="dxa"/>
            <w:shd w:val="clear" w:color="auto" w:fill="auto"/>
            <w:tcMar>
              <w:top w:w="72" w:type="dxa"/>
              <w:left w:w="72" w:type="dxa"/>
              <w:bottom w:w="72" w:type="dxa"/>
              <w:right w:w="72" w:type="dxa"/>
            </w:tcMar>
          </w:tcPr>
          <w:p w14:paraId="4B25E556" w14:textId="77777777" w:rsidR="00431614" w:rsidRDefault="00000000">
            <w:pPr>
              <w:widowControl w:val="0"/>
              <w:ind w:left="0"/>
              <w:jc w:val="both"/>
            </w:pPr>
            <w:r>
              <w:t>Luồng sự kiện thay thế</w:t>
            </w:r>
          </w:p>
          <w:p w14:paraId="07DBE7A4"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1A52386D" w14:textId="77777777" w:rsidR="00431614" w:rsidRDefault="00000000">
            <w:pPr>
              <w:widowControl w:val="0"/>
              <w:ind w:left="0"/>
              <w:jc w:val="both"/>
            </w:pPr>
            <w:r>
              <w:t>Không có</w:t>
            </w:r>
          </w:p>
        </w:tc>
      </w:tr>
      <w:tr w:rsidR="00431614" w14:paraId="35B1AAE2" w14:textId="77777777">
        <w:trPr>
          <w:trHeight w:val="431"/>
        </w:trPr>
        <w:tc>
          <w:tcPr>
            <w:tcW w:w="2880" w:type="dxa"/>
            <w:shd w:val="clear" w:color="auto" w:fill="auto"/>
            <w:tcMar>
              <w:top w:w="72" w:type="dxa"/>
              <w:left w:w="72" w:type="dxa"/>
              <w:bottom w:w="72" w:type="dxa"/>
              <w:right w:w="72" w:type="dxa"/>
            </w:tcMar>
          </w:tcPr>
          <w:p w14:paraId="6B255892" w14:textId="77777777" w:rsidR="00431614" w:rsidRDefault="00000000">
            <w:pPr>
              <w:widowControl w:val="0"/>
              <w:ind w:left="0"/>
              <w:jc w:val="both"/>
            </w:pPr>
            <w:r>
              <w:t>Luồng sự kiện ngoại lệ</w:t>
            </w:r>
          </w:p>
          <w:p w14:paraId="12C3C71D"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7BBA5090" w14:textId="77777777" w:rsidR="00431614" w:rsidRDefault="00000000">
            <w:pPr>
              <w:widowControl w:val="0"/>
              <w:ind w:left="0"/>
              <w:jc w:val="both"/>
            </w:pPr>
            <w:r>
              <w:t>Tại bước 4 : Nếu người dùng không xác nhận thì hệ thống không thực hiện thay đổi và quay lại bước 2</w:t>
            </w:r>
          </w:p>
        </w:tc>
      </w:tr>
    </w:tbl>
    <w:p w14:paraId="7BF582A1" w14:textId="77777777" w:rsidR="00431614" w:rsidRDefault="00431614">
      <w:pPr>
        <w:tabs>
          <w:tab w:val="center" w:pos="4680"/>
        </w:tabs>
        <w:spacing w:after="160" w:line="259" w:lineRule="auto"/>
        <w:ind w:left="0"/>
        <w:jc w:val="both"/>
      </w:pPr>
    </w:p>
    <w:p w14:paraId="14A15539" w14:textId="77777777" w:rsidR="00431614" w:rsidRDefault="00000000">
      <w:pPr>
        <w:numPr>
          <w:ilvl w:val="0"/>
          <w:numId w:val="96"/>
        </w:numPr>
        <w:spacing w:after="0"/>
        <w:rPr>
          <w:b/>
        </w:rPr>
      </w:pPr>
      <w:r>
        <w:rPr>
          <w:b/>
        </w:rPr>
        <w:t>Quản lý mẫu thiết kế:</w:t>
      </w:r>
    </w:p>
    <w:p w14:paraId="0C4F3391" w14:textId="77777777" w:rsidR="00431614" w:rsidRDefault="00000000">
      <w:pPr>
        <w:numPr>
          <w:ilvl w:val="1"/>
          <w:numId w:val="96"/>
        </w:numPr>
      </w:pPr>
      <w:r>
        <w:t>Xem danh sách mẫu thiết kế:</w:t>
      </w:r>
    </w:p>
    <w:tbl>
      <w:tblPr>
        <w:tblStyle w:val="afffb"/>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4CE7C6AC" w14:textId="77777777">
        <w:trPr>
          <w:trHeight w:val="431"/>
        </w:trPr>
        <w:tc>
          <w:tcPr>
            <w:tcW w:w="2880" w:type="dxa"/>
            <w:shd w:val="clear" w:color="auto" w:fill="auto"/>
            <w:tcMar>
              <w:top w:w="72" w:type="dxa"/>
              <w:left w:w="72" w:type="dxa"/>
              <w:bottom w:w="72" w:type="dxa"/>
              <w:right w:w="72" w:type="dxa"/>
            </w:tcMar>
          </w:tcPr>
          <w:p w14:paraId="5579FC92"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43DB3E09" w14:textId="77777777" w:rsidR="00431614" w:rsidRDefault="00000000">
            <w:pPr>
              <w:widowControl w:val="0"/>
              <w:ind w:left="0"/>
              <w:jc w:val="both"/>
            </w:pPr>
            <w:r>
              <w:t>Xem danh sách mẫu thiết kế</w:t>
            </w:r>
          </w:p>
        </w:tc>
      </w:tr>
      <w:tr w:rsidR="00431614" w14:paraId="165A6E00" w14:textId="77777777">
        <w:trPr>
          <w:trHeight w:val="431"/>
        </w:trPr>
        <w:tc>
          <w:tcPr>
            <w:tcW w:w="2880" w:type="dxa"/>
            <w:shd w:val="clear" w:color="auto" w:fill="auto"/>
            <w:tcMar>
              <w:top w:w="72" w:type="dxa"/>
              <w:left w:w="72" w:type="dxa"/>
              <w:bottom w:w="72" w:type="dxa"/>
              <w:right w:w="72" w:type="dxa"/>
            </w:tcMar>
          </w:tcPr>
          <w:p w14:paraId="72BD816F"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6B1B6E11" w14:textId="77777777" w:rsidR="00431614" w:rsidRDefault="00000000">
            <w:pPr>
              <w:widowControl w:val="0"/>
              <w:ind w:left="0"/>
              <w:jc w:val="both"/>
            </w:pPr>
            <w:r>
              <w:t>Cho phép quản trị viên xem danh sách mẫu thiết kế</w:t>
            </w:r>
          </w:p>
        </w:tc>
      </w:tr>
      <w:tr w:rsidR="00431614" w14:paraId="6AF1C23B" w14:textId="77777777">
        <w:trPr>
          <w:trHeight w:val="431"/>
        </w:trPr>
        <w:tc>
          <w:tcPr>
            <w:tcW w:w="2880" w:type="dxa"/>
            <w:shd w:val="clear" w:color="auto" w:fill="auto"/>
            <w:tcMar>
              <w:top w:w="72" w:type="dxa"/>
              <w:left w:w="72" w:type="dxa"/>
              <w:bottom w:w="72" w:type="dxa"/>
              <w:right w:w="72" w:type="dxa"/>
            </w:tcMar>
          </w:tcPr>
          <w:p w14:paraId="263AB82A"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35B7E5A5" w14:textId="77777777" w:rsidR="00431614" w:rsidRDefault="00000000">
            <w:pPr>
              <w:widowControl w:val="0"/>
              <w:ind w:left="0"/>
              <w:jc w:val="both"/>
            </w:pPr>
            <w:r>
              <w:t>Quản trị viên</w:t>
            </w:r>
          </w:p>
        </w:tc>
      </w:tr>
      <w:tr w:rsidR="00431614" w14:paraId="1185D370" w14:textId="77777777">
        <w:trPr>
          <w:trHeight w:val="431"/>
        </w:trPr>
        <w:tc>
          <w:tcPr>
            <w:tcW w:w="2880" w:type="dxa"/>
            <w:shd w:val="clear" w:color="auto" w:fill="auto"/>
            <w:tcMar>
              <w:top w:w="72" w:type="dxa"/>
              <w:left w:w="72" w:type="dxa"/>
              <w:bottom w:w="72" w:type="dxa"/>
              <w:right w:w="72" w:type="dxa"/>
            </w:tcMar>
          </w:tcPr>
          <w:p w14:paraId="57B542B9" w14:textId="77777777" w:rsidR="00431614" w:rsidRDefault="00000000">
            <w:pPr>
              <w:widowControl w:val="0"/>
              <w:ind w:left="0"/>
            </w:pPr>
            <w:r>
              <w:t>Điều kiện kích hoạt</w:t>
            </w:r>
          </w:p>
          <w:p w14:paraId="5FCDA59F"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6F57AC9C" w14:textId="77777777" w:rsidR="00431614" w:rsidRDefault="00000000">
            <w:pPr>
              <w:widowControl w:val="0"/>
              <w:ind w:left="0"/>
              <w:jc w:val="both"/>
            </w:pPr>
            <w:r>
              <w:t>Người dùng nhấn vào Xem danh sách mẫu thiết kế</w:t>
            </w:r>
          </w:p>
        </w:tc>
      </w:tr>
      <w:tr w:rsidR="00431614" w14:paraId="169E1149" w14:textId="77777777">
        <w:trPr>
          <w:trHeight w:val="431"/>
        </w:trPr>
        <w:tc>
          <w:tcPr>
            <w:tcW w:w="2880" w:type="dxa"/>
            <w:shd w:val="clear" w:color="auto" w:fill="auto"/>
            <w:tcMar>
              <w:top w:w="72" w:type="dxa"/>
              <w:left w:w="72" w:type="dxa"/>
              <w:bottom w:w="72" w:type="dxa"/>
              <w:right w:w="72" w:type="dxa"/>
            </w:tcMar>
          </w:tcPr>
          <w:p w14:paraId="560D1F6A" w14:textId="77777777" w:rsidR="00431614" w:rsidRDefault="00000000">
            <w:pPr>
              <w:widowControl w:val="0"/>
              <w:ind w:left="0"/>
            </w:pPr>
            <w:r>
              <w:t>Điều kiện tiên quyết</w:t>
            </w:r>
          </w:p>
          <w:p w14:paraId="507B1A65"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1DB07C52" w14:textId="77777777" w:rsidR="00431614" w:rsidRDefault="00000000">
            <w:pPr>
              <w:widowControl w:val="0"/>
              <w:ind w:left="0"/>
              <w:jc w:val="both"/>
            </w:pPr>
            <w:r>
              <w:t>Người dùng đăng nhập hệ thống</w:t>
            </w:r>
          </w:p>
        </w:tc>
      </w:tr>
      <w:tr w:rsidR="00431614" w14:paraId="1CCE3FB3" w14:textId="77777777">
        <w:trPr>
          <w:trHeight w:val="431"/>
        </w:trPr>
        <w:tc>
          <w:tcPr>
            <w:tcW w:w="2880" w:type="dxa"/>
            <w:shd w:val="clear" w:color="auto" w:fill="auto"/>
            <w:tcMar>
              <w:top w:w="72" w:type="dxa"/>
              <w:left w:w="72" w:type="dxa"/>
              <w:bottom w:w="72" w:type="dxa"/>
              <w:right w:w="72" w:type="dxa"/>
            </w:tcMar>
          </w:tcPr>
          <w:p w14:paraId="4909D989" w14:textId="77777777" w:rsidR="00431614" w:rsidRDefault="00000000">
            <w:pPr>
              <w:widowControl w:val="0"/>
              <w:ind w:left="0"/>
            </w:pPr>
            <w:r>
              <w:t>Điều kiện thành công</w:t>
            </w:r>
          </w:p>
          <w:p w14:paraId="19EB4991"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72720F9F" w14:textId="77777777" w:rsidR="00431614" w:rsidRDefault="00000000">
            <w:pPr>
              <w:widowControl w:val="0"/>
              <w:ind w:left="0"/>
              <w:jc w:val="both"/>
            </w:pPr>
            <w:r>
              <w:t>Người dùng xem danh sách mẫu thiết kế thành công</w:t>
            </w:r>
          </w:p>
        </w:tc>
      </w:tr>
      <w:tr w:rsidR="00431614" w14:paraId="2950A4F7" w14:textId="77777777">
        <w:trPr>
          <w:trHeight w:val="431"/>
        </w:trPr>
        <w:tc>
          <w:tcPr>
            <w:tcW w:w="2880" w:type="dxa"/>
            <w:shd w:val="clear" w:color="auto" w:fill="auto"/>
            <w:tcMar>
              <w:top w:w="72" w:type="dxa"/>
              <w:left w:w="72" w:type="dxa"/>
              <w:bottom w:w="72" w:type="dxa"/>
              <w:right w:w="72" w:type="dxa"/>
            </w:tcMar>
          </w:tcPr>
          <w:p w14:paraId="2F6E7019" w14:textId="77777777" w:rsidR="00431614" w:rsidRDefault="00000000">
            <w:pPr>
              <w:widowControl w:val="0"/>
              <w:ind w:left="0"/>
            </w:pPr>
            <w:r>
              <w:t>Điều kiện thất bại</w:t>
            </w:r>
          </w:p>
          <w:p w14:paraId="3ACF4028"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3BDD068A" w14:textId="77777777" w:rsidR="00431614" w:rsidRDefault="00000000">
            <w:pPr>
              <w:widowControl w:val="0"/>
              <w:ind w:left="0"/>
              <w:jc w:val="both"/>
            </w:pPr>
            <w:r>
              <w:t>Người dùng xem danh sách mẫu thiết kế không thành công</w:t>
            </w:r>
          </w:p>
        </w:tc>
      </w:tr>
      <w:tr w:rsidR="00431614" w14:paraId="1847F4C4" w14:textId="77777777">
        <w:trPr>
          <w:trHeight w:val="431"/>
        </w:trPr>
        <w:tc>
          <w:tcPr>
            <w:tcW w:w="2880" w:type="dxa"/>
            <w:shd w:val="clear" w:color="auto" w:fill="auto"/>
            <w:tcMar>
              <w:top w:w="72" w:type="dxa"/>
              <w:left w:w="72" w:type="dxa"/>
              <w:bottom w:w="72" w:type="dxa"/>
              <w:right w:w="72" w:type="dxa"/>
            </w:tcMar>
          </w:tcPr>
          <w:p w14:paraId="15D5607D" w14:textId="77777777" w:rsidR="00431614" w:rsidRDefault="00000000">
            <w:pPr>
              <w:widowControl w:val="0"/>
              <w:ind w:left="0"/>
            </w:pPr>
            <w:r>
              <w:t>Luồng sự kiện chính</w:t>
            </w:r>
          </w:p>
          <w:p w14:paraId="35E35D33"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6E7B336F" w14:textId="77777777" w:rsidR="00431614" w:rsidRDefault="00000000">
            <w:pPr>
              <w:widowControl w:val="0"/>
              <w:numPr>
                <w:ilvl w:val="0"/>
                <w:numId w:val="80"/>
              </w:numPr>
              <w:jc w:val="both"/>
            </w:pPr>
            <w:r>
              <w:t>Người dùng nhấn Xem danh sách mẫu thiết kế</w:t>
            </w:r>
          </w:p>
          <w:p w14:paraId="0771153A" w14:textId="77777777" w:rsidR="00431614" w:rsidRDefault="00000000">
            <w:pPr>
              <w:widowControl w:val="0"/>
              <w:numPr>
                <w:ilvl w:val="0"/>
                <w:numId w:val="80"/>
              </w:numPr>
              <w:jc w:val="both"/>
            </w:pPr>
            <w:r>
              <w:t>Hệ thống hiển thị danh sách mẫu thiết kế với thông tin trạng thái của từng mẫu.</w:t>
            </w:r>
          </w:p>
        </w:tc>
      </w:tr>
      <w:tr w:rsidR="00431614" w14:paraId="381FB757" w14:textId="77777777">
        <w:trPr>
          <w:trHeight w:val="431"/>
        </w:trPr>
        <w:tc>
          <w:tcPr>
            <w:tcW w:w="2880" w:type="dxa"/>
            <w:shd w:val="clear" w:color="auto" w:fill="auto"/>
            <w:tcMar>
              <w:top w:w="72" w:type="dxa"/>
              <w:left w:w="72" w:type="dxa"/>
              <w:bottom w:w="72" w:type="dxa"/>
              <w:right w:w="72" w:type="dxa"/>
            </w:tcMar>
          </w:tcPr>
          <w:p w14:paraId="1B85BA81" w14:textId="77777777" w:rsidR="00431614" w:rsidRDefault="00000000">
            <w:pPr>
              <w:widowControl w:val="0"/>
              <w:ind w:left="0"/>
              <w:jc w:val="both"/>
            </w:pPr>
            <w:r>
              <w:t>Luồng sự kiện thay thế</w:t>
            </w:r>
          </w:p>
          <w:p w14:paraId="74509C49"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538889EA" w14:textId="77777777" w:rsidR="00431614" w:rsidRDefault="00000000">
            <w:pPr>
              <w:widowControl w:val="0"/>
              <w:ind w:left="0"/>
              <w:jc w:val="both"/>
            </w:pPr>
            <w:r>
              <w:t xml:space="preserve">Không có </w:t>
            </w:r>
          </w:p>
        </w:tc>
      </w:tr>
      <w:tr w:rsidR="00431614" w14:paraId="08674EC3" w14:textId="77777777">
        <w:trPr>
          <w:trHeight w:val="431"/>
        </w:trPr>
        <w:tc>
          <w:tcPr>
            <w:tcW w:w="2880" w:type="dxa"/>
            <w:shd w:val="clear" w:color="auto" w:fill="auto"/>
            <w:tcMar>
              <w:top w:w="72" w:type="dxa"/>
              <w:left w:w="72" w:type="dxa"/>
              <w:bottom w:w="72" w:type="dxa"/>
              <w:right w:w="72" w:type="dxa"/>
            </w:tcMar>
          </w:tcPr>
          <w:p w14:paraId="33C95C93" w14:textId="77777777" w:rsidR="00431614" w:rsidRDefault="00000000">
            <w:pPr>
              <w:widowControl w:val="0"/>
              <w:ind w:left="0"/>
              <w:jc w:val="both"/>
            </w:pPr>
            <w:r>
              <w:t>Luồng sự kiện ngoại lệ</w:t>
            </w:r>
          </w:p>
          <w:p w14:paraId="4EF13052"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15D7871E" w14:textId="77777777" w:rsidR="00431614" w:rsidRDefault="00000000">
            <w:pPr>
              <w:widowControl w:val="0"/>
              <w:ind w:left="0"/>
              <w:jc w:val="both"/>
            </w:pPr>
            <w:r>
              <w:t>Không có</w:t>
            </w:r>
          </w:p>
        </w:tc>
      </w:tr>
    </w:tbl>
    <w:p w14:paraId="7E453F8A" w14:textId="77777777" w:rsidR="00431614" w:rsidRDefault="00431614">
      <w:pPr>
        <w:tabs>
          <w:tab w:val="center" w:pos="4680"/>
        </w:tabs>
        <w:spacing w:after="160" w:line="259" w:lineRule="auto"/>
        <w:ind w:left="720"/>
        <w:jc w:val="both"/>
      </w:pPr>
    </w:p>
    <w:p w14:paraId="41A393E2" w14:textId="77777777" w:rsidR="00431614" w:rsidRDefault="00000000">
      <w:pPr>
        <w:numPr>
          <w:ilvl w:val="0"/>
          <w:numId w:val="27"/>
        </w:numPr>
      </w:pPr>
      <w:r>
        <w:t>Thêm mẫu thiết kế:</w:t>
      </w:r>
    </w:p>
    <w:tbl>
      <w:tblPr>
        <w:tblStyle w:val="afffc"/>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18355311" w14:textId="77777777">
        <w:trPr>
          <w:trHeight w:val="431"/>
        </w:trPr>
        <w:tc>
          <w:tcPr>
            <w:tcW w:w="2880" w:type="dxa"/>
            <w:shd w:val="clear" w:color="auto" w:fill="auto"/>
            <w:tcMar>
              <w:top w:w="72" w:type="dxa"/>
              <w:left w:w="72" w:type="dxa"/>
              <w:bottom w:w="72" w:type="dxa"/>
              <w:right w:w="72" w:type="dxa"/>
            </w:tcMar>
          </w:tcPr>
          <w:p w14:paraId="3B6D1D98"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6415178C" w14:textId="77777777" w:rsidR="00431614" w:rsidRDefault="00000000">
            <w:pPr>
              <w:widowControl w:val="0"/>
              <w:ind w:left="0"/>
              <w:jc w:val="both"/>
            </w:pPr>
            <w:r>
              <w:t>Thêm mẫu thiết kế</w:t>
            </w:r>
          </w:p>
        </w:tc>
      </w:tr>
      <w:tr w:rsidR="00431614" w14:paraId="25B7E1CE" w14:textId="77777777">
        <w:trPr>
          <w:trHeight w:val="431"/>
        </w:trPr>
        <w:tc>
          <w:tcPr>
            <w:tcW w:w="2880" w:type="dxa"/>
            <w:shd w:val="clear" w:color="auto" w:fill="auto"/>
            <w:tcMar>
              <w:top w:w="72" w:type="dxa"/>
              <w:left w:w="72" w:type="dxa"/>
              <w:bottom w:w="72" w:type="dxa"/>
              <w:right w:w="72" w:type="dxa"/>
            </w:tcMar>
          </w:tcPr>
          <w:p w14:paraId="50C07AA8"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032E63D0" w14:textId="77777777" w:rsidR="00431614" w:rsidRDefault="00000000">
            <w:pPr>
              <w:widowControl w:val="0"/>
              <w:ind w:left="0"/>
              <w:jc w:val="both"/>
            </w:pPr>
            <w:r>
              <w:t>Cho phép quản trị viên xem thêm mẫu thiết kế</w:t>
            </w:r>
          </w:p>
        </w:tc>
      </w:tr>
      <w:tr w:rsidR="00431614" w14:paraId="1D79E1EE" w14:textId="77777777">
        <w:trPr>
          <w:trHeight w:val="431"/>
        </w:trPr>
        <w:tc>
          <w:tcPr>
            <w:tcW w:w="2880" w:type="dxa"/>
            <w:shd w:val="clear" w:color="auto" w:fill="auto"/>
            <w:tcMar>
              <w:top w:w="72" w:type="dxa"/>
              <w:left w:w="72" w:type="dxa"/>
              <w:bottom w:w="72" w:type="dxa"/>
              <w:right w:w="72" w:type="dxa"/>
            </w:tcMar>
          </w:tcPr>
          <w:p w14:paraId="1A5E5B01"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30D60490" w14:textId="77777777" w:rsidR="00431614" w:rsidRDefault="00000000">
            <w:pPr>
              <w:widowControl w:val="0"/>
              <w:ind w:left="0"/>
              <w:jc w:val="both"/>
            </w:pPr>
            <w:r>
              <w:t>Quản trị viên</w:t>
            </w:r>
          </w:p>
        </w:tc>
      </w:tr>
      <w:tr w:rsidR="00431614" w14:paraId="27511B6F" w14:textId="77777777">
        <w:trPr>
          <w:trHeight w:val="431"/>
        </w:trPr>
        <w:tc>
          <w:tcPr>
            <w:tcW w:w="2880" w:type="dxa"/>
            <w:shd w:val="clear" w:color="auto" w:fill="auto"/>
            <w:tcMar>
              <w:top w:w="72" w:type="dxa"/>
              <w:left w:w="72" w:type="dxa"/>
              <w:bottom w:w="72" w:type="dxa"/>
              <w:right w:w="72" w:type="dxa"/>
            </w:tcMar>
          </w:tcPr>
          <w:p w14:paraId="67DD243A" w14:textId="77777777" w:rsidR="00431614" w:rsidRDefault="00000000">
            <w:pPr>
              <w:widowControl w:val="0"/>
              <w:ind w:left="0"/>
            </w:pPr>
            <w:r>
              <w:t>Điều kiện kích hoạt</w:t>
            </w:r>
          </w:p>
          <w:p w14:paraId="29C3AAD3"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527D2DC1" w14:textId="77777777" w:rsidR="00431614" w:rsidRDefault="00000000">
            <w:pPr>
              <w:widowControl w:val="0"/>
              <w:ind w:left="0"/>
              <w:jc w:val="both"/>
            </w:pPr>
            <w:r>
              <w:t xml:space="preserve">Người dùng nhấn vào Thêm mẫu thiết kế </w:t>
            </w:r>
          </w:p>
        </w:tc>
      </w:tr>
      <w:tr w:rsidR="00431614" w14:paraId="5E00F54C" w14:textId="77777777">
        <w:trPr>
          <w:trHeight w:val="431"/>
        </w:trPr>
        <w:tc>
          <w:tcPr>
            <w:tcW w:w="2880" w:type="dxa"/>
            <w:shd w:val="clear" w:color="auto" w:fill="auto"/>
            <w:tcMar>
              <w:top w:w="72" w:type="dxa"/>
              <w:left w:w="72" w:type="dxa"/>
              <w:bottom w:w="72" w:type="dxa"/>
              <w:right w:w="72" w:type="dxa"/>
            </w:tcMar>
          </w:tcPr>
          <w:p w14:paraId="6D962E63" w14:textId="77777777" w:rsidR="00431614" w:rsidRDefault="00000000">
            <w:pPr>
              <w:widowControl w:val="0"/>
              <w:ind w:left="0"/>
            </w:pPr>
            <w:r>
              <w:t>Điều kiện tiên quyết</w:t>
            </w:r>
          </w:p>
          <w:p w14:paraId="357E8D97"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530ABCFC" w14:textId="77777777" w:rsidR="00431614" w:rsidRDefault="00000000">
            <w:pPr>
              <w:widowControl w:val="0"/>
              <w:ind w:left="0"/>
              <w:jc w:val="both"/>
            </w:pPr>
            <w:r>
              <w:t>Người dùng đăng nhập hệ thống</w:t>
            </w:r>
          </w:p>
        </w:tc>
      </w:tr>
      <w:tr w:rsidR="00431614" w14:paraId="00BF7132" w14:textId="77777777">
        <w:trPr>
          <w:trHeight w:val="431"/>
        </w:trPr>
        <w:tc>
          <w:tcPr>
            <w:tcW w:w="2880" w:type="dxa"/>
            <w:shd w:val="clear" w:color="auto" w:fill="auto"/>
            <w:tcMar>
              <w:top w:w="72" w:type="dxa"/>
              <w:left w:w="72" w:type="dxa"/>
              <w:bottom w:w="72" w:type="dxa"/>
              <w:right w:w="72" w:type="dxa"/>
            </w:tcMar>
          </w:tcPr>
          <w:p w14:paraId="65CF5812" w14:textId="77777777" w:rsidR="00431614" w:rsidRDefault="00000000">
            <w:pPr>
              <w:widowControl w:val="0"/>
              <w:ind w:left="0"/>
            </w:pPr>
            <w:r>
              <w:t>Điều kiện thành công</w:t>
            </w:r>
          </w:p>
          <w:p w14:paraId="5E72A738"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6F85F2C5" w14:textId="77777777" w:rsidR="00431614" w:rsidRDefault="00000000">
            <w:pPr>
              <w:widowControl w:val="0"/>
              <w:ind w:left="0"/>
              <w:jc w:val="both"/>
            </w:pPr>
            <w:r>
              <w:t>Người dùng thêm mẫu thiết kế thành công</w:t>
            </w:r>
          </w:p>
        </w:tc>
      </w:tr>
      <w:tr w:rsidR="00431614" w14:paraId="1BF73A29" w14:textId="77777777">
        <w:trPr>
          <w:trHeight w:val="431"/>
        </w:trPr>
        <w:tc>
          <w:tcPr>
            <w:tcW w:w="2880" w:type="dxa"/>
            <w:shd w:val="clear" w:color="auto" w:fill="auto"/>
            <w:tcMar>
              <w:top w:w="72" w:type="dxa"/>
              <w:left w:w="72" w:type="dxa"/>
              <w:bottom w:w="72" w:type="dxa"/>
              <w:right w:w="72" w:type="dxa"/>
            </w:tcMar>
          </w:tcPr>
          <w:p w14:paraId="4B6647EE" w14:textId="77777777" w:rsidR="00431614" w:rsidRDefault="00000000">
            <w:pPr>
              <w:widowControl w:val="0"/>
              <w:ind w:left="0"/>
            </w:pPr>
            <w:r>
              <w:t>Điều kiện thất bại</w:t>
            </w:r>
          </w:p>
          <w:p w14:paraId="2DE25B37"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5FD2258B" w14:textId="77777777" w:rsidR="00431614" w:rsidRDefault="00000000">
            <w:pPr>
              <w:widowControl w:val="0"/>
              <w:ind w:left="0"/>
              <w:jc w:val="both"/>
            </w:pPr>
            <w:r>
              <w:t>Người dùng thêm mẫu thiết kế không thành công</w:t>
            </w:r>
          </w:p>
        </w:tc>
      </w:tr>
      <w:tr w:rsidR="00431614" w14:paraId="042559A1" w14:textId="77777777">
        <w:trPr>
          <w:trHeight w:val="431"/>
        </w:trPr>
        <w:tc>
          <w:tcPr>
            <w:tcW w:w="2880" w:type="dxa"/>
            <w:shd w:val="clear" w:color="auto" w:fill="auto"/>
            <w:tcMar>
              <w:top w:w="72" w:type="dxa"/>
              <w:left w:w="72" w:type="dxa"/>
              <w:bottom w:w="72" w:type="dxa"/>
              <w:right w:w="72" w:type="dxa"/>
            </w:tcMar>
          </w:tcPr>
          <w:p w14:paraId="767F099D" w14:textId="77777777" w:rsidR="00431614" w:rsidRDefault="00000000">
            <w:pPr>
              <w:widowControl w:val="0"/>
              <w:ind w:left="0"/>
            </w:pPr>
            <w:r>
              <w:t>Luồng sự kiện chính</w:t>
            </w:r>
          </w:p>
          <w:p w14:paraId="02A0BA42"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6B1630F1" w14:textId="77777777" w:rsidR="00431614" w:rsidRDefault="00000000">
            <w:pPr>
              <w:widowControl w:val="0"/>
              <w:numPr>
                <w:ilvl w:val="0"/>
                <w:numId w:val="19"/>
              </w:numPr>
              <w:jc w:val="both"/>
            </w:pPr>
            <w:r>
              <w:t>Người dùng nhấn Thêm mẫu thiết kế</w:t>
            </w:r>
          </w:p>
          <w:p w14:paraId="4D608BE2" w14:textId="77777777" w:rsidR="00431614" w:rsidRDefault="00000000">
            <w:pPr>
              <w:widowControl w:val="0"/>
              <w:numPr>
                <w:ilvl w:val="0"/>
                <w:numId w:val="19"/>
              </w:numPr>
              <w:jc w:val="both"/>
            </w:pPr>
            <w:r>
              <w:t>Hệ thống hiển thị form thông tin của mẫu thiết kế đó</w:t>
            </w:r>
          </w:p>
          <w:p w14:paraId="0BE3311A" w14:textId="77777777" w:rsidR="00431614" w:rsidRDefault="00000000">
            <w:pPr>
              <w:widowControl w:val="0"/>
              <w:numPr>
                <w:ilvl w:val="0"/>
                <w:numId w:val="19"/>
              </w:numPr>
              <w:jc w:val="both"/>
            </w:pPr>
            <w:r>
              <w:t>Người dùng nhập thông tin chi tiết sản phẩm và ấn Cập nhật</w:t>
            </w:r>
          </w:p>
          <w:p w14:paraId="25DF5750" w14:textId="77777777" w:rsidR="00431614" w:rsidRDefault="00000000">
            <w:pPr>
              <w:widowControl w:val="0"/>
              <w:numPr>
                <w:ilvl w:val="0"/>
                <w:numId w:val="19"/>
              </w:numPr>
              <w:jc w:val="both"/>
            </w:pPr>
            <w:r>
              <w:t>Hệ thống báo cập nhật thành công và lưu vào CSDL.</w:t>
            </w:r>
          </w:p>
        </w:tc>
      </w:tr>
      <w:tr w:rsidR="00431614" w14:paraId="0889A9BD" w14:textId="77777777">
        <w:trPr>
          <w:trHeight w:val="431"/>
        </w:trPr>
        <w:tc>
          <w:tcPr>
            <w:tcW w:w="2880" w:type="dxa"/>
            <w:shd w:val="clear" w:color="auto" w:fill="auto"/>
            <w:tcMar>
              <w:top w:w="72" w:type="dxa"/>
              <w:left w:w="72" w:type="dxa"/>
              <w:bottom w:w="72" w:type="dxa"/>
              <w:right w:w="72" w:type="dxa"/>
            </w:tcMar>
          </w:tcPr>
          <w:p w14:paraId="27EC267E" w14:textId="77777777" w:rsidR="00431614" w:rsidRDefault="00000000">
            <w:pPr>
              <w:widowControl w:val="0"/>
              <w:ind w:left="0"/>
              <w:jc w:val="both"/>
            </w:pPr>
            <w:r>
              <w:t>Luồng sự kiện thay thế</w:t>
            </w:r>
          </w:p>
          <w:p w14:paraId="298D81AC"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34B46B6B" w14:textId="77777777" w:rsidR="00431614" w:rsidRDefault="00000000">
            <w:pPr>
              <w:widowControl w:val="0"/>
              <w:ind w:left="0"/>
              <w:jc w:val="both"/>
            </w:pPr>
            <w:r>
              <w:t>Tại bước 3: Nếu đang người dùng nhập thiếu thông tin sản phẩm hoặc không ấn Cập nhật, hệ thống sẽ không thực hiện thay đổi mà quay về bước 2.</w:t>
            </w:r>
          </w:p>
        </w:tc>
      </w:tr>
      <w:tr w:rsidR="00431614" w14:paraId="5E6E7834" w14:textId="77777777">
        <w:trPr>
          <w:trHeight w:val="431"/>
        </w:trPr>
        <w:tc>
          <w:tcPr>
            <w:tcW w:w="2880" w:type="dxa"/>
            <w:shd w:val="clear" w:color="auto" w:fill="auto"/>
            <w:tcMar>
              <w:top w:w="72" w:type="dxa"/>
              <w:left w:w="72" w:type="dxa"/>
              <w:bottom w:w="72" w:type="dxa"/>
              <w:right w:w="72" w:type="dxa"/>
            </w:tcMar>
          </w:tcPr>
          <w:p w14:paraId="24415E2D" w14:textId="77777777" w:rsidR="00431614" w:rsidRDefault="00000000">
            <w:pPr>
              <w:widowControl w:val="0"/>
              <w:ind w:left="0"/>
              <w:jc w:val="both"/>
            </w:pPr>
            <w:r>
              <w:t>Luồng sự kiện ngoại lệ</w:t>
            </w:r>
          </w:p>
          <w:p w14:paraId="7AC6A5C2"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31D1F345" w14:textId="77777777" w:rsidR="00431614" w:rsidRDefault="00000000">
            <w:pPr>
              <w:widowControl w:val="0"/>
              <w:ind w:left="0"/>
              <w:jc w:val="both"/>
            </w:pPr>
            <w:r>
              <w:t>Không có</w:t>
            </w:r>
          </w:p>
        </w:tc>
      </w:tr>
    </w:tbl>
    <w:p w14:paraId="4F06506F" w14:textId="67C40911" w:rsidR="00431614" w:rsidRDefault="00431614" w:rsidP="00C22101">
      <w:pPr>
        <w:tabs>
          <w:tab w:val="center" w:pos="4680"/>
        </w:tabs>
        <w:spacing w:after="160" w:line="259" w:lineRule="auto"/>
        <w:ind w:left="0"/>
        <w:jc w:val="both"/>
      </w:pPr>
    </w:p>
    <w:p w14:paraId="4048A198" w14:textId="77777777" w:rsidR="00431614" w:rsidRDefault="00000000">
      <w:pPr>
        <w:numPr>
          <w:ilvl w:val="0"/>
          <w:numId w:val="53"/>
        </w:numPr>
      </w:pPr>
      <w:r>
        <w:t>Sửa mẫu thiết kế:</w:t>
      </w:r>
    </w:p>
    <w:tbl>
      <w:tblPr>
        <w:tblStyle w:val="afffd"/>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72F86269" w14:textId="77777777">
        <w:trPr>
          <w:trHeight w:val="431"/>
        </w:trPr>
        <w:tc>
          <w:tcPr>
            <w:tcW w:w="2880" w:type="dxa"/>
            <w:shd w:val="clear" w:color="auto" w:fill="auto"/>
            <w:tcMar>
              <w:top w:w="72" w:type="dxa"/>
              <w:left w:w="72" w:type="dxa"/>
              <w:bottom w:w="72" w:type="dxa"/>
              <w:right w:w="72" w:type="dxa"/>
            </w:tcMar>
          </w:tcPr>
          <w:p w14:paraId="3D6C13F1"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7645E894" w14:textId="77777777" w:rsidR="00431614" w:rsidRDefault="00000000">
            <w:pPr>
              <w:widowControl w:val="0"/>
              <w:ind w:left="0"/>
              <w:jc w:val="both"/>
            </w:pPr>
            <w:r>
              <w:t>Sửa mẫu thiết kế</w:t>
            </w:r>
          </w:p>
        </w:tc>
      </w:tr>
      <w:tr w:rsidR="00431614" w14:paraId="0C5B382D" w14:textId="77777777">
        <w:trPr>
          <w:trHeight w:val="431"/>
        </w:trPr>
        <w:tc>
          <w:tcPr>
            <w:tcW w:w="2880" w:type="dxa"/>
            <w:shd w:val="clear" w:color="auto" w:fill="auto"/>
            <w:tcMar>
              <w:top w:w="72" w:type="dxa"/>
              <w:left w:w="72" w:type="dxa"/>
              <w:bottom w:w="72" w:type="dxa"/>
              <w:right w:w="72" w:type="dxa"/>
            </w:tcMar>
          </w:tcPr>
          <w:p w14:paraId="3DE43EAC"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78450EF1" w14:textId="77777777" w:rsidR="00431614" w:rsidRDefault="00000000">
            <w:pPr>
              <w:widowControl w:val="0"/>
              <w:ind w:left="0"/>
              <w:jc w:val="both"/>
            </w:pPr>
            <w:r>
              <w:t>Cho phép quản trị viên sửa mẫu thiết kế</w:t>
            </w:r>
          </w:p>
        </w:tc>
      </w:tr>
      <w:tr w:rsidR="00431614" w14:paraId="279A561E" w14:textId="77777777">
        <w:trPr>
          <w:trHeight w:val="431"/>
        </w:trPr>
        <w:tc>
          <w:tcPr>
            <w:tcW w:w="2880" w:type="dxa"/>
            <w:shd w:val="clear" w:color="auto" w:fill="auto"/>
            <w:tcMar>
              <w:top w:w="72" w:type="dxa"/>
              <w:left w:w="72" w:type="dxa"/>
              <w:bottom w:w="72" w:type="dxa"/>
              <w:right w:w="72" w:type="dxa"/>
            </w:tcMar>
          </w:tcPr>
          <w:p w14:paraId="2286DD4F"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2AE4D3B3" w14:textId="77777777" w:rsidR="00431614" w:rsidRDefault="00000000">
            <w:pPr>
              <w:widowControl w:val="0"/>
              <w:ind w:left="0"/>
              <w:jc w:val="both"/>
            </w:pPr>
            <w:r>
              <w:t>Quản trị viên</w:t>
            </w:r>
          </w:p>
        </w:tc>
      </w:tr>
      <w:tr w:rsidR="00431614" w14:paraId="0EAA5603" w14:textId="77777777">
        <w:trPr>
          <w:trHeight w:val="431"/>
        </w:trPr>
        <w:tc>
          <w:tcPr>
            <w:tcW w:w="2880" w:type="dxa"/>
            <w:shd w:val="clear" w:color="auto" w:fill="auto"/>
            <w:tcMar>
              <w:top w:w="72" w:type="dxa"/>
              <w:left w:w="72" w:type="dxa"/>
              <w:bottom w:w="72" w:type="dxa"/>
              <w:right w:w="72" w:type="dxa"/>
            </w:tcMar>
          </w:tcPr>
          <w:p w14:paraId="66E67970" w14:textId="77777777" w:rsidR="00431614" w:rsidRDefault="00000000">
            <w:pPr>
              <w:widowControl w:val="0"/>
              <w:ind w:left="0"/>
            </w:pPr>
            <w:r>
              <w:t>Điều kiện kích hoạt</w:t>
            </w:r>
          </w:p>
          <w:p w14:paraId="32CDB4E6"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18A1B506" w14:textId="77777777" w:rsidR="00431614" w:rsidRDefault="00000000">
            <w:pPr>
              <w:widowControl w:val="0"/>
              <w:ind w:left="0"/>
              <w:jc w:val="both"/>
            </w:pPr>
            <w:r>
              <w:t>Người dùng nhấn vào Sửa mẫu thiết kế</w:t>
            </w:r>
          </w:p>
        </w:tc>
      </w:tr>
      <w:tr w:rsidR="00431614" w14:paraId="71EDC0F9" w14:textId="77777777">
        <w:trPr>
          <w:trHeight w:val="431"/>
        </w:trPr>
        <w:tc>
          <w:tcPr>
            <w:tcW w:w="2880" w:type="dxa"/>
            <w:shd w:val="clear" w:color="auto" w:fill="auto"/>
            <w:tcMar>
              <w:top w:w="72" w:type="dxa"/>
              <w:left w:w="72" w:type="dxa"/>
              <w:bottom w:w="72" w:type="dxa"/>
              <w:right w:w="72" w:type="dxa"/>
            </w:tcMar>
          </w:tcPr>
          <w:p w14:paraId="37B278B9" w14:textId="77777777" w:rsidR="00431614" w:rsidRDefault="00000000">
            <w:pPr>
              <w:widowControl w:val="0"/>
              <w:ind w:left="0"/>
            </w:pPr>
            <w:r>
              <w:t>Điều kiện tiên quyết</w:t>
            </w:r>
          </w:p>
          <w:p w14:paraId="54CE1D8F"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0250D450" w14:textId="77777777" w:rsidR="00431614" w:rsidRDefault="00000000">
            <w:pPr>
              <w:widowControl w:val="0"/>
              <w:ind w:left="0"/>
              <w:jc w:val="both"/>
            </w:pPr>
            <w:r>
              <w:t>Người dùng đăng nhập hệ thống</w:t>
            </w:r>
          </w:p>
        </w:tc>
      </w:tr>
      <w:tr w:rsidR="00431614" w14:paraId="064B46F1" w14:textId="77777777">
        <w:trPr>
          <w:trHeight w:val="431"/>
        </w:trPr>
        <w:tc>
          <w:tcPr>
            <w:tcW w:w="2880" w:type="dxa"/>
            <w:shd w:val="clear" w:color="auto" w:fill="auto"/>
            <w:tcMar>
              <w:top w:w="72" w:type="dxa"/>
              <w:left w:w="72" w:type="dxa"/>
              <w:bottom w:w="72" w:type="dxa"/>
              <w:right w:w="72" w:type="dxa"/>
            </w:tcMar>
          </w:tcPr>
          <w:p w14:paraId="49110E57" w14:textId="77777777" w:rsidR="00431614" w:rsidRDefault="00000000">
            <w:pPr>
              <w:widowControl w:val="0"/>
              <w:ind w:left="0"/>
            </w:pPr>
            <w:r>
              <w:t>Điều kiện thành công</w:t>
            </w:r>
          </w:p>
          <w:p w14:paraId="2E5FF028"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318CEC20" w14:textId="77777777" w:rsidR="00431614" w:rsidRDefault="00000000">
            <w:pPr>
              <w:widowControl w:val="0"/>
              <w:ind w:left="0"/>
              <w:jc w:val="both"/>
            </w:pPr>
            <w:r>
              <w:t>Người dùng sửa mẫu thiết kế thành công</w:t>
            </w:r>
          </w:p>
        </w:tc>
      </w:tr>
      <w:tr w:rsidR="00431614" w14:paraId="000BF161" w14:textId="77777777">
        <w:trPr>
          <w:trHeight w:val="431"/>
        </w:trPr>
        <w:tc>
          <w:tcPr>
            <w:tcW w:w="2880" w:type="dxa"/>
            <w:shd w:val="clear" w:color="auto" w:fill="auto"/>
            <w:tcMar>
              <w:top w:w="72" w:type="dxa"/>
              <w:left w:w="72" w:type="dxa"/>
              <w:bottom w:w="72" w:type="dxa"/>
              <w:right w:w="72" w:type="dxa"/>
            </w:tcMar>
          </w:tcPr>
          <w:p w14:paraId="10ED51B0" w14:textId="77777777" w:rsidR="00431614" w:rsidRDefault="00000000">
            <w:pPr>
              <w:widowControl w:val="0"/>
              <w:ind w:left="0"/>
            </w:pPr>
            <w:r>
              <w:t>Điều kiện thất bại</w:t>
            </w:r>
          </w:p>
          <w:p w14:paraId="7B638102"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33593325" w14:textId="77777777" w:rsidR="00431614" w:rsidRDefault="00000000">
            <w:pPr>
              <w:widowControl w:val="0"/>
              <w:ind w:left="0"/>
              <w:jc w:val="both"/>
            </w:pPr>
            <w:r>
              <w:t>Người dùng sửa mẫu thiết kế không thành công</w:t>
            </w:r>
          </w:p>
        </w:tc>
      </w:tr>
      <w:tr w:rsidR="00431614" w14:paraId="5B57D33D" w14:textId="77777777">
        <w:trPr>
          <w:trHeight w:val="431"/>
        </w:trPr>
        <w:tc>
          <w:tcPr>
            <w:tcW w:w="2880" w:type="dxa"/>
            <w:shd w:val="clear" w:color="auto" w:fill="auto"/>
            <w:tcMar>
              <w:top w:w="72" w:type="dxa"/>
              <w:left w:w="72" w:type="dxa"/>
              <w:bottom w:w="72" w:type="dxa"/>
              <w:right w:w="72" w:type="dxa"/>
            </w:tcMar>
          </w:tcPr>
          <w:p w14:paraId="6537CF08" w14:textId="77777777" w:rsidR="00431614" w:rsidRDefault="00000000">
            <w:pPr>
              <w:widowControl w:val="0"/>
              <w:ind w:left="0"/>
            </w:pPr>
            <w:r>
              <w:t>Luồng sự kiện chính</w:t>
            </w:r>
          </w:p>
          <w:p w14:paraId="290E59F9"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269E746F" w14:textId="77777777" w:rsidR="00431614" w:rsidRDefault="00000000">
            <w:pPr>
              <w:widowControl w:val="0"/>
              <w:numPr>
                <w:ilvl w:val="0"/>
                <w:numId w:val="83"/>
              </w:numPr>
              <w:jc w:val="both"/>
            </w:pPr>
            <w:r>
              <w:t>Người dùng nhấn Sửa mẫu thiết kế</w:t>
            </w:r>
          </w:p>
          <w:p w14:paraId="27E58B09" w14:textId="77777777" w:rsidR="00431614" w:rsidRDefault="00000000">
            <w:pPr>
              <w:widowControl w:val="0"/>
              <w:numPr>
                <w:ilvl w:val="0"/>
                <w:numId w:val="83"/>
              </w:numPr>
              <w:jc w:val="both"/>
            </w:pPr>
            <w:r>
              <w:t>Hệ thống hiển thị form thông tin của mẫu thiết kế cần sửa</w:t>
            </w:r>
          </w:p>
          <w:p w14:paraId="2C13A167" w14:textId="77777777" w:rsidR="00431614" w:rsidRDefault="00000000">
            <w:pPr>
              <w:widowControl w:val="0"/>
              <w:numPr>
                <w:ilvl w:val="0"/>
                <w:numId w:val="80"/>
              </w:numPr>
              <w:jc w:val="both"/>
            </w:pPr>
            <w:r>
              <w:t>Người dùng nhập thông tin chi tiết sản phẩm và ấn Cập nhật</w:t>
            </w:r>
          </w:p>
          <w:p w14:paraId="0823AAB0" w14:textId="77777777" w:rsidR="00431614" w:rsidRDefault="00000000">
            <w:pPr>
              <w:widowControl w:val="0"/>
              <w:numPr>
                <w:ilvl w:val="0"/>
                <w:numId w:val="80"/>
              </w:numPr>
              <w:jc w:val="both"/>
            </w:pPr>
            <w:r>
              <w:t>Hệ thống báo cập nhật thành công và lưu vào CSDL</w:t>
            </w:r>
          </w:p>
        </w:tc>
      </w:tr>
      <w:tr w:rsidR="00431614" w14:paraId="1BEECA8A" w14:textId="77777777">
        <w:trPr>
          <w:trHeight w:val="431"/>
        </w:trPr>
        <w:tc>
          <w:tcPr>
            <w:tcW w:w="2880" w:type="dxa"/>
            <w:shd w:val="clear" w:color="auto" w:fill="auto"/>
            <w:tcMar>
              <w:top w:w="72" w:type="dxa"/>
              <w:left w:w="72" w:type="dxa"/>
              <w:bottom w:w="72" w:type="dxa"/>
              <w:right w:w="72" w:type="dxa"/>
            </w:tcMar>
          </w:tcPr>
          <w:p w14:paraId="534FB8EE" w14:textId="77777777" w:rsidR="00431614" w:rsidRDefault="00000000">
            <w:pPr>
              <w:widowControl w:val="0"/>
              <w:ind w:left="0"/>
              <w:jc w:val="both"/>
            </w:pPr>
            <w:r>
              <w:t>Luồng sự kiện thay thế</w:t>
            </w:r>
          </w:p>
          <w:p w14:paraId="34766046"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3C5820CA" w14:textId="77777777" w:rsidR="00431614" w:rsidRDefault="00000000">
            <w:pPr>
              <w:widowControl w:val="0"/>
              <w:ind w:left="0"/>
              <w:jc w:val="both"/>
            </w:pPr>
            <w:r>
              <w:t>Tại bước 3: Nếu đang người dùng nhập thiếu thông tin sản phẩm hoặc không ấn Cập nhật, hệ thống sẽ không thực hiện thay đổi mà quay về bước 2.</w:t>
            </w:r>
          </w:p>
        </w:tc>
      </w:tr>
      <w:tr w:rsidR="00431614" w14:paraId="41AD63F4" w14:textId="77777777">
        <w:trPr>
          <w:trHeight w:val="431"/>
        </w:trPr>
        <w:tc>
          <w:tcPr>
            <w:tcW w:w="2880" w:type="dxa"/>
            <w:shd w:val="clear" w:color="auto" w:fill="auto"/>
            <w:tcMar>
              <w:top w:w="72" w:type="dxa"/>
              <w:left w:w="72" w:type="dxa"/>
              <w:bottom w:w="72" w:type="dxa"/>
              <w:right w:w="72" w:type="dxa"/>
            </w:tcMar>
          </w:tcPr>
          <w:p w14:paraId="32DCCBDA" w14:textId="77777777" w:rsidR="00431614" w:rsidRDefault="00000000">
            <w:pPr>
              <w:widowControl w:val="0"/>
              <w:ind w:left="0"/>
              <w:jc w:val="both"/>
            </w:pPr>
            <w:r>
              <w:t>Luồng sự kiện ngoại lệ</w:t>
            </w:r>
          </w:p>
          <w:p w14:paraId="5B853B1E"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2139CE55" w14:textId="77777777" w:rsidR="00431614" w:rsidRDefault="00000000">
            <w:pPr>
              <w:widowControl w:val="0"/>
              <w:ind w:left="0"/>
              <w:jc w:val="both"/>
            </w:pPr>
            <w:r>
              <w:t>Không có</w:t>
            </w:r>
          </w:p>
        </w:tc>
      </w:tr>
    </w:tbl>
    <w:p w14:paraId="33E04FA6" w14:textId="77777777" w:rsidR="00431614" w:rsidRDefault="00431614">
      <w:pPr>
        <w:tabs>
          <w:tab w:val="center" w:pos="4680"/>
        </w:tabs>
        <w:spacing w:after="160" w:line="259" w:lineRule="auto"/>
        <w:ind w:left="720"/>
        <w:jc w:val="both"/>
      </w:pPr>
    </w:p>
    <w:p w14:paraId="3F5C5C23" w14:textId="77777777" w:rsidR="00431614" w:rsidRDefault="00000000">
      <w:pPr>
        <w:numPr>
          <w:ilvl w:val="0"/>
          <w:numId w:val="43"/>
        </w:numPr>
      </w:pPr>
      <w:r>
        <w:t>Xóa mẫu thiết kế:</w:t>
      </w:r>
    </w:p>
    <w:tbl>
      <w:tblPr>
        <w:tblStyle w:val="afffe"/>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0D14274C" w14:textId="77777777">
        <w:trPr>
          <w:trHeight w:val="431"/>
        </w:trPr>
        <w:tc>
          <w:tcPr>
            <w:tcW w:w="2880" w:type="dxa"/>
            <w:shd w:val="clear" w:color="auto" w:fill="auto"/>
            <w:tcMar>
              <w:top w:w="72" w:type="dxa"/>
              <w:left w:w="72" w:type="dxa"/>
              <w:bottom w:w="72" w:type="dxa"/>
              <w:right w:w="72" w:type="dxa"/>
            </w:tcMar>
          </w:tcPr>
          <w:p w14:paraId="55477378"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3125AABF" w14:textId="77777777" w:rsidR="00431614" w:rsidRDefault="00000000">
            <w:pPr>
              <w:widowControl w:val="0"/>
              <w:ind w:left="0"/>
              <w:jc w:val="both"/>
            </w:pPr>
            <w:r>
              <w:t>Xóa mẫu thiết kế</w:t>
            </w:r>
          </w:p>
        </w:tc>
      </w:tr>
      <w:tr w:rsidR="00431614" w14:paraId="015A5DCD" w14:textId="77777777">
        <w:trPr>
          <w:trHeight w:val="431"/>
        </w:trPr>
        <w:tc>
          <w:tcPr>
            <w:tcW w:w="2880" w:type="dxa"/>
            <w:shd w:val="clear" w:color="auto" w:fill="auto"/>
            <w:tcMar>
              <w:top w:w="72" w:type="dxa"/>
              <w:left w:w="72" w:type="dxa"/>
              <w:bottom w:w="72" w:type="dxa"/>
              <w:right w:w="72" w:type="dxa"/>
            </w:tcMar>
          </w:tcPr>
          <w:p w14:paraId="59345424"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478CD87F" w14:textId="77777777" w:rsidR="00431614" w:rsidRDefault="00000000">
            <w:pPr>
              <w:widowControl w:val="0"/>
              <w:ind w:left="0"/>
              <w:jc w:val="both"/>
            </w:pPr>
            <w:r>
              <w:t>Cho phép quản trị viên xóa mẫu thiết kế</w:t>
            </w:r>
          </w:p>
        </w:tc>
      </w:tr>
      <w:tr w:rsidR="00431614" w14:paraId="7C7E5352" w14:textId="77777777">
        <w:trPr>
          <w:trHeight w:val="431"/>
        </w:trPr>
        <w:tc>
          <w:tcPr>
            <w:tcW w:w="2880" w:type="dxa"/>
            <w:shd w:val="clear" w:color="auto" w:fill="auto"/>
            <w:tcMar>
              <w:top w:w="72" w:type="dxa"/>
              <w:left w:w="72" w:type="dxa"/>
              <w:bottom w:w="72" w:type="dxa"/>
              <w:right w:w="72" w:type="dxa"/>
            </w:tcMar>
          </w:tcPr>
          <w:p w14:paraId="02CD36E7"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15BFDC97" w14:textId="77777777" w:rsidR="00431614" w:rsidRDefault="00000000">
            <w:pPr>
              <w:widowControl w:val="0"/>
              <w:ind w:left="0"/>
              <w:jc w:val="both"/>
            </w:pPr>
            <w:r>
              <w:t>Quản trị viên</w:t>
            </w:r>
          </w:p>
        </w:tc>
      </w:tr>
      <w:tr w:rsidR="00431614" w14:paraId="7D93BBB7" w14:textId="77777777">
        <w:trPr>
          <w:trHeight w:val="431"/>
        </w:trPr>
        <w:tc>
          <w:tcPr>
            <w:tcW w:w="2880" w:type="dxa"/>
            <w:shd w:val="clear" w:color="auto" w:fill="auto"/>
            <w:tcMar>
              <w:top w:w="72" w:type="dxa"/>
              <w:left w:w="72" w:type="dxa"/>
              <w:bottom w:w="72" w:type="dxa"/>
              <w:right w:w="72" w:type="dxa"/>
            </w:tcMar>
          </w:tcPr>
          <w:p w14:paraId="154F66C4" w14:textId="77777777" w:rsidR="00431614" w:rsidRDefault="00000000">
            <w:pPr>
              <w:widowControl w:val="0"/>
              <w:ind w:left="0"/>
            </w:pPr>
            <w:r>
              <w:t>Điều kiện kích hoạt</w:t>
            </w:r>
          </w:p>
          <w:p w14:paraId="222633B6"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2E9AA409" w14:textId="77777777" w:rsidR="00431614" w:rsidRDefault="00000000">
            <w:pPr>
              <w:widowControl w:val="0"/>
              <w:ind w:left="0"/>
              <w:jc w:val="both"/>
            </w:pPr>
            <w:r>
              <w:t xml:space="preserve">Người dùng nhấn vào “Xóa mẫu thiết kế” </w:t>
            </w:r>
          </w:p>
        </w:tc>
      </w:tr>
      <w:tr w:rsidR="00431614" w14:paraId="19A31441" w14:textId="77777777">
        <w:trPr>
          <w:trHeight w:val="431"/>
        </w:trPr>
        <w:tc>
          <w:tcPr>
            <w:tcW w:w="2880" w:type="dxa"/>
            <w:shd w:val="clear" w:color="auto" w:fill="auto"/>
            <w:tcMar>
              <w:top w:w="72" w:type="dxa"/>
              <w:left w:w="72" w:type="dxa"/>
              <w:bottom w:w="72" w:type="dxa"/>
              <w:right w:w="72" w:type="dxa"/>
            </w:tcMar>
          </w:tcPr>
          <w:p w14:paraId="27956281" w14:textId="77777777" w:rsidR="00431614" w:rsidRDefault="00000000">
            <w:pPr>
              <w:widowControl w:val="0"/>
              <w:ind w:left="0"/>
            </w:pPr>
            <w:r>
              <w:t>Điều kiện tiên quyết</w:t>
            </w:r>
          </w:p>
          <w:p w14:paraId="28F0AEA1"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34682012" w14:textId="77777777" w:rsidR="00431614" w:rsidRDefault="00000000">
            <w:pPr>
              <w:widowControl w:val="0"/>
              <w:ind w:left="0"/>
              <w:jc w:val="both"/>
            </w:pPr>
            <w:r>
              <w:t>Người dùng đăng nhập hệ thống</w:t>
            </w:r>
          </w:p>
        </w:tc>
      </w:tr>
      <w:tr w:rsidR="00431614" w14:paraId="33B7AC13" w14:textId="77777777">
        <w:trPr>
          <w:trHeight w:val="431"/>
        </w:trPr>
        <w:tc>
          <w:tcPr>
            <w:tcW w:w="2880" w:type="dxa"/>
            <w:shd w:val="clear" w:color="auto" w:fill="auto"/>
            <w:tcMar>
              <w:top w:w="72" w:type="dxa"/>
              <w:left w:w="72" w:type="dxa"/>
              <w:bottom w:w="72" w:type="dxa"/>
              <w:right w:w="72" w:type="dxa"/>
            </w:tcMar>
          </w:tcPr>
          <w:p w14:paraId="204CC08E" w14:textId="77777777" w:rsidR="00431614" w:rsidRDefault="00000000">
            <w:pPr>
              <w:widowControl w:val="0"/>
              <w:ind w:left="0"/>
            </w:pPr>
            <w:r>
              <w:t>Điều kiện thành công</w:t>
            </w:r>
          </w:p>
          <w:p w14:paraId="3B83D13E"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4AFF0034" w14:textId="77777777" w:rsidR="00431614" w:rsidRDefault="00000000">
            <w:pPr>
              <w:widowControl w:val="0"/>
              <w:ind w:left="0"/>
              <w:jc w:val="both"/>
            </w:pPr>
            <w:r>
              <w:t>Người dùng xóa mẫu thiết kế thành công</w:t>
            </w:r>
          </w:p>
        </w:tc>
      </w:tr>
      <w:tr w:rsidR="00431614" w14:paraId="42FB7A87" w14:textId="77777777">
        <w:trPr>
          <w:trHeight w:val="431"/>
        </w:trPr>
        <w:tc>
          <w:tcPr>
            <w:tcW w:w="2880" w:type="dxa"/>
            <w:shd w:val="clear" w:color="auto" w:fill="auto"/>
            <w:tcMar>
              <w:top w:w="72" w:type="dxa"/>
              <w:left w:w="72" w:type="dxa"/>
              <w:bottom w:w="72" w:type="dxa"/>
              <w:right w:w="72" w:type="dxa"/>
            </w:tcMar>
          </w:tcPr>
          <w:p w14:paraId="28511EEF" w14:textId="77777777" w:rsidR="00431614" w:rsidRDefault="00000000">
            <w:pPr>
              <w:widowControl w:val="0"/>
              <w:ind w:left="0"/>
            </w:pPr>
            <w:r>
              <w:t>Điều kiện thất bại</w:t>
            </w:r>
          </w:p>
          <w:p w14:paraId="4B1C7BFC"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1ECD3F20" w14:textId="77777777" w:rsidR="00431614" w:rsidRDefault="00000000">
            <w:pPr>
              <w:widowControl w:val="0"/>
              <w:ind w:left="0"/>
              <w:jc w:val="both"/>
            </w:pPr>
            <w:r>
              <w:t>Người dùng xóa mẫu thiết kế không thành công</w:t>
            </w:r>
          </w:p>
        </w:tc>
      </w:tr>
      <w:tr w:rsidR="00431614" w14:paraId="51E7783F" w14:textId="77777777">
        <w:trPr>
          <w:trHeight w:val="431"/>
        </w:trPr>
        <w:tc>
          <w:tcPr>
            <w:tcW w:w="2880" w:type="dxa"/>
            <w:shd w:val="clear" w:color="auto" w:fill="auto"/>
            <w:tcMar>
              <w:top w:w="72" w:type="dxa"/>
              <w:left w:w="72" w:type="dxa"/>
              <w:bottom w:w="72" w:type="dxa"/>
              <w:right w:w="72" w:type="dxa"/>
            </w:tcMar>
          </w:tcPr>
          <w:p w14:paraId="449866F5" w14:textId="77777777" w:rsidR="00431614" w:rsidRDefault="00000000">
            <w:pPr>
              <w:widowControl w:val="0"/>
              <w:ind w:left="0"/>
            </w:pPr>
            <w:r>
              <w:t>Luồng sự kiện chính</w:t>
            </w:r>
          </w:p>
          <w:p w14:paraId="25B29DA5"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50569836" w14:textId="77777777" w:rsidR="00431614" w:rsidRDefault="00000000">
            <w:pPr>
              <w:widowControl w:val="0"/>
              <w:numPr>
                <w:ilvl w:val="0"/>
                <w:numId w:val="75"/>
              </w:numPr>
              <w:jc w:val="both"/>
            </w:pPr>
            <w:r>
              <w:t>Người dùng nhấn chọn chức năng “Quản lý mẫu thiết kế”</w:t>
            </w:r>
          </w:p>
          <w:p w14:paraId="251A1E38" w14:textId="77777777" w:rsidR="00431614" w:rsidRDefault="00000000">
            <w:pPr>
              <w:widowControl w:val="0"/>
              <w:numPr>
                <w:ilvl w:val="0"/>
                <w:numId w:val="75"/>
              </w:numPr>
              <w:jc w:val="both"/>
            </w:pPr>
            <w:r>
              <w:t>Hệ thống hiển thị danh sách thông tin chi tiết của các mẫu thiết kế</w:t>
            </w:r>
          </w:p>
          <w:p w14:paraId="76061292" w14:textId="77777777" w:rsidR="00431614" w:rsidRDefault="00000000">
            <w:pPr>
              <w:widowControl w:val="0"/>
              <w:numPr>
                <w:ilvl w:val="0"/>
                <w:numId w:val="75"/>
              </w:numPr>
              <w:jc w:val="both"/>
            </w:pPr>
            <w:r>
              <w:t xml:space="preserve">Người dùng chọn chức năng xóa mẫu thiết kế </w:t>
            </w:r>
          </w:p>
          <w:p w14:paraId="62036F23" w14:textId="77777777" w:rsidR="00431614" w:rsidRDefault="00000000">
            <w:pPr>
              <w:widowControl w:val="0"/>
              <w:numPr>
                <w:ilvl w:val="0"/>
                <w:numId w:val="75"/>
              </w:numPr>
              <w:jc w:val="both"/>
            </w:pPr>
            <w:r>
              <w:t>Hệ thống hiển thị yêu cầu xác nhận lại</w:t>
            </w:r>
          </w:p>
          <w:p w14:paraId="38CB748C" w14:textId="77777777" w:rsidR="00431614" w:rsidRDefault="00000000">
            <w:pPr>
              <w:widowControl w:val="0"/>
              <w:numPr>
                <w:ilvl w:val="0"/>
                <w:numId w:val="75"/>
              </w:numPr>
              <w:jc w:val="both"/>
            </w:pPr>
            <w:r>
              <w:t>Người dùng ấn Đồng ý</w:t>
            </w:r>
          </w:p>
          <w:p w14:paraId="7042E8BC" w14:textId="77777777" w:rsidR="00431614" w:rsidRDefault="00000000">
            <w:pPr>
              <w:widowControl w:val="0"/>
              <w:numPr>
                <w:ilvl w:val="0"/>
                <w:numId w:val="75"/>
              </w:numPr>
              <w:jc w:val="both"/>
            </w:pPr>
            <w:r>
              <w:t>Hệ thống cập nhập danh sách mẫu thiết kế trong cơ sở dữ liệu và thông báo xóa mẫu thiết kế thành công</w:t>
            </w:r>
          </w:p>
        </w:tc>
      </w:tr>
      <w:tr w:rsidR="00431614" w14:paraId="3CE04BED" w14:textId="77777777">
        <w:trPr>
          <w:trHeight w:val="431"/>
        </w:trPr>
        <w:tc>
          <w:tcPr>
            <w:tcW w:w="2880" w:type="dxa"/>
            <w:shd w:val="clear" w:color="auto" w:fill="auto"/>
            <w:tcMar>
              <w:top w:w="72" w:type="dxa"/>
              <w:left w:w="72" w:type="dxa"/>
              <w:bottom w:w="72" w:type="dxa"/>
              <w:right w:w="72" w:type="dxa"/>
            </w:tcMar>
          </w:tcPr>
          <w:p w14:paraId="37FCDDC8" w14:textId="77777777" w:rsidR="00431614" w:rsidRDefault="00000000">
            <w:pPr>
              <w:widowControl w:val="0"/>
              <w:ind w:left="0"/>
              <w:jc w:val="both"/>
            </w:pPr>
            <w:r>
              <w:t>Luồng sự kiện thay thế</w:t>
            </w:r>
          </w:p>
          <w:p w14:paraId="7AD513C6"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5B649621" w14:textId="77777777" w:rsidR="00431614" w:rsidRDefault="00000000">
            <w:pPr>
              <w:widowControl w:val="0"/>
              <w:ind w:left="0"/>
              <w:jc w:val="both"/>
            </w:pPr>
            <w:r>
              <w:t>Tại bước 4: Nếu người dùng ấn Hủy thì hệ thống sẽ không thực hiện thao tác xóa và quay về bước 2.</w:t>
            </w:r>
          </w:p>
        </w:tc>
      </w:tr>
      <w:tr w:rsidR="00431614" w14:paraId="4F3C6F1C" w14:textId="77777777">
        <w:trPr>
          <w:trHeight w:val="431"/>
        </w:trPr>
        <w:tc>
          <w:tcPr>
            <w:tcW w:w="2880" w:type="dxa"/>
            <w:shd w:val="clear" w:color="auto" w:fill="auto"/>
            <w:tcMar>
              <w:top w:w="72" w:type="dxa"/>
              <w:left w:w="72" w:type="dxa"/>
              <w:bottom w:w="72" w:type="dxa"/>
              <w:right w:w="72" w:type="dxa"/>
            </w:tcMar>
          </w:tcPr>
          <w:p w14:paraId="03CD9812" w14:textId="77777777" w:rsidR="00431614" w:rsidRDefault="00000000">
            <w:pPr>
              <w:widowControl w:val="0"/>
              <w:ind w:left="0"/>
              <w:jc w:val="both"/>
            </w:pPr>
            <w:r>
              <w:t>Luồng sự kiện ngoại lệ</w:t>
            </w:r>
          </w:p>
          <w:p w14:paraId="014F9D45"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6651126B" w14:textId="77777777" w:rsidR="00431614" w:rsidRDefault="00000000">
            <w:pPr>
              <w:widowControl w:val="0"/>
              <w:ind w:left="720" w:hanging="360"/>
              <w:jc w:val="both"/>
            </w:pPr>
            <w:r>
              <w:t>Không có</w:t>
            </w:r>
          </w:p>
        </w:tc>
      </w:tr>
    </w:tbl>
    <w:p w14:paraId="5C7F5B1D" w14:textId="77777777" w:rsidR="00431614" w:rsidRDefault="00431614">
      <w:pPr>
        <w:tabs>
          <w:tab w:val="center" w:pos="4680"/>
        </w:tabs>
        <w:spacing w:after="160" w:line="259" w:lineRule="auto"/>
        <w:ind w:left="720"/>
        <w:jc w:val="both"/>
      </w:pPr>
    </w:p>
    <w:p w14:paraId="1CD74E7D" w14:textId="77777777" w:rsidR="00431614" w:rsidRDefault="00000000">
      <w:pPr>
        <w:numPr>
          <w:ilvl w:val="0"/>
          <w:numId w:val="77"/>
        </w:numPr>
        <w:tabs>
          <w:tab w:val="center" w:pos="4680"/>
        </w:tabs>
        <w:spacing w:after="0" w:line="259" w:lineRule="auto"/>
        <w:jc w:val="both"/>
        <w:rPr>
          <w:b/>
        </w:rPr>
      </w:pPr>
      <w:r>
        <w:rPr>
          <w:b/>
        </w:rPr>
        <w:t>Báo cáo thống kê:</w:t>
      </w:r>
    </w:p>
    <w:p w14:paraId="0AEADAEB" w14:textId="77777777" w:rsidR="00431614" w:rsidRDefault="00000000">
      <w:pPr>
        <w:numPr>
          <w:ilvl w:val="1"/>
          <w:numId w:val="77"/>
        </w:numPr>
        <w:tabs>
          <w:tab w:val="center" w:pos="4680"/>
        </w:tabs>
      </w:pPr>
      <w:r>
        <w:t>Thống kê mẫu thiết kế:</w:t>
      </w:r>
    </w:p>
    <w:tbl>
      <w:tblPr>
        <w:tblStyle w:val="affff"/>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2B5187B9" w14:textId="77777777">
        <w:trPr>
          <w:trHeight w:val="431"/>
        </w:trPr>
        <w:tc>
          <w:tcPr>
            <w:tcW w:w="2880" w:type="dxa"/>
            <w:shd w:val="clear" w:color="auto" w:fill="auto"/>
            <w:tcMar>
              <w:top w:w="72" w:type="dxa"/>
              <w:left w:w="72" w:type="dxa"/>
              <w:bottom w:w="72" w:type="dxa"/>
              <w:right w:w="72" w:type="dxa"/>
            </w:tcMar>
          </w:tcPr>
          <w:p w14:paraId="6EDD241D"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34BF55F6" w14:textId="77777777" w:rsidR="00431614" w:rsidRDefault="00000000">
            <w:pPr>
              <w:widowControl w:val="0"/>
              <w:ind w:left="0"/>
              <w:jc w:val="both"/>
            </w:pPr>
            <w:r>
              <w:t>Thống kê mẫu thiết kế</w:t>
            </w:r>
          </w:p>
        </w:tc>
      </w:tr>
      <w:tr w:rsidR="00431614" w14:paraId="07C8B01B" w14:textId="77777777">
        <w:trPr>
          <w:trHeight w:val="431"/>
        </w:trPr>
        <w:tc>
          <w:tcPr>
            <w:tcW w:w="2880" w:type="dxa"/>
            <w:shd w:val="clear" w:color="auto" w:fill="auto"/>
            <w:tcMar>
              <w:top w:w="72" w:type="dxa"/>
              <w:left w:w="72" w:type="dxa"/>
              <w:bottom w:w="72" w:type="dxa"/>
              <w:right w:w="72" w:type="dxa"/>
            </w:tcMar>
          </w:tcPr>
          <w:p w14:paraId="71D09760"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6A4C2F8A" w14:textId="77777777" w:rsidR="00431614" w:rsidRDefault="00000000">
            <w:pPr>
              <w:widowControl w:val="0"/>
              <w:ind w:left="0"/>
              <w:jc w:val="both"/>
            </w:pPr>
            <w:r>
              <w:t xml:space="preserve">Giúp bộ phận quản lý thống kê mẫu thiết kế </w:t>
            </w:r>
          </w:p>
        </w:tc>
      </w:tr>
      <w:tr w:rsidR="00431614" w14:paraId="3F7623A5" w14:textId="77777777">
        <w:trPr>
          <w:trHeight w:val="431"/>
        </w:trPr>
        <w:tc>
          <w:tcPr>
            <w:tcW w:w="2880" w:type="dxa"/>
            <w:shd w:val="clear" w:color="auto" w:fill="auto"/>
            <w:tcMar>
              <w:top w:w="72" w:type="dxa"/>
              <w:left w:w="72" w:type="dxa"/>
              <w:bottom w:w="72" w:type="dxa"/>
              <w:right w:w="72" w:type="dxa"/>
            </w:tcMar>
          </w:tcPr>
          <w:p w14:paraId="3918AFA9"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0317B48C" w14:textId="77777777" w:rsidR="00431614" w:rsidRDefault="00000000">
            <w:pPr>
              <w:widowControl w:val="0"/>
              <w:ind w:left="0"/>
              <w:jc w:val="both"/>
            </w:pPr>
            <w:r>
              <w:t>Quản trị hệ thống</w:t>
            </w:r>
          </w:p>
        </w:tc>
      </w:tr>
      <w:tr w:rsidR="00431614" w14:paraId="306D3395" w14:textId="77777777">
        <w:trPr>
          <w:trHeight w:val="431"/>
        </w:trPr>
        <w:tc>
          <w:tcPr>
            <w:tcW w:w="2880" w:type="dxa"/>
            <w:shd w:val="clear" w:color="auto" w:fill="auto"/>
            <w:tcMar>
              <w:top w:w="72" w:type="dxa"/>
              <w:left w:w="72" w:type="dxa"/>
              <w:bottom w:w="72" w:type="dxa"/>
              <w:right w:w="72" w:type="dxa"/>
            </w:tcMar>
          </w:tcPr>
          <w:p w14:paraId="3242410B" w14:textId="77777777" w:rsidR="00431614" w:rsidRDefault="00000000">
            <w:pPr>
              <w:widowControl w:val="0"/>
              <w:ind w:left="0"/>
            </w:pPr>
            <w:r>
              <w:t>Điều kiện kích hoạt</w:t>
            </w:r>
          </w:p>
          <w:p w14:paraId="32C61425"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73FF9E6A" w14:textId="77777777" w:rsidR="00431614" w:rsidRDefault="00000000">
            <w:pPr>
              <w:widowControl w:val="0"/>
              <w:ind w:left="0"/>
              <w:jc w:val="both"/>
            </w:pPr>
            <w:r>
              <w:t>Người dùng chọn mục Thống kê mẫu thiết kế</w:t>
            </w:r>
          </w:p>
        </w:tc>
      </w:tr>
      <w:tr w:rsidR="00431614" w14:paraId="5B9D1166" w14:textId="77777777">
        <w:trPr>
          <w:trHeight w:val="431"/>
        </w:trPr>
        <w:tc>
          <w:tcPr>
            <w:tcW w:w="2880" w:type="dxa"/>
            <w:shd w:val="clear" w:color="auto" w:fill="auto"/>
            <w:tcMar>
              <w:top w:w="72" w:type="dxa"/>
              <w:left w:w="72" w:type="dxa"/>
              <w:bottom w:w="72" w:type="dxa"/>
              <w:right w:w="72" w:type="dxa"/>
            </w:tcMar>
          </w:tcPr>
          <w:p w14:paraId="6860A455" w14:textId="77777777" w:rsidR="00431614" w:rsidRDefault="00000000">
            <w:pPr>
              <w:widowControl w:val="0"/>
              <w:ind w:left="0"/>
            </w:pPr>
            <w:r>
              <w:t>Điều kiện tiên quyết</w:t>
            </w:r>
          </w:p>
          <w:p w14:paraId="5E8D3C79"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6B55E7DD" w14:textId="77777777" w:rsidR="00431614" w:rsidRDefault="00000000">
            <w:pPr>
              <w:widowControl w:val="0"/>
              <w:ind w:left="0"/>
              <w:jc w:val="both"/>
            </w:pPr>
            <w:r>
              <w:t>Người dùng đăng nhập thành công</w:t>
            </w:r>
          </w:p>
          <w:p w14:paraId="59ACF76E" w14:textId="77777777" w:rsidR="00431614" w:rsidRDefault="00000000">
            <w:pPr>
              <w:widowControl w:val="0"/>
              <w:ind w:left="0"/>
              <w:jc w:val="both"/>
            </w:pPr>
            <w:r>
              <w:t>Hệ thống đã lưu thông tin trong CSDL</w:t>
            </w:r>
          </w:p>
        </w:tc>
      </w:tr>
      <w:tr w:rsidR="00431614" w14:paraId="0A783C04" w14:textId="77777777">
        <w:trPr>
          <w:trHeight w:val="431"/>
        </w:trPr>
        <w:tc>
          <w:tcPr>
            <w:tcW w:w="2880" w:type="dxa"/>
            <w:shd w:val="clear" w:color="auto" w:fill="auto"/>
            <w:tcMar>
              <w:top w:w="72" w:type="dxa"/>
              <w:left w:w="72" w:type="dxa"/>
              <w:bottom w:w="72" w:type="dxa"/>
              <w:right w:w="72" w:type="dxa"/>
            </w:tcMar>
          </w:tcPr>
          <w:p w14:paraId="33B1591C" w14:textId="77777777" w:rsidR="00431614" w:rsidRDefault="00000000">
            <w:pPr>
              <w:widowControl w:val="0"/>
              <w:ind w:left="0"/>
            </w:pPr>
            <w:r>
              <w:t>Điều kiện thành công</w:t>
            </w:r>
          </w:p>
          <w:p w14:paraId="35B465F5"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64B83939" w14:textId="77777777" w:rsidR="00431614" w:rsidRDefault="00000000">
            <w:pPr>
              <w:widowControl w:val="0"/>
              <w:ind w:left="0"/>
              <w:jc w:val="both"/>
            </w:pPr>
            <w:r>
              <w:t>Hệ thống hiển thị thống kê thành công</w:t>
            </w:r>
          </w:p>
        </w:tc>
      </w:tr>
      <w:tr w:rsidR="00431614" w14:paraId="7F2B7BBB" w14:textId="77777777">
        <w:trPr>
          <w:trHeight w:val="431"/>
        </w:trPr>
        <w:tc>
          <w:tcPr>
            <w:tcW w:w="2880" w:type="dxa"/>
            <w:shd w:val="clear" w:color="auto" w:fill="auto"/>
            <w:tcMar>
              <w:top w:w="72" w:type="dxa"/>
              <w:left w:w="72" w:type="dxa"/>
              <w:bottom w:w="72" w:type="dxa"/>
              <w:right w:w="72" w:type="dxa"/>
            </w:tcMar>
          </w:tcPr>
          <w:p w14:paraId="41A3260B" w14:textId="77777777" w:rsidR="00431614" w:rsidRDefault="00000000">
            <w:pPr>
              <w:widowControl w:val="0"/>
              <w:ind w:left="0"/>
            </w:pPr>
            <w:r>
              <w:t>Điều kiện thất bại</w:t>
            </w:r>
          </w:p>
          <w:p w14:paraId="2AF73D81"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69FF389B" w14:textId="77777777" w:rsidR="00431614" w:rsidRDefault="00000000">
            <w:pPr>
              <w:widowControl w:val="0"/>
              <w:ind w:left="0"/>
              <w:jc w:val="both"/>
            </w:pPr>
            <w:r>
              <w:t>Hệ thống không hiển thị thống kê</w:t>
            </w:r>
          </w:p>
        </w:tc>
      </w:tr>
      <w:tr w:rsidR="00431614" w14:paraId="7D7DF920" w14:textId="77777777">
        <w:trPr>
          <w:trHeight w:val="431"/>
        </w:trPr>
        <w:tc>
          <w:tcPr>
            <w:tcW w:w="2880" w:type="dxa"/>
            <w:shd w:val="clear" w:color="auto" w:fill="auto"/>
            <w:tcMar>
              <w:top w:w="72" w:type="dxa"/>
              <w:left w:w="72" w:type="dxa"/>
              <w:bottom w:w="72" w:type="dxa"/>
              <w:right w:w="72" w:type="dxa"/>
            </w:tcMar>
          </w:tcPr>
          <w:p w14:paraId="4236A494" w14:textId="77777777" w:rsidR="00431614" w:rsidRDefault="00000000">
            <w:pPr>
              <w:widowControl w:val="0"/>
              <w:ind w:left="0"/>
            </w:pPr>
            <w:r>
              <w:t>Luồng sự kiện chính</w:t>
            </w:r>
          </w:p>
          <w:p w14:paraId="45548E1E"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57DCF242" w14:textId="77777777" w:rsidR="00431614" w:rsidRDefault="00000000">
            <w:pPr>
              <w:widowControl w:val="0"/>
              <w:numPr>
                <w:ilvl w:val="0"/>
                <w:numId w:val="28"/>
              </w:numPr>
              <w:jc w:val="both"/>
            </w:pPr>
            <w:r>
              <w:t>Người dùng chọn chức năng Thống kê mẫu thiết kế</w:t>
            </w:r>
          </w:p>
          <w:p w14:paraId="5246B441" w14:textId="77777777" w:rsidR="00431614" w:rsidRDefault="00000000">
            <w:pPr>
              <w:widowControl w:val="0"/>
              <w:numPr>
                <w:ilvl w:val="0"/>
                <w:numId w:val="28"/>
              </w:numPr>
              <w:jc w:val="both"/>
            </w:pPr>
            <w:r>
              <w:t>Hệ thống Truy xuất CSDL và tạo báo cáo tổng hợp liên quan đến thông tin chi tiết mẫu thiết kế gồm: số lượng, trạng thái, loại hàng,...</w:t>
            </w:r>
          </w:p>
        </w:tc>
      </w:tr>
      <w:tr w:rsidR="00431614" w14:paraId="6DA699DA" w14:textId="77777777">
        <w:trPr>
          <w:trHeight w:val="431"/>
        </w:trPr>
        <w:tc>
          <w:tcPr>
            <w:tcW w:w="2880" w:type="dxa"/>
            <w:shd w:val="clear" w:color="auto" w:fill="auto"/>
            <w:tcMar>
              <w:top w:w="72" w:type="dxa"/>
              <w:left w:w="72" w:type="dxa"/>
              <w:bottom w:w="72" w:type="dxa"/>
              <w:right w:w="72" w:type="dxa"/>
            </w:tcMar>
          </w:tcPr>
          <w:p w14:paraId="64CB46D2" w14:textId="77777777" w:rsidR="00431614" w:rsidRDefault="00000000">
            <w:pPr>
              <w:widowControl w:val="0"/>
              <w:ind w:left="0"/>
              <w:jc w:val="both"/>
            </w:pPr>
            <w:r>
              <w:t>Luồng sự kiện thay thế</w:t>
            </w:r>
          </w:p>
          <w:p w14:paraId="6568CC6A"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0076EE74" w14:textId="77777777" w:rsidR="00431614" w:rsidRDefault="00000000">
            <w:pPr>
              <w:widowControl w:val="0"/>
              <w:ind w:left="0"/>
              <w:jc w:val="both"/>
            </w:pPr>
            <w:r>
              <w:t>Không có</w:t>
            </w:r>
          </w:p>
        </w:tc>
      </w:tr>
      <w:tr w:rsidR="00431614" w14:paraId="7BF467F5" w14:textId="77777777">
        <w:trPr>
          <w:trHeight w:val="431"/>
        </w:trPr>
        <w:tc>
          <w:tcPr>
            <w:tcW w:w="2880" w:type="dxa"/>
            <w:shd w:val="clear" w:color="auto" w:fill="auto"/>
            <w:tcMar>
              <w:top w:w="72" w:type="dxa"/>
              <w:left w:w="72" w:type="dxa"/>
              <w:bottom w:w="72" w:type="dxa"/>
              <w:right w:w="72" w:type="dxa"/>
            </w:tcMar>
          </w:tcPr>
          <w:p w14:paraId="2B692580" w14:textId="77777777" w:rsidR="00431614" w:rsidRDefault="00000000">
            <w:pPr>
              <w:widowControl w:val="0"/>
              <w:ind w:left="0"/>
              <w:jc w:val="both"/>
            </w:pPr>
            <w:r>
              <w:t>Luồng sự kiện ngoại lệ</w:t>
            </w:r>
          </w:p>
          <w:p w14:paraId="7BD074B1"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0719984D" w14:textId="77777777" w:rsidR="00431614" w:rsidRDefault="00000000">
            <w:pPr>
              <w:widowControl w:val="0"/>
              <w:ind w:left="0"/>
              <w:jc w:val="both"/>
            </w:pPr>
            <w:r>
              <w:t>Không có</w:t>
            </w:r>
          </w:p>
        </w:tc>
      </w:tr>
    </w:tbl>
    <w:p w14:paraId="6A4525BA" w14:textId="77777777" w:rsidR="00431614" w:rsidRDefault="00431614">
      <w:pPr>
        <w:tabs>
          <w:tab w:val="center" w:pos="4680"/>
        </w:tabs>
        <w:spacing w:after="0" w:line="360" w:lineRule="auto"/>
        <w:ind w:left="0"/>
        <w:jc w:val="both"/>
      </w:pPr>
    </w:p>
    <w:p w14:paraId="79C536FE" w14:textId="77777777" w:rsidR="00431614" w:rsidRDefault="00000000">
      <w:pPr>
        <w:numPr>
          <w:ilvl w:val="0"/>
          <w:numId w:val="69"/>
        </w:numPr>
        <w:tabs>
          <w:tab w:val="center" w:pos="4680"/>
        </w:tabs>
      </w:pPr>
      <w:r>
        <w:t>Thống kê truy cập:</w:t>
      </w:r>
    </w:p>
    <w:tbl>
      <w:tblPr>
        <w:tblStyle w:val="affff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4ACE7975" w14:textId="77777777">
        <w:trPr>
          <w:trHeight w:val="431"/>
        </w:trPr>
        <w:tc>
          <w:tcPr>
            <w:tcW w:w="2880" w:type="dxa"/>
            <w:shd w:val="clear" w:color="auto" w:fill="auto"/>
            <w:tcMar>
              <w:top w:w="72" w:type="dxa"/>
              <w:left w:w="72" w:type="dxa"/>
              <w:bottom w:w="72" w:type="dxa"/>
              <w:right w:w="72" w:type="dxa"/>
            </w:tcMar>
          </w:tcPr>
          <w:p w14:paraId="1DDBBA18"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117EDC1A" w14:textId="77777777" w:rsidR="00431614" w:rsidRDefault="00000000">
            <w:pPr>
              <w:widowControl w:val="0"/>
              <w:ind w:left="0"/>
              <w:jc w:val="both"/>
            </w:pPr>
            <w:r>
              <w:t>Thống kê truy cập</w:t>
            </w:r>
          </w:p>
        </w:tc>
      </w:tr>
      <w:tr w:rsidR="00431614" w14:paraId="49F64530" w14:textId="77777777">
        <w:trPr>
          <w:trHeight w:val="431"/>
        </w:trPr>
        <w:tc>
          <w:tcPr>
            <w:tcW w:w="2880" w:type="dxa"/>
            <w:shd w:val="clear" w:color="auto" w:fill="auto"/>
            <w:tcMar>
              <w:top w:w="72" w:type="dxa"/>
              <w:left w:w="72" w:type="dxa"/>
              <w:bottom w:w="72" w:type="dxa"/>
              <w:right w:w="72" w:type="dxa"/>
            </w:tcMar>
          </w:tcPr>
          <w:p w14:paraId="6E165731"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6A1BDCE6" w14:textId="77777777" w:rsidR="00431614" w:rsidRDefault="00000000">
            <w:pPr>
              <w:widowControl w:val="0"/>
              <w:ind w:left="0"/>
              <w:jc w:val="both"/>
            </w:pPr>
            <w:r>
              <w:t xml:space="preserve">Giúp bộ phận quản lý thống kê số lượng người truy cập </w:t>
            </w:r>
          </w:p>
        </w:tc>
      </w:tr>
      <w:tr w:rsidR="00431614" w14:paraId="5532EBA9" w14:textId="77777777">
        <w:trPr>
          <w:trHeight w:val="431"/>
        </w:trPr>
        <w:tc>
          <w:tcPr>
            <w:tcW w:w="2880" w:type="dxa"/>
            <w:shd w:val="clear" w:color="auto" w:fill="auto"/>
            <w:tcMar>
              <w:top w:w="72" w:type="dxa"/>
              <w:left w:w="72" w:type="dxa"/>
              <w:bottom w:w="72" w:type="dxa"/>
              <w:right w:w="72" w:type="dxa"/>
            </w:tcMar>
          </w:tcPr>
          <w:p w14:paraId="07C90FEB"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477456CE" w14:textId="77777777" w:rsidR="00431614" w:rsidRDefault="00000000">
            <w:pPr>
              <w:widowControl w:val="0"/>
              <w:ind w:left="0"/>
              <w:jc w:val="both"/>
            </w:pPr>
            <w:r>
              <w:t>Quản trị hệ thống</w:t>
            </w:r>
          </w:p>
        </w:tc>
      </w:tr>
      <w:tr w:rsidR="00431614" w14:paraId="45F3A1C5" w14:textId="77777777">
        <w:trPr>
          <w:trHeight w:val="431"/>
        </w:trPr>
        <w:tc>
          <w:tcPr>
            <w:tcW w:w="2880" w:type="dxa"/>
            <w:shd w:val="clear" w:color="auto" w:fill="auto"/>
            <w:tcMar>
              <w:top w:w="72" w:type="dxa"/>
              <w:left w:w="72" w:type="dxa"/>
              <w:bottom w:w="72" w:type="dxa"/>
              <w:right w:w="72" w:type="dxa"/>
            </w:tcMar>
          </w:tcPr>
          <w:p w14:paraId="1D878F88" w14:textId="77777777" w:rsidR="00431614" w:rsidRDefault="00000000">
            <w:pPr>
              <w:widowControl w:val="0"/>
              <w:ind w:left="0"/>
            </w:pPr>
            <w:r>
              <w:t>Điều kiện kích hoạt</w:t>
            </w:r>
          </w:p>
          <w:p w14:paraId="749A25C7"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58A8272C" w14:textId="77777777" w:rsidR="00431614" w:rsidRDefault="00000000">
            <w:pPr>
              <w:widowControl w:val="0"/>
              <w:ind w:left="0"/>
              <w:jc w:val="both"/>
            </w:pPr>
            <w:r>
              <w:t>Người dùng chọn mục Thống kê truy cập</w:t>
            </w:r>
          </w:p>
        </w:tc>
      </w:tr>
      <w:tr w:rsidR="00431614" w14:paraId="5BD6582B" w14:textId="77777777">
        <w:trPr>
          <w:trHeight w:val="431"/>
        </w:trPr>
        <w:tc>
          <w:tcPr>
            <w:tcW w:w="2880" w:type="dxa"/>
            <w:shd w:val="clear" w:color="auto" w:fill="auto"/>
            <w:tcMar>
              <w:top w:w="72" w:type="dxa"/>
              <w:left w:w="72" w:type="dxa"/>
              <w:bottom w:w="72" w:type="dxa"/>
              <w:right w:w="72" w:type="dxa"/>
            </w:tcMar>
          </w:tcPr>
          <w:p w14:paraId="2E91D3CA" w14:textId="77777777" w:rsidR="00431614" w:rsidRDefault="00000000">
            <w:pPr>
              <w:widowControl w:val="0"/>
              <w:ind w:left="0"/>
            </w:pPr>
            <w:r>
              <w:t>Điều kiện tiên quyết</w:t>
            </w:r>
          </w:p>
          <w:p w14:paraId="2B76C254"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0609D11C" w14:textId="77777777" w:rsidR="00431614" w:rsidRDefault="00000000">
            <w:pPr>
              <w:widowControl w:val="0"/>
              <w:ind w:left="0"/>
              <w:jc w:val="both"/>
            </w:pPr>
            <w:r>
              <w:t>Người dùng đăng nhập thành công</w:t>
            </w:r>
          </w:p>
          <w:p w14:paraId="41A7C250" w14:textId="77777777" w:rsidR="00431614" w:rsidRDefault="00000000">
            <w:pPr>
              <w:widowControl w:val="0"/>
              <w:ind w:left="0"/>
              <w:jc w:val="both"/>
            </w:pPr>
            <w:r>
              <w:t>Hệ thống đã lưu thông tin trong CSDL</w:t>
            </w:r>
          </w:p>
        </w:tc>
      </w:tr>
      <w:tr w:rsidR="00431614" w14:paraId="102AE715" w14:textId="77777777">
        <w:trPr>
          <w:trHeight w:val="431"/>
        </w:trPr>
        <w:tc>
          <w:tcPr>
            <w:tcW w:w="2880" w:type="dxa"/>
            <w:shd w:val="clear" w:color="auto" w:fill="auto"/>
            <w:tcMar>
              <w:top w:w="72" w:type="dxa"/>
              <w:left w:w="72" w:type="dxa"/>
              <w:bottom w:w="72" w:type="dxa"/>
              <w:right w:w="72" w:type="dxa"/>
            </w:tcMar>
          </w:tcPr>
          <w:p w14:paraId="4901530C" w14:textId="77777777" w:rsidR="00431614" w:rsidRDefault="00000000">
            <w:pPr>
              <w:widowControl w:val="0"/>
              <w:ind w:left="0"/>
            </w:pPr>
            <w:r>
              <w:t>Điều kiện thành công</w:t>
            </w:r>
          </w:p>
          <w:p w14:paraId="52DBBCA3"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52E0ABC8" w14:textId="77777777" w:rsidR="00431614" w:rsidRDefault="00000000">
            <w:pPr>
              <w:widowControl w:val="0"/>
              <w:ind w:left="0"/>
              <w:jc w:val="both"/>
            </w:pPr>
            <w:r>
              <w:t>Hệ thống hiển thị thống kê thành công</w:t>
            </w:r>
          </w:p>
        </w:tc>
      </w:tr>
      <w:tr w:rsidR="00431614" w14:paraId="5898A017" w14:textId="77777777">
        <w:trPr>
          <w:trHeight w:val="431"/>
        </w:trPr>
        <w:tc>
          <w:tcPr>
            <w:tcW w:w="2880" w:type="dxa"/>
            <w:shd w:val="clear" w:color="auto" w:fill="auto"/>
            <w:tcMar>
              <w:top w:w="72" w:type="dxa"/>
              <w:left w:w="72" w:type="dxa"/>
              <w:bottom w:w="72" w:type="dxa"/>
              <w:right w:w="72" w:type="dxa"/>
            </w:tcMar>
          </w:tcPr>
          <w:p w14:paraId="58EFD8C9" w14:textId="77777777" w:rsidR="00431614" w:rsidRDefault="00000000">
            <w:pPr>
              <w:widowControl w:val="0"/>
              <w:ind w:left="0"/>
            </w:pPr>
            <w:r>
              <w:t>Điều kiện thất bại</w:t>
            </w:r>
          </w:p>
          <w:p w14:paraId="045C6DCA"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68EC9EE5" w14:textId="77777777" w:rsidR="00431614" w:rsidRDefault="00000000">
            <w:pPr>
              <w:widowControl w:val="0"/>
              <w:ind w:left="0"/>
              <w:jc w:val="both"/>
            </w:pPr>
            <w:r>
              <w:t>Hệ thống không hiển thị thống kê</w:t>
            </w:r>
          </w:p>
        </w:tc>
      </w:tr>
      <w:tr w:rsidR="00431614" w14:paraId="3D665542" w14:textId="77777777">
        <w:trPr>
          <w:trHeight w:val="431"/>
        </w:trPr>
        <w:tc>
          <w:tcPr>
            <w:tcW w:w="2880" w:type="dxa"/>
            <w:shd w:val="clear" w:color="auto" w:fill="auto"/>
            <w:tcMar>
              <w:top w:w="72" w:type="dxa"/>
              <w:left w:w="72" w:type="dxa"/>
              <w:bottom w:w="72" w:type="dxa"/>
              <w:right w:w="72" w:type="dxa"/>
            </w:tcMar>
          </w:tcPr>
          <w:p w14:paraId="72427795" w14:textId="77777777" w:rsidR="00431614" w:rsidRDefault="00000000">
            <w:pPr>
              <w:widowControl w:val="0"/>
              <w:ind w:left="0"/>
            </w:pPr>
            <w:r>
              <w:t>Luồng sự kiện chính</w:t>
            </w:r>
          </w:p>
          <w:p w14:paraId="7AF2782D"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42F949AA" w14:textId="77777777" w:rsidR="00431614" w:rsidRDefault="00000000">
            <w:pPr>
              <w:widowControl w:val="0"/>
              <w:numPr>
                <w:ilvl w:val="0"/>
                <w:numId w:val="101"/>
              </w:numPr>
              <w:jc w:val="both"/>
            </w:pPr>
            <w:r>
              <w:t>Người dùng chọn chức năng Thống kê truy cập</w:t>
            </w:r>
          </w:p>
          <w:p w14:paraId="708BC736" w14:textId="77777777" w:rsidR="00431614" w:rsidRDefault="00000000">
            <w:pPr>
              <w:widowControl w:val="0"/>
              <w:numPr>
                <w:ilvl w:val="0"/>
                <w:numId w:val="101"/>
              </w:numPr>
              <w:jc w:val="both"/>
            </w:pPr>
            <w:r>
              <w:t>Hệ thống Truy xuất CSDL và tạo báo cáo tổng hợp liên quan đến thông tin truy cập hệ thống gồm:tên người truy cập, thời gian, địa điểm,..</w:t>
            </w:r>
          </w:p>
        </w:tc>
      </w:tr>
      <w:tr w:rsidR="00431614" w14:paraId="3CCDD4D6" w14:textId="77777777">
        <w:trPr>
          <w:trHeight w:val="431"/>
        </w:trPr>
        <w:tc>
          <w:tcPr>
            <w:tcW w:w="2880" w:type="dxa"/>
            <w:shd w:val="clear" w:color="auto" w:fill="auto"/>
            <w:tcMar>
              <w:top w:w="72" w:type="dxa"/>
              <w:left w:w="72" w:type="dxa"/>
              <w:bottom w:w="72" w:type="dxa"/>
              <w:right w:w="72" w:type="dxa"/>
            </w:tcMar>
          </w:tcPr>
          <w:p w14:paraId="19E19B85" w14:textId="77777777" w:rsidR="00431614" w:rsidRDefault="00000000">
            <w:pPr>
              <w:widowControl w:val="0"/>
              <w:ind w:left="0"/>
              <w:jc w:val="both"/>
            </w:pPr>
            <w:r>
              <w:t>Luồng sự kiện thay thế</w:t>
            </w:r>
          </w:p>
          <w:p w14:paraId="7F180F49"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590F58C8" w14:textId="77777777" w:rsidR="00431614" w:rsidRDefault="00000000">
            <w:pPr>
              <w:widowControl w:val="0"/>
              <w:ind w:left="0"/>
              <w:jc w:val="both"/>
            </w:pPr>
            <w:r>
              <w:t>Không có</w:t>
            </w:r>
          </w:p>
        </w:tc>
      </w:tr>
      <w:tr w:rsidR="00431614" w14:paraId="1AE3D24E" w14:textId="77777777">
        <w:trPr>
          <w:trHeight w:val="431"/>
        </w:trPr>
        <w:tc>
          <w:tcPr>
            <w:tcW w:w="2880" w:type="dxa"/>
            <w:shd w:val="clear" w:color="auto" w:fill="auto"/>
            <w:tcMar>
              <w:top w:w="72" w:type="dxa"/>
              <w:left w:w="72" w:type="dxa"/>
              <w:bottom w:w="72" w:type="dxa"/>
              <w:right w:w="72" w:type="dxa"/>
            </w:tcMar>
          </w:tcPr>
          <w:p w14:paraId="3F6AE9F6" w14:textId="77777777" w:rsidR="00431614" w:rsidRDefault="00000000">
            <w:pPr>
              <w:widowControl w:val="0"/>
              <w:ind w:left="0"/>
              <w:jc w:val="both"/>
            </w:pPr>
            <w:r>
              <w:t>Luồng sự kiện ngoại lệ</w:t>
            </w:r>
          </w:p>
          <w:p w14:paraId="039E6281"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6E35A40F" w14:textId="77777777" w:rsidR="00431614" w:rsidRDefault="00000000">
            <w:pPr>
              <w:widowControl w:val="0"/>
              <w:ind w:left="0"/>
              <w:jc w:val="both"/>
            </w:pPr>
            <w:r>
              <w:t>Không có</w:t>
            </w:r>
          </w:p>
        </w:tc>
      </w:tr>
    </w:tbl>
    <w:p w14:paraId="3107C1BE" w14:textId="77777777" w:rsidR="00431614" w:rsidRDefault="00431614">
      <w:pPr>
        <w:tabs>
          <w:tab w:val="center" w:pos="4680"/>
        </w:tabs>
        <w:spacing w:after="0" w:line="360" w:lineRule="auto"/>
        <w:ind w:left="0"/>
        <w:jc w:val="both"/>
      </w:pPr>
    </w:p>
    <w:p w14:paraId="11A073D6" w14:textId="77777777" w:rsidR="00431614" w:rsidRDefault="00000000">
      <w:pPr>
        <w:numPr>
          <w:ilvl w:val="0"/>
          <w:numId w:val="47"/>
        </w:numPr>
        <w:tabs>
          <w:tab w:val="center" w:pos="4680"/>
        </w:tabs>
      </w:pPr>
      <w:r>
        <w:t>Thống kê phản hồi và đánh giá:</w:t>
      </w:r>
    </w:p>
    <w:tbl>
      <w:tblPr>
        <w:tblStyle w:val="affff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43A7ADAA" w14:textId="77777777">
        <w:trPr>
          <w:trHeight w:val="431"/>
        </w:trPr>
        <w:tc>
          <w:tcPr>
            <w:tcW w:w="2880" w:type="dxa"/>
            <w:shd w:val="clear" w:color="auto" w:fill="auto"/>
            <w:tcMar>
              <w:top w:w="72" w:type="dxa"/>
              <w:left w:w="72" w:type="dxa"/>
              <w:bottom w:w="72" w:type="dxa"/>
              <w:right w:w="72" w:type="dxa"/>
            </w:tcMar>
          </w:tcPr>
          <w:p w14:paraId="53889C1A"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3AD97699" w14:textId="77777777" w:rsidR="00431614" w:rsidRDefault="00000000">
            <w:pPr>
              <w:widowControl w:val="0"/>
              <w:ind w:left="0"/>
              <w:jc w:val="both"/>
            </w:pPr>
            <w:r>
              <w:t>Thống kê phản hồi và đánh giá</w:t>
            </w:r>
          </w:p>
        </w:tc>
      </w:tr>
      <w:tr w:rsidR="00431614" w14:paraId="747E4D03" w14:textId="77777777">
        <w:trPr>
          <w:trHeight w:val="431"/>
        </w:trPr>
        <w:tc>
          <w:tcPr>
            <w:tcW w:w="2880" w:type="dxa"/>
            <w:shd w:val="clear" w:color="auto" w:fill="auto"/>
            <w:tcMar>
              <w:top w:w="72" w:type="dxa"/>
              <w:left w:w="72" w:type="dxa"/>
              <w:bottom w:w="72" w:type="dxa"/>
              <w:right w:w="72" w:type="dxa"/>
            </w:tcMar>
          </w:tcPr>
          <w:p w14:paraId="12BE23AF"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236BAAA5" w14:textId="77777777" w:rsidR="00431614" w:rsidRDefault="00000000">
            <w:pPr>
              <w:widowControl w:val="0"/>
              <w:ind w:left="0"/>
              <w:jc w:val="both"/>
            </w:pPr>
            <w:r>
              <w:t xml:space="preserve">Giúp bộ phận quản lý thống kê số lượng phản hồi và đánh giá </w:t>
            </w:r>
          </w:p>
        </w:tc>
      </w:tr>
      <w:tr w:rsidR="00431614" w14:paraId="61A360A7" w14:textId="77777777">
        <w:trPr>
          <w:trHeight w:val="431"/>
        </w:trPr>
        <w:tc>
          <w:tcPr>
            <w:tcW w:w="2880" w:type="dxa"/>
            <w:shd w:val="clear" w:color="auto" w:fill="auto"/>
            <w:tcMar>
              <w:top w:w="72" w:type="dxa"/>
              <w:left w:w="72" w:type="dxa"/>
              <w:bottom w:w="72" w:type="dxa"/>
              <w:right w:w="72" w:type="dxa"/>
            </w:tcMar>
          </w:tcPr>
          <w:p w14:paraId="2C5D5A76"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146429C7" w14:textId="77777777" w:rsidR="00431614" w:rsidRDefault="00000000">
            <w:pPr>
              <w:widowControl w:val="0"/>
              <w:ind w:left="0"/>
              <w:jc w:val="both"/>
            </w:pPr>
            <w:r>
              <w:t>Quản trị hệ thống</w:t>
            </w:r>
          </w:p>
        </w:tc>
      </w:tr>
      <w:tr w:rsidR="00431614" w14:paraId="4B0229CA" w14:textId="77777777">
        <w:trPr>
          <w:trHeight w:val="431"/>
        </w:trPr>
        <w:tc>
          <w:tcPr>
            <w:tcW w:w="2880" w:type="dxa"/>
            <w:shd w:val="clear" w:color="auto" w:fill="auto"/>
            <w:tcMar>
              <w:top w:w="72" w:type="dxa"/>
              <w:left w:w="72" w:type="dxa"/>
              <w:bottom w:w="72" w:type="dxa"/>
              <w:right w:w="72" w:type="dxa"/>
            </w:tcMar>
          </w:tcPr>
          <w:p w14:paraId="53BFCAB2" w14:textId="77777777" w:rsidR="00431614" w:rsidRDefault="00000000">
            <w:pPr>
              <w:widowControl w:val="0"/>
              <w:ind w:left="0"/>
            </w:pPr>
            <w:r>
              <w:t>Điều kiện kích hoạt</w:t>
            </w:r>
          </w:p>
          <w:p w14:paraId="7FCFFB4E"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68E8EE12" w14:textId="77777777" w:rsidR="00431614" w:rsidRDefault="00000000">
            <w:pPr>
              <w:widowControl w:val="0"/>
              <w:ind w:left="0"/>
              <w:jc w:val="both"/>
            </w:pPr>
            <w:r>
              <w:t>Người dùng chọn mục Thống kê phản hồi và đánh giá</w:t>
            </w:r>
          </w:p>
        </w:tc>
      </w:tr>
      <w:tr w:rsidR="00431614" w14:paraId="49089D56" w14:textId="77777777">
        <w:trPr>
          <w:trHeight w:val="431"/>
        </w:trPr>
        <w:tc>
          <w:tcPr>
            <w:tcW w:w="2880" w:type="dxa"/>
            <w:shd w:val="clear" w:color="auto" w:fill="auto"/>
            <w:tcMar>
              <w:top w:w="72" w:type="dxa"/>
              <w:left w:w="72" w:type="dxa"/>
              <w:bottom w:w="72" w:type="dxa"/>
              <w:right w:w="72" w:type="dxa"/>
            </w:tcMar>
          </w:tcPr>
          <w:p w14:paraId="2D0A10E3" w14:textId="77777777" w:rsidR="00431614" w:rsidRDefault="00000000">
            <w:pPr>
              <w:widowControl w:val="0"/>
              <w:ind w:left="0"/>
            </w:pPr>
            <w:r>
              <w:t>Điều kiện tiên quyết</w:t>
            </w:r>
          </w:p>
          <w:p w14:paraId="76369A85"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27D2DA27" w14:textId="77777777" w:rsidR="00431614" w:rsidRDefault="00000000">
            <w:pPr>
              <w:widowControl w:val="0"/>
              <w:ind w:left="0"/>
              <w:jc w:val="both"/>
            </w:pPr>
            <w:r>
              <w:t>Người dùng đăng nhập thành công</w:t>
            </w:r>
          </w:p>
          <w:p w14:paraId="5F07CB21" w14:textId="77777777" w:rsidR="00431614" w:rsidRDefault="00000000">
            <w:pPr>
              <w:widowControl w:val="0"/>
              <w:ind w:left="0"/>
              <w:jc w:val="both"/>
            </w:pPr>
            <w:r>
              <w:t>Hệ thống đã lưu thông tin trong CSDL</w:t>
            </w:r>
          </w:p>
        </w:tc>
      </w:tr>
      <w:tr w:rsidR="00431614" w14:paraId="39D8BDEB" w14:textId="77777777">
        <w:trPr>
          <w:trHeight w:val="431"/>
        </w:trPr>
        <w:tc>
          <w:tcPr>
            <w:tcW w:w="2880" w:type="dxa"/>
            <w:shd w:val="clear" w:color="auto" w:fill="auto"/>
            <w:tcMar>
              <w:top w:w="72" w:type="dxa"/>
              <w:left w:w="72" w:type="dxa"/>
              <w:bottom w:w="72" w:type="dxa"/>
              <w:right w:w="72" w:type="dxa"/>
            </w:tcMar>
          </w:tcPr>
          <w:p w14:paraId="6A88B8BE" w14:textId="77777777" w:rsidR="00431614" w:rsidRDefault="00000000">
            <w:pPr>
              <w:widowControl w:val="0"/>
              <w:ind w:left="0"/>
            </w:pPr>
            <w:r>
              <w:t>Điều kiện thành công</w:t>
            </w:r>
          </w:p>
          <w:p w14:paraId="1A243C53"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7B2AF3D2" w14:textId="77777777" w:rsidR="00431614" w:rsidRDefault="00000000">
            <w:pPr>
              <w:widowControl w:val="0"/>
              <w:ind w:left="0"/>
              <w:jc w:val="both"/>
            </w:pPr>
            <w:r>
              <w:t>Hệ thống hiển thị thống kê thành công</w:t>
            </w:r>
          </w:p>
        </w:tc>
      </w:tr>
      <w:tr w:rsidR="00431614" w14:paraId="097B4C3A" w14:textId="77777777">
        <w:trPr>
          <w:trHeight w:val="431"/>
        </w:trPr>
        <w:tc>
          <w:tcPr>
            <w:tcW w:w="2880" w:type="dxa"/>
            <w:shd w:val="clear" w:color="auto" w:fill="auto"/>
            <w:tcMar>
              <w:top w:w="72" w:type="dxa"/>
              <w:left w:w="72" w:type="dxa"/>
              <w:bottom w:w="72" w:type="dxa"/>
              <w:right w:w="72" w:type="dxa"/>
            </w:tcMar>
          </w:tcPr>
          <w:p w14:paraId="4AFAB950" w14:textId="77777777" w:rsidR="00431614" w:rsidRDefault="00000000">
            <w:pPr>
              <w:widowControl w:val="0"/>
              <w:ind w:left="0"/>
            </w:pPr>
            <w:r>
              <w:t>Điều kiện thất bại</w:t>
            </w:r>
          </w:p>
          <w:p w14:paraId="0FA3FCD8"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2127A896" w14:textId="77777777" w:rsidR="00431614" w:rsidRDefault="00000000">
            <w:pPr>
              <w:widowControl w:val="0"/>
              <w:ind w:left="0"/>
              <w:jc w:val="both"/>
            </w:pPr>
            <w:r>
              <w:t>Hệ thống không hiển thị thống kê</w:t>
            </w:r>
          </w:p>
        </w:tc>
      </w:tr>
      <w:tr w:rsidR="00431614" w14:paraId="4542AAD0" w14:textId="77777777">
        <w:trPr>
          <w:trHeight w:val="431"/>
        </w:trPr>
        <w:tc>
          <w:tcPr>
            <w:tcW w:w="2880" w:type="dxa"/>
            <w:shd w:val="clear" w:color="auto" w:fill="auto"/>
            <w:tcMar>
              <w:top w:w="72" w:type="dxa"/>
              <w:left w:w="72" w:type="dxa"/>
              <w:bottom w:w="72" w:type="dxa"/>
              <w:right w:w="72" w:type="dxa"/>
            </w:tcMar>
          </w:tcPr>
          <w:p w14:paraId="5A27F65B" w14:textId="77777777" w:rsidR="00431614" w:rsidRDefault="00000000">
            <w:pPr>
              <w:widowControl w:val="0"/>
              <w:ind w:left="0"/>
            </w:pPr>
            <w:r>
              <w:t>Luồng sự kiện chính</w:t>
            </w:r>
          </w:p>
          <w:p w14:paraId="4A22DE1F"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36B015AB" w14:textId="77777777" w:rsidR="00431614" w:rsidRDefault="00000000">
            <w:pPr>
              <w:widowControl w:val="0"/>
              <w:numPr>
                <w:ilvl w:val="0"/>
                <w:numId w:val="84"/>
              </w:numPr>
              <w:jc w:val="both"/>
            </w:pPr>
            <w:r>
              <w:t>Người dùng chọn chức năng Thống kê phản hồi và đánh giá</w:t>
            </w:r>
          </w:p>
          <w:p w14:paraId="1C3C02C3" w14:textId="77777777" w:rsidR="00431614" w:rsidRDefault="00000000">
            <w:pPr>
              <w:widowControl w:val="0"/>
              <w:numPr>
                <w:ilvl w:val="0"/>
                <w:numId w:val="84"/>
              </w:numPr>
              <w:jc w:val="both"/>
            </w:pPr>
            <w:r>
              <w:t>Hệ thống Truy xuất CSDL và tạo báo cáo tổng hợp liên quan đến thông tin chi tiết về các phản hồi và đánh giá: tên, thời gian, nội dung..</w:t>
            </w:r>
          </w:p>
        </w:tc>
      </w:tr>
      <w:tr w:rsidR="00431614" w14:paraId="14FB27F8" w14:textId="77777777">
        <w:trPr>
          <w:trHeight w:val="431"/>
        </w:trPr>
        <w:tc>
          <w:tcPr>
            <w:tcW w:w="2880" w:type="dxa"/>
            <w:shd w:val="clear" w:color="auto" w:fill="auto"/>
            <w:tcMar>
              <w:top w:w="72" w:type="dxa"/>
              <w:left w:w="72" w:type="dxa"/>
              <w:bottom w:w="72" w:type="dxa"/>
              <w:right w:w="72" w:type="dxa"/>
            </w:tcMar>
          </w:tcPr>
          <w:p w14:paraId="299FBB57" w14:textId="77777777" w:rsidR="00431614" w:rsidRDefault="00000000">
            <w:pPr>
              <w:widowControl w:val="0"/>
              <w:ind w:left="0"/>
              <w:jc w:val="both"/>
            </w:pPr>
            <w:r>
              <w:t>Luồng sự kiện thay thế</w:t>
            </w:r>
          </w:p>
          <w:p w14:paraId="6FE2C0E9"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690F8F59" w14:textId="77777777" w:rsidR="00431614" w:rsidRDefault="00000000">
            <w:pPr>
              <w:widowControl w:val="0"/>
              <w:ind w:left="0"/>
              <w:jc w:val="both"/>
            </w:pPr>
            <w:r>
              <w:t>Không có</w:t>
            </w:r>
          </w:p>
        </w:tc>
      </w:tr>
      <w:tr w:rsidR="00431614" w14:paraId="1038A83E" w14:textId="77777777">
        <w:trPr>
          <w:trHeight w:val="431"/>
        </w:trPr>
        <w:tc>
          <w:tcPr>
            <w:tcW w:w="2880" w:type="dxa"/>
            <w:shd w:val="clear" w:color="auto" w:fill="auto"/>
            <w:tcMar>
              <w:top w:w="72" w:type="dxa"/>
              <w:left w:w="72" w:type="dxa"/>
              <w:bottom w:w="72" w:type="dxa"/>
              <w:right w:w="72" w:type="dxa"/>
            </w:tcMar>
          </w:tcPr>
          <w:p w14:paraId="02391862" w14:textId="77777777" w:rsidR="00431614" w:rsidRDefault="00000000">
            <w:pPr>
              <w:widowControl w:val="0"/>
              <w:ind w:left="0"/>
              <w:jc w:val="both"/>
            </w:pPr>
            <w:r>
              <w:t>Luồng sự kiện ngoại lệ</w:t>
            </w:r>
          </w:p>
          <w:p w14:paraId="63691F6C"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52E75870" w14:textId="77777777" w:rsidR="00431614" w:rsidRDefault="00000000">
            <w:pPr>
              <w:widowControl w:val="0"/>
              <w:ind w:left="0"/>
              <w:jc w:val="both"/>
            </w:pPr>
            <w:r>
              <w:t>Không có</w:t>
            </w:r>
          </w:p>
        </w:tc>
      </w:tr>
    </w:tbl>
    <w:p w14:paraId="689B070C" w14:textId="77777777" w:rsidR="00431614" w:rsidRDefault="00431614">
      <w:pPr>
        <w:tabs>
          <w:tab w:val="center" w:pos="4680"/>
        </w:tabs>
        <w:spacing w:after="0" w:line="360" w:lineRule="auto"/>
        <w:ind w:left="0"/>
        <w:jc w:val="both"/>
      </w:pPr>
    </w:p>
    <w:p w14:paraId="1E6A3DDD" w14:textId="77777777" w:rsidR="00431614" w:rsidRDefault="00000000">
      <w:pPr>
        <w:numPr>
          <w:ilvl w:val="0"/>
          <w:numId w:val="49"/>
        </w:numPr>
        <w:tabs>
          <w:tab w:val="center" w:pos="4680"/>
        </w:tabs>
        <w:spacing w:after="0" w:line="360" w:lineRule="auto"/>
        <w:jc w:val="both"/>
        <w:rPr>
          <w:b/>
        </w:rPr>
      </w:pPr>
      <w:r>
        <w:rPr>
          <w:b/>
        </w:rPr>
        <w:t>Quản lý chat:</w:t>
      </w:r>
    </w:p>
    <w:p w14:paraId="6CD40D57" w14:textId="77777777" w:rsidR="00431614" w:rsidRDefault="00000000">
      <w:pPr>
        <w:numPr>
          <w:ilvl w:val="1"/>
          <w:numId w:val="49"/>
        </w:numPr>
        <w:tabs>
          <w:tab w:val="center" w:pos="4680"/>
        </w:tabs>
      </w:pPr>
      <w:r>
        <w:t>Xem danh sách cuộc trò chuyện:</w:t>
      </w:r>
    </w:p>
    <w:tbl>
      <w:tblPr>
        <w:tblStyle w:val="affff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16E5EB70" w14:textId="77777777">
        <w:trPr>
          <w:trHeight w:val="431"/>
        </w:trPr>
        <w:tc>
          <w:tcPr>
            <w:tcW w:w="2880" w:type="dxa"/>
            <w:shd w:val="clear" w:color="auto" w:fill="auto"/>
            <w:tcMar>
              <w:top w:w="72" w:type="dxa"/>
              <w:left w:w="72" w:type="dxa"/>
              <w:bottom w:w="72" w:type="dxa"/>
              <w:right w:w="72" w:type="dxa"/>
            </w:tcMar>
          </w:tcPr>
          <w:p w14:paraId="1E10BC71"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0319FC05" w14:textId="77777777" w:rsidR="00431614" w:rsidRDefault="00000000">
            <w:pPr>
              <w:widowControl w:val="0"/>
              <w:ind w:left="0"/>
              <w:jc w:val="both"/>
            </w:pPr>
            <w:r>
              <w:t>Xem danh sách cuộc trò chuyện</w:t>
            </w:r>
          </w:p>
        </w:tc>
      </w:tr>
      <w:tr w:rsidR="00431614" w14:paraId="006242A2" w14:textId="77777777">
        <w:trPr>
          <w:trHeight w:val="431"/>
        </w:trPr>
        <w:tc>
          <w:tcPr>
            <w:tcW w:w="2880" w:type="dxa"/>
            <w:shd w:val="clear" w:color="auto" w:fill="auto"/>
            <w:tcMar>
              <w:top w:w="72" w:type="dxa"/>
              <w:left w:w="72" w:type="dxa"/>
              <w:bottom w:w="72" w:type="dxa"/>
              <w:right w:w="72" w:type="dxa"/>
            </w:tcMar>
          </w:tcPr>
          <w:p w14:paraId="0D85F432"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66F5D7BC" w14:textId="77777777" w:rsidR="00431614" w:rsidRDefault="00000000">
            <w:pPr>
              <w:widowControl w:val="0"/>
              <w:ind w:left="0"/>
              <w:jc w:val="both"/>
            </w:pPr>
            <w:r>
              <w:t>Giúp bộ phận quản trị, CSKH xem danh sách cuộc trò chuyện</w:t>
            </w:r>
          </w:p>
        </w:tc>
      </w:tr>
      <w:tr w:rsidR="00431614" w14:paraId="3814524F" w14:textId="77777777">
        <w:trPr>
          <w:trHeight w:val="431"/>
        </w:trPr>
        <w:tc>
          <w:tcPr>
            <w:tcW w:w="2880" w:type="dxa"/>
            <w:shd w:val="clear" w:color="auto" w:fill="auto"/>
            <w:tcMar>
              <w:top w:w="72" w:type="dxa"/>
              <w:left w:w="72" w:type="dxa"/>
              <w:bottom w:w="72" w:type="dxa"/>
              <w:right w:w="72" w:type="dxa"/>
            </w:tcMar>
          </w:tcPr>
          <w:p w14:paraId="54A2F394"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0A674D7C" w14:textId="77777777" w:rsidR="00431614" w:rsidRDefault="00000000">
            <w:pPr>
              <w:widowControl w:val="0"/>
              <w:ind w:left="0"/>
              <w:jc w:val="both"/>
            </w:pPr>
            <w:r>
              <w:t>Quản trị hệ thống, CSKH</w:t>
            </w:r>
          </w:p>
        </w:tc>
      </w:tr>
      <w:tr w:rsidR="00431614" w14:paraId="5FBA099F" w14:textId="77777777">
        <w:trPr>
          <w:trHeight w:val="431"/>
        </w:trPr>
        <w:tc>
          <w:tcPr>
            <w:tcW w:w="2880" w:type="dxa"/>
            <w:shd w:val="clear" w:color="auto" w:fill="auto"/>
            <w:tcMar>
              <w:top w:w="72" w:type="dxa"/>
              <w:left w:w="72" w:type="dxa"/>
              <w:bottom w:w="72" w:type="dxa"/>
              <w:right w:w="72" w:type="dxa"/>
            </w:tcMar>
          </w:tcPr>
          <w:p w14:paraId="7EA66661" w14:textId="77777777" w:rsidR="00431614" w:rsidRDefault="00000000">
            <w:pPr>
              <w:widowControl w:val="0"/>
              <w:ind w:left="0"/>
            </w:pPr>
            <w:r>
              <w:t>Điều kiện kích hoạt</w:t>
            </w:r>
          </w:p>
          <w:p w14:paraId="50B29498"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6DFB60B6" w14:textId="77777777" w:rsidR="00431614" w:rsidRDefault="00000000">
            <w:pPr>
              <w:widowControl w:val="0"/>
              <w:ind w:left="0"/>
              <w:jc w:val="both"/>
            </w:pPr>
            <w:r>
              <w:t>Người dùng chọn mục Xem danh sách cuộc trò chuyện</w:t>
            </w:r>
          </w:p>
        </w:tc>
      </w:tr>
      <w:tr w:rsidR="00431614" w14:paraId="1A206189" w14:textId="77777777">
        <w:trPr>
          <w:cantSplit/>
          <w:trHeight w:val="431"/>
        </w:trPr>
        <w:tc>
          <w:tcPr>
            <w:tcW w:w="2880" w:type="dxa"/>
            <w:shd w:val="clear" w:color="auto" w:fill="auto"/>
            <w:tcMar>
              <w:top w:w="72" w:type="dxa"/>
              <w:left w:w="72" w:type="dxa"/>
              <w:bottom w:w="72" w:type="dxa"/>
              <w:right w:w="72" w:type="dxa"/>
            </w:tcMar>
          </w:tcPr>
          <w:p w14:paraId="7F0FFAFD" w14:textId="77777777" w:rsidR="00431614" w:rsidRDefault="00000000">
            <w:pPr>
              <w:widowControl w:val="0"/>
              <w:ind w:left="0"/>
            </w:pPr>
            <w:r>
              <w:t>Điều kiện tiên quyết</w:t>
            </w:r>
          </w:p>
          <w:p w14:paraId="231CC122"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212A0DB2" w14:textId="77777777" w:rsidR="00431614" w:rsidRDefault="00000000">
            <w:pPr>
              <w:widowControl w:val="0"/>
              <w:ind w:left="0"/>
              <w:jc w:val="both"/>
            </w:pPr>
            <w:r>
              <w:t>Người dùng đăng nhập thành công</w:t>
            </w:r>
          </w:p>
          <w:p w14:paraId="655C1F0F" w14:textId="77777777" w:rsidR="00431614" w:rsidRDefault="00000000">
            <w:pPr>
              <w:widowControl w:val="0"/>
              <w:ind w:left="0"/>
              <w:jc w:val="both"/>
            </w:pPr>
            <w:r>
              <w:t>Hệ thống đã lưu thông tin trong CSDL</w:t>
            </w:r>
          </w:p>
        </w:tc>
      </w:tr>
      <w:tr w:rsidR="00431614" w14:paraId="681C50F1" w14:textId="77777777">
        <w:trPr>
          <w:cantSplit/>
          <w:trHeight w:val="431"/>
        </w:trPr>
        <w:tc>
          <w:tcPr>
            <w:tcW w:w="2880" w:type="dxa"/>
            <w:shd w:val="clear" w:color="auto" w:fill="auto"/>
            <w:tcMar>
              <w:top w:w="72" w:type="dxa"/>
              <w:left w:w="72" w:type="dxa"/>
              <w:bottom w:w="72" w:type="dxa"/>
              <w:right w:w="72" w:type="dxa"/>
            </w:tcMar>
          </w:tcPr>
          <w:p w14:paraId="674A8B80" w14:textId="77777777" w:rsidR="00431614" w:rsidRDefault="00000000">
            <w:pPr>
              <w:widowControl w:val="0"/>
              <w:ind w:left="0"/>
            </w:pPr>
            <w:r>
              <w:t>Điều kiện thành công</w:t>
            </w:r>
          </w:p>
          <w:p w14:paraId="31D69953"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10C4C73E" w14:textId="77777777" w:rsidR="00431614" w:rsidRDefault="00000000">
            <w:pPr>
              <w:widowControl w:val="0"/>
              <w:ind w:left="0"/>
              <w:jc w:val="both"/>
            </w:pPr>
            <w:r>
              <w:t>Hệ thống hiển thị danh sách cuộc trò chuyện</w:t>
            </w:r>
          </w:p>
        </w:tc>
      </w:tr>
      <w:tr w:rsidR="00431614" w14:paraId="5F6414CF" w14:textId="77777777">
        <w:trPr>
          <w:cantSplit/>
          <w:trHeight w:val="431"/>
        </w:trPr>
        <w:tc>
          <w:tcPr>
            <w:tcW w:w="2880" w:type="dxa"/>
            <w:shd w:val="clear" w:color="auto" w:fill="auto"/>
            <w:tcMar>
              <w:top w:w="72" w:type="dxa"/>
              <w:left w:w="72" w:type="dxa"/>
              <w:bottom w:w="72" w:type="dxa"/>
              <w:right w:w="72" w:type="dxa"/>
            </w:tcMar>
          </w:tcPr>
          <w:p w14:paraId="215A08F7" w14:textId="77777777" w:rsidR="00431614" w:rsidRDefault="00000000">
            <w:pPr>
              <w:widowControl w:val="0"/>
              <w:ind w:left="0"/>
            </w:pPr>
            <w:r>
              <w:t>Điều kiện thất bại</w:t>
            </w:r>
          </w:p>
          <w:p w14:paraId="1616B649"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005BDE19" w14:textId="77777777" w:rsidR="00431614" w:rsidRDefault="00000000">
            <w:pPr>
              <w:widowControl w:val="0"/>
              <w:ind w:left="0"/>
              <w:jc w:val="both"/>
            </w:pPr>
            <w:r>
              <w:t>Hệ thống không hiển thị danh sách cuộc trò chuyện</w:t>
            </w:r>
          </w:p>
        </w:tc>
      </w:tr>
      <w:tr w:rsidR="00431614" w14:paraId="0484CB01" w14:textId="77777777">
        <w:trPr>
          <w:cantSplit/>
          <w:trHeight w:val="431"/>
        </w:trPr>
        <w:tc>
          <w:tcPr>
            <w:tcW w:w="2880" w:type="dxa"/>
            <w:shd w:val="clear" w:color="auto" w:fill="auto"/>
            <w:tcMar>
              <w:top w:w="72" w:type="dxa"/>
              <w:left w:w="72" w:type="dxa"/>
              <w:bottom w:w="72" w:type="dxa"/>
              <w:right w:w="72" w:type="dxa"/>
            </w:tcMar>
          </w:tcPr>
          <w:p w14:paraId="1D7F3E17" w14:textId="77777777" w:rsidR="00431614" w:rsidRDefault="00000000">
            <w:pPr>
              <w:widowControl w:val="0"/>
              <w:ind w:left="0"/>
            </w:pPr>
            <w:r>
              <w:t>Luồng sự kiện chính</w:t>
            </w:r>
          </w:p>
          <w:p w14:paraId="357DC801"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356EAB6D" w14:textId="77777777" w:rsidR="00431614" w:rsidRDefault="00000000">
            <w:pPr>
              <w:widowControl w:val="0"/>
              <w:numPr>
                <w:ilvl w:val="0"/>
                <w:numId w:val="85"/>
              </w:numPr>
              <w:jc w:val="both"/>
            </w:pPr>
            <w:r>
              <w:t>Người dùng chọn chức năng Xem danh sách cuộc trò chuyện</w:t>
            </w:r>
          </w:p>
          <w:p w14:paraId="71B33F00" w14:textId="77777777" w:rsidR="00431614" w:rsidRDefault="00000000">
            <w:pPr>
              <w:widowControl w:val="0"/>
              <w:numPr>
                <w:ilvl w:val="0"/>
                <w:numId w:val="85"/>
              </w:numPr>
              <w:jc w:val="both"/>
            </w:pPr>
            <w:r>
              <w:t>Hệ thống Truy xuất CSDL hiển thị thông tin danh sách cuộc trò chuyện.</w:t>
            </w:r>
          </w:p>
        </w:tc>
      </w:tr>
      <w:tr w:rsidR="00431614" w14:paraId="4BD1BBB5" w14:textId="77777777">
        <w:trPr>
          <w:cantSplit/>
          <w:trHeight w:val="431"/>
        </w:trPr>
        <w:tc>
          <w:tcPr>
            <w:tcW w:w="2880" w:type="dxa"/>
            <w:shd w:val="clear" w:color="auto" w:fill="auto"/>
            <w:tcMar>
              <w:top w:w="72" w:type="dxa"/>
              <w:left w:w="72" w:type="dxa"/>
              <w:bottom w:w="72" w:type="dxa"/>
              <w:right w:w="72" w:type="dxa"/>
            </w:tcMar>
          </w:tcPr>
          <w:p w14:paraId="756C9D55" w14:textId="77777777" w:rsidR="00431614" w:rsidRDefault="00000000">
            <w:pPr>
              <w:widowControl w:val="0"/>
              <w:ind w:left="0"/>
              <w:jc w:val="both"/>
            </w:pPr>
            <w:r>
              <w:t>Luồng sự kiện thay thế</w:t>
            </w:r>
          </w:p>
          <w:p w14:paraId="62DCBA04"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48D91A46" w14:textId="77777777" w:rsidR="00431614" w:rsidRDefault="00000000">
            <w:pPr>
              <w:widowControl w:val="0"/>
              <w:ind w:left="0"/>
              <w:jc w:val="both"/>
            </w:pPr>
            <w:r>
              <w:t>Không có</w:t>
            </w:r>
          </w:p>
        </w:tc>
      </w:tr>
      <w:tr w:rsidR="00431614" w14:paraId="01FC1D3F" w14:textId="77777777">
        <w:trPr>
          <w:cantSplit/>
          <w:trHeight w:val="431"/>
        </w:trPr>
        <w:tc>
          <w:tcPr>
            <w:tcW w:w="2880" w:type="dxa"/>
            <w:shd w:val="clear" w:color="auto" w:fill="auto"/>
            <w:tcMar>
              <w:top w:w="72" w:type="dxa"/>
              <w:left w:w="72" w:type="dxa"/>
              <w:bottom w:w="72" w:type="dxa"/>
              <w:right w:w="72" w:type="dxa"/>
            </w:tcMar>
          </w:tcPr>
          <w:p w14:paraId="481AE525" w14:textId="77777777" w:rsidR="00431614" w:rsidRDefault="00000000">
            <w:pPr>
              <w:widowControl w:val="0"/>
              <w:ind w:left="0"/>
              <w:jc w:val="both"/>
            </w:pPr>
            <w:r>
              <w:t>Luồng sự kiện ngoại lệ</w:t>
            </w:r>
          </w:p>
          <w:p w14:paraId="4AD5A6D7"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016E5D40" w14:textId="77777777" w:rsidR="00431614" w:rsidRDefault="00000000">
            <w:pPr>
              <w:widowControl w:val="0"/>
              <w:ind w:left="0"/>
              <w:jc w:val="both"/>
            </w:pPr>
            <w:r>
              <w:t>Không có</w:t>
            </w:r>
          </w:p>
        </w:tc>
      </w:tr>
    </w:tbl>
    <w:p w14:paraId="3FFAA7D2" w14:textId="77777777" w:rsidR="00431614" w:rsidRDefault="00431614">
      <w:pPr>
        <w:tabs>
          <w:tab w:val="center" w:pos="4680"/>
        </w:tabs>
        <w:spacing w:after="0" w:line="360" w:lineRule="auto"/>
        <w:ind w:left="0"/>
        <w:jc w:val="both"/>
      </w:pPr>
    </w:p>
    <w:p w14:paraId="0E04EF88" w14:textId="77777777" w:rsidR="00431614" w:rsidRDefault="00000000">
      <w:pPr>
        <w:numPr>
          <w:ilvl w:val="0"/>
          <w:numId w:val="5"/>
        </w:numPr>
        <w:tabs>
          <w:tab w:val="center" w:pos="4680"/>
        </w:tabs>
      </w:pPr>
      <w:r>
        <w:t>Xem nội dung:</w:t>
      </w:r>
    </w:p>
    <w:tbl>
      <w:tblPr>
        <w:tblStyle w:val="affff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12525108" w14:textId="77777777">
        <w:trPr>
          <w:trHeight w:val="431"/>
        </w:trPr>
        <w:tc>
          <w:tcPr>
            <w:tcW w:w="2880" w:type="dxa"/>
            <w:shd w:val="clear" w:color="auto" w:fill="auto"/>
            <w:tcMar>
              <w:top w:w="72" w:type="dxa"/>
              <w:left w:w="72" w:type="dxa"/>
              <w:bottom w:w="72" w:type="dxa"/>
              <w:right w:w="72" w:type="dxa"/>
            </w:tcMar>
          </w:tcPr>
          <w:p w14:paraId="6E65DD2A"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54E28D44" w14:textId="77777777" w:rsidR="00431614" w:rsidRDefault="00000000">
            <w:pPr>
              <w:widowControl w:val="0"/>
              <w:ind w:left="0"/>
              <w:jc w:val="both"/>
            </w:pPr>
            <w:r>
              <w:t>Xem chi tiết cuộc trò chuyện</w:t>
            </w:r>
          </w:p>
        </w:tc>
      </w:tr>
      <w:tr w:rsidR="00431614" w14:paraId="77C689E3" w14:textId="77777777">
        <w:trPr>
          <w:trHeight w:val="431"/>
        </w:trPr>
        <w:tc>
          <w:tcPr>
            <w:tcW w:w="2880" w:type="dxa"/>
            <w:shd w:val="clear" w:color="auto" w:fill="auto"/>
            <w:tcMar>
              <w:top w:w="72" w:type="dxa"/>
              <w:left w:w="72" w:type="dxa"/>
              <w:bottom w:w="72" w:type="dxa"/>
              <w:right w:w="72" w:type="dxa"/>
            </w:tcMar>
          </w:tcPr>
          <w:p w14:paraId="7AFB65E3"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1980A855" w14:textId="77777777" w:rsidR="00431614" w:rsidRDefault="00000000">
            <w:pPr>
              <w:widowControl w:val="0"/>
              <w:ind w:left="0"/>
              <w:jc w:val="both"/>
            </w:pPr>
            <w:r>
              <w:t>Giúp bộ phận quản trị, CSKH xem nội  cuộc trò chuyện</w:t>
            </w:r>
          </w:p>
        </w:tc>
      </w:tr>
      <w:tr w:rsidR="00431614" w14:paraId="35D6FCD3" w14:textId="77777777">
        <w:trPr>
          <w:trHeight w:val="431"/>
        </w:trPr>
        <w:tc>
          <w:tcPr>
            <w:tcW w:w="2880" w:type="dxa"/>
            <w:shd w:val="clear" w:color="auto" w:fill="auto"/>
            <w:tcMar>
              <w:top w:w="72" w:type="dxa"/>
              <w:left w:w="72" w:type="dxa"/>
              <w:bottom w:w="72" w:type="dxa"/>
              <w:right w:w="72" w:type="dxa"/>
            </w:tcMar>
          </w:tcPr>
          <w:p w14:paraId="16A4AE79"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46C605BD" w14:textId="77777777" w:rsidR="00431614" w:rsidRDefault="00000000">
            <w:pPr>
              <w:widowControl w:val="0"/>
              <w:ind w:left="0"/>
              <w:jc w:val="both"/>
            </w:pPr>
            <w:r>
              <w:t>Quản trị hệ thống, CSKH</w:t>
            </w:r>
          </w:p>
        </w:tc>
      </w:tr>
      <w:tr w:rsidR="00431614" w14:paraId="493031E0" w14:textId="77777777">
        <w:trPr>
          <w:trHeight w:val="431"/>
        </w:trPr>
        <w:tc>
          <w:tcPr>
            <w:tcW w:w="2880" w:type="dxa"/>
            <w:shd w:val="clear" w:color="auto" w:fill="auto"/>
            <w:tcMar>
              <w:top w:w="72" w:type="dxa"/>
              <w:left w:w="72" w:type="dxa"/>
              <w:bottom w:w="72" w:type="dxa"/>
              <w:right w:w="72" w:type="dxa"/>
            </w:tcMar>
          </w:tcPr>
          <w:p w14:paraId="13AE0A57" w14:textId="77777777" w:rsidR="00431614" w:rsidRDefault="00000000">
            <w:pPr>
              <w:widowControl w:val="0"/>
              <w:ind w:left="0"/>
            </w:pPr>
            <w:r>
              <w:t>Điều kiện kích hoạt</w:t>
            </w:r>
          </w:p>
          <w:p w14:paraId="16CF5D5C"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2C3D5D47" w14:textId="77777777" w:rsidR="00431614" w:rsidRDefault="00000000">
            <w:pPr>
              <w:widowControl w:val="0"/>
              <w:ind w:left="0"/>
              <w:jc w:val="both"/>
            </w:pPr>
            <w:r>
              <w:t>Người dùng chọn mục Xem chi tiết cuộc trò chuyện</w:t>
            </w:r>
          </w:p>
        </w:tc>
      </w:tr>
      <w:tr w:rsidR="00431614" w14:paraId="6064CBC4" w14:textId="77777777">
        <w:trPr>
          <w:trHeight w:val="431"/>
        </w:trPr>
        <w:tc>
          <w:tcPr>
            <w:tcW w:w="2880" w:type="dxa"/>
            <w:shd w:val="clear" w:color="auto" w:fill="auto"/>
            <w:tcMar>
              <w:top w:w="72" w:type="dxa"/>
              <w:left w:w="72" w:type="dxa"/>
              <w:bottom w:w="72" w:type="dxa"/>
              <w:right w:w="72" w:type="dxa"/>
            </w:tcMar>
          </w:tcPr>
          <w:p w14:paraId="58F64A58" w14:textId="77777777" w:rsidR="00431614" w:rsidRDefault="00000000">
            <w:pPr>
              <w:widowControl w:val="0"/>
              <w:ind w:left="0"/>
            </w:pPr>
            <w:r>
              <w:t>Điều kiện tiên quyết</w:t>
            </w:r>
          </w:p>
          <w:p w14:paraId="7B8F085A"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39406499" w14:textId="77777777" w:rsidR="00431614" w:rsidRDefault="00000000">
            <w:pPr>
              <w:widowControl w:val="0"/>
              <w:ind w:left="0"/>
              <w:jc w:val="both"/>
            </w:pPr>
            <w:r>
              <w:t>Người dùng đăng nhập thành công</w:t>
            </w:r>
          </w:p>
          <w:p w14:paraId="76601DD1" w14:textId="77777777" w:rsidR="00431614" w:rsidRDefault="00000000">
            <w:pPr>
              <w:widowControl w:val="0"/>
              <w:ind w:left="0"/>
              <w:jc w:val="both"/>
            </w:pPr>
            <w:r>
              <w:t>Hệ thống đã lưu thông tin trong CSDL</w:t>
            </w:r>
          </w:p>
        </w:tc>
      </w:tr>
      <w:tr w:rsidR="00431614" w14:paraId="2B41A567" w14:textId="77777777">
        <w:trPr>
          <w:trHeight w:val="431"/>
        </w:trPr>
        <w:tc>
          <w:tcPr>
            <w:tcW w:w="2880" w:type="dxa"/>
            <w:shd w:val="clear" w:color="auto" w:fill="auto"/>
            <w:tcMar>
              <w:top w:w="72" w:type="dxa"/>
              <w:left w:w="72" w:type="dxa"/>
              <w:bottom w:w="72" w:type="dxa"/>
              <w:right w:w="72" w:type="dxa"/>
            </w:tcMar>
          </w:tcPr>
          <w:p w14:paraId="15EA0D53" w14:textId="77777777" w:rsidR="00431614" w:rsidRDefault="00000000">
            <w:pPr>
              <w:widowControl w:val="0"/>
              <w:ind w:left="0"/>
            </w:pPr>
            <w:r>
              <w:t>Điều kiện thành công</w:t>
            </w:r>
          </w:p>
          <w:p w14:paraId="4F0DEAF0"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63FAE575" w14:textId="77777777" w:rsidR="00431614" w:rsidRDefault="00000000">
            <w:pPr>
              <w:widowControl w:val="0"/>
              <w:ind w:left="0"/>
              <w:jc w:val="both"/>
            </w:pPr>
            <w:r>
              <w:t>Hệ thống hiển thị danh sách cuộc trò chuyện</w:t>
            </w:r>
          </w:p>
        </w:tc>
      </w:tr>
      <w:tr w:rsidR="00431614" w14:paraId="6790C178" w14:textId="77777777">
        <w:trPr>
          <w:trHeight w:val="431"/>
        </w:trPr>
        <w:tc>
          <w:tcPr>
            <w:tcW w:w="2880" w:type="dxa"/>
            <w:shd w:val="clear" w:color="auto" w:fill="auto"/>
            <w:tcMar>
              <w:top w:w="72" w:type="dxa"/>
              <w:left w:w="72" w:type="dxa"/>
              <w:bottom w:w="72" w:type="dxa"/>
              <w:right w:w="72" w:type="dxa"/>
            </w:tcMar>
          </w:tcPr>
          <w:p w14:paraId="1073297A" w14:textId="77777777" w:rsidR="00431614" w:rsidRDefault="00000000">
            <w:pPr>
              <w:widowControl w:val="0"/>
              <w:ind w:left="0"/>
            </w:pPr>
            <w:r>
              <w:t>Điều kiện thất bại</w:t>
            </w:r>
          </w:p>
          <w:p w14:paraId="2D0AE49E"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15F15D30" w14:textId="77777777" w:rsidR="00431614" w:rsidRDefault="00000000">
            <w:pPr>
              <w:widowControl w:val="0"/>
              <w:ind w:left="0"/>
              <w:jc w:val="both"/>
            </w:pPr>
            <w:r>
              <w:t>Hệ thống không hiển thị danh sách cuộc trò chuyện</w:t>
            </w:r>
          </w:p>
        </w:tc>
      </w:tr>
      <w:tr w:rsidR="00431614" w14:paraId="6D530537" w14:textId="77777777">
        <w:trPr>
          <w:trHeight w:val="431"/>
        </w:trPr>
        <w:tc>
          <w:tcPr>
            <w:tcW w:w="2880" w:type="dxa"/>
            <w:shd w:val="clear" w:color="auto" w:fill="auto"/>
            <w:tcMar>
              <w:top w:w="72" w:type="dxa"/>
              <w:left w:w="72" w:type="dxa"/>
              <w:bottom w:w="72" w:type="dxa"/>
              <w:right w:w="72" w:type="dxa"/>
            </w:tcMar>
          </w:tcPr>
          <w:p w14:paraId="375AF9ED" w14:textId="77777777" w:rsidR="00431614" w:rsidRDefault="00000000">
            <w:pPr>
              <w:widowControl w:val="0"/>
              <w:ind w:left="0"/>
            </w:pPr>
            <w:r>
              <w:t>Luồng sự kiện chính</w:t>
            </w:r>
          </w:p>
          <w:p w14:paraId="3832D110"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108B3619" w14:textId="77777777" w:rsidR="00431614" w:rsidRDefault="00000000">
            <w:pPr>
              <w:widowControl w:val="0"/>
              <w:numPr>
                <w:ilvl w:val="0"/>
                <w:numId w:val="56"/>
              </w:numPr>
              <w:jc w:val="both"/>
            </w:pPr>
            <w:r>
              <w:t>Người dùng chọn chức năng Xem chi tiết cuộc trò chuyện</w:t>
            </w:r>
          </w:p>
          <w:p w14:paraId="47A7040B" w14:textId="77777777" w:rsidR="00431614" w:rsidRDefault="00000000">
            <w:pPr>
              <w:widowControl w:val="0"/>
              <w:numPr>
                <w:ilvl w:val="0"/>
                <w:numId w:val="56"/>
              </w:numPr>
              <w:jc w:val="both"/>
            </w:pPr>
            <w:r>
              <w:t>Hệ thống Truy xuất CSDL hiển thị thông tin chi tiết cuộc trò chuyện gồm: tên tài khoản, nội dung, thời gian.</w:t>
            </w:r>
          </w:p>
        </w:tc>
      </w:tr>
      <w:tr w:rsidR="00431614" w14:paraId="15387BF3" w14:textId="77777777">
        <w:trPr>
          <w:trHeight w:val="431"/>
        </w:trPr>
        <w:tc>
          <w:tcPr>
            <w:tcW w:w="2880" w:type="dxa"/>
            <w:shd w:val="clear" w:color="auto" w:fill="auto"/>
            <w:tcMar>
              <w:top w:w="72" w:type="dxa"/>
              <w:left w:w="72" w:type="dxa"/>
              <w:bottom w:w="72" w:type="dxa"/>
              <w:right w:w="72" w:type="dxa"/>
            </w:tcMar>
          </w:tcPr>
          <w:p w14:paraId="24FC0C6A" w14:textId="77777777" w:rsidR="00431614" w:rsidRDefault="00000000">
            <w:pPr>
              <w:widowControl w:val="0"/>
              <w:ind w:left="0"/>
              <w:jc w:val="both"/>
            </w:pPr>
            <w:r>
              <w:t>Luồng sự kiện thay thế</w:t>
            </w:r>
          </w:p>
          <w:p w14:paraId="7474F4AE"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45DB9D90" w14:textId="77777777" w:rsidR="00431614" w:rsidRDefault="00000000">
            <w:pPr>
              <w:widowControl w:val="0"/>
              <w:ind w:left="0"/>
              <w:jc w:val="both"/>
            </w:pPr>
            <w:r>
              <w:t>Không có</w:t>
            </w:r>
          </w:p>
        </w:tc>
      </w:tr>
      <w:tr w:rsidR="00431614" w14:paraId="73F41E27" w14:textId="77777777">
        <w:trPr>
          <w:trHeight w:val="431"/>
        </w:trPr>
        <w:tc>
          <w:tcPr>
            <w:tcW w:w="2880" w:type="dxa"/>
            <w:shd w:val="clear" w:color="auto" w:fill="auto"/>
            <w:tcMar>
              <w:top w:w="72" w:type="dxa"/>
              <w:left w:w="72" w:type="dxa"/>
              <w:bottom w:w="72" w:type="dxa"/>
              <w:right w:w="72" w:type="dxa"/>
            </w:tcMar>
          </w:tcPr>
          <w:p w14:paraId="32F7DC90" w14:textId="77777777" w:rsidR="00431614" w:rsidRDefault="00000000">
            <w:pPr>
              <w:widowControl w:val="0"/>
              <w:ind w:left="0"/>
              <w:jc w:val="both"/>
            </w:pPr>
            <w:r>
              <w:t>Luồng sự kiện ngoại lệ</w:t>
            </w:r>
          </w:p>
          <w:p w14:paraId="69D55E7F"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39971457" w14:textId="77777777" w:rsidR="00431614" w:rsidRDefault="00000000">
            <w:pPr>
              <w:widowControl w:val="0"/>
              <w:ind w:left="0"/>
              <w:jc w:val="both"/>
            </w:pPr>
            <w:r>
              <w:t>Không có</w:t>
            </w:r>
          </w:p>
        </w:tc>
      </w:tr>
    </w:tbl>
    <w:p w14:paraId="7735A21F" w14:textId="77777777" w:rsidR="00431614" w:rsidRDefault="00000000">
      <w:pPr>
        <w:tabs>
          <w:tab w:val="center" w:pos="4680"/>
        </w:tabs>
        <w:spacing w:after="0" w:line="360" w:lineRule="auto"/>
        <w:ind w:left="0"/>
        <w:jc w:val="both"/>
      </w:pPr>
      <w:del w:id="428" w:author="Dũng Hạ Quang" w:date="2023-11-06T15:06:00Z">
        <w:r w:rsidDel="00C22101">
          <w:br w:type="page"/>
        </w:r>
      </w:del>
    </w:p>
    <w:p w14:paraId="5F996516" w14:textId="77777777" w:rsidR="00431614" w:rsidRDefault="00000000">
      <w:pPr>
        <w:numPr>
          <w:ilvl w:val="0"/>
          <w:numId w:val="52"/>
        </w:numPr>
        <w:tabs>
          <w:tab w:val="center" w:pos="4680"/>
        </w:tabs>
      </w:pPr>
      <w:r>
        <w:t xml:space="preserve">Lưu trữ và bảo mật : </w:t>
      </w:r>
    </w:p>
    <w:tbl>
      <w:tblPr>
        <w:tblStyle w:val="affff4"/>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282ED371" w14:textId="77777777">
        <w:trPr>
          <w:trHeight w:val="431"/>
        </w:trPr>
        <w:tc>
          <w:tcPr>
            <w:tcW w:w="2880" w:type="dxa"/>
            <w:shd w:val="clear" w:color="auto" w:fill="auto"/>
            <w:tcMar>
              <w:top w:w="72" w:type="dxa"/>
              <w:left w:w="72" w:type="dxa"/>
              <w:bottom w:w="72" w:type="dxa"/>
              <w:right w:w="72" w:type="dxa"/>
            </w:tcMar>
          </w:tcPr>
          <w:p w14:paraId="1AC7F781"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046EC2AB" w14:textId="77777777" w:rsidR="00431614" w:rsidRDefault="00000000">
            <w:pPr>
              <w:widowControl w:val="0"/>
              <w:ind w:left="0"/>
              <w:jc w:val="both"/>
            </w:pPr>
            <w:r>
              <w:t>Lưu trữ và bảo mật</w:t>
            </w:r>
          </w:p>
        </w:tc>
      </w:tr>
      <w:tr w:rsidR="00431614" w14:paraId="52123767" w14:textId="77777777">
        <w:trPr>
          <w:trHeight w:val="431"/>
        </w:trPr>
        <w:tc>
          <w:tcPr>
            <w:tcW w:w="2880" w:type="dxa"/>
            <w:shd w:val="clear" w:color="auto" w:fill="auto"/>
            <w:tcMar>
              <w:top w:w="72" w:type="dxa"/>
              <w:left w:w="72" w:type="dxa"/>
              <w:bottom w:w="72" w:type="dxa"/>
              <w:right w:w="72" w:type="dxa"/>
            </w:tcMar>
          </w:tcPr>
          <w:p w14:paraId="27726E2B"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6BF93279" w14:textId="77777777" w:rsidR="00431614" w:rsidRDefault="00000000">
            <w:pPr>
              <w:widowControl w:val="0"/>
              <w:ind w:left="0"/>
              <w:jc w:val="both"/>
            </w:pPr>
            <w:r>
              <w:t>Giúp bộ phận quản trị, CSKH lưu trữ và bảo mật</w:t>
            </w:r>
          </w:p>
        </w:tc>
      </w:tr>
      <w:tr w:rsidR="00431614" w14:paraId="38CDCC04" w14:textId="77777777">
        <w:trPr>
          <w:trHeight w:val="431"/>
        </w:trPr>
        <w:tc>
          <w:tcPr>
            <w:tcW w:w="2880" w:type="dxa"/>
            <w:shd w:val="clear" w:color="auto" w:fill="auto"/>
            <w:tcMar>
              <w:top w:w="72" w:type="dxa"/>
              <w:left w:w="72" w:type="dxa"/>
              <w:bottom w:w="72" w:type="dxa"/>
              <w:right w:w="72" w:type="dxa"/>
            </w:tcMar>
          </w:tcPr>
          <w:p w14:paraId="1FE4568B"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15D8CA19" w14:textId="77777777" w:rsidR="00431614" w:rsidRDefault="00000000">
            <w:pPr>
              <w:widowControl w:val="0"/>
              <w:ind w:left="0"/>
              <w:jc w:val="both"/>
            </w:pPr>
            <w:r>
              <w:t>Quản trị hệ thống, CSKH</w:t>
            </w:r>
          </w:p>
        </w:tc>
      </w:tr>
      <w:tr w:rsidR="00431614" w14:paraId="1EA47861" w14:textId="77777777">
        <w:trPr>
          <w:trHeight w:val="431"/>
        </w:trPr>
        <w:tc>
          <w:tcPr>
            <w:tcW w:w="2880" w:type="dxa"/>
            <w:shd w:val="clear" w:color="auto" w:fill="auto"/>
            <w:tcMar>
              <w:top w:w="72" w:type="dxa"/>
              <w:left w:w="72" w:type="dxa"/>
              <w:bottom w:w="72" w:type="dxa"/>
              <w:right w:w="72" w:type="dxa"/>
            </w:tcMar>
          </w:tcPr>
          <w:p w14:paraId="4A18925D" w14:textId="77777777" w:rsidR="00431614" w:rsidRDefault="00000000">
            <w:pPr>
              <w:widowControl w:val="0"/>
              <w:ind w:left="0"/>
            </w:pPr>
            <w:r>
              <w:t>Điều kiện kích hoạt</w:t>
            </w:r>
          </w:p>
          <w:p w14:paraId="2BB3DC9E"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2E236347" w14:textId="77777777" w:rsidR="00431614" w:rsidRDefault="00000000">
            <w:pPr>
              <w:widowControl w:val="0"/>
              <w:ind w:left="0"/>
              <w:jc w:val="both"/>
            </w:pPr>
            <w:r>
              <w:t>Người dùng chọn mục Lưu trữ và bảo mật</w:t>
            </w:r>
          </w:p>
        </w:tc>
      </w:tr>
      <w:tr w:rsidR="00431614" w14:paraId="0D57F84F" w14:textId="77777777">
        <w:trPr>
          <w:trHeight w:val="431"/>
        </w:trPr>
        <w:tc>
          <w:tcPr>
            <w:tcW w:w="2880" w:type="dxa"/>
            <w:shd w:val="clear" w:color="auto" w:fill="auto"/>
            <w:tcMar>
              <w:top w:w="72" w:type="dxa"/>
              <w:left w:w="72" w:type="dxa"/>
              <w:bottom w:w="72" w:type="dxa"/>
              <w:right w:w="72" w:type="dxa"/>
            </w:tcMar>
          </w:tcPr>
          <w:p w14:paraId="26AAF60F" w14:textId="77777777" w:rsidR="00431614" w:rsidRDefault="00000000">
            <w:pPr>
              <w:widowControl w:val="0"/>
              <w:ind w:left="0"/>
            </w:pPr>
            <w:r>
              <w:t>Điều kiện tiên quyết</w:t>
            </w:r>
          </w:p>
          <w:p w14:paraId="07AE689B"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48EFBCE7" w14:textId="77777777" w:rsidR="00431614" w:rsidRDefault="00000000">
            <w:pPr>
              <w:widowControl w:val="0"/>
              <w:ind w:left="0"/>
              <w:jc w:val="both"/>
            </w:pPr>
            <w:r>
              <w:t>Người dùng đăng nhập thành công</w:t>
            </w:r>
          </w:p>
          <w:p w14:paraId="302EC568" w14:textId="77777777" w:rsidR="00431614" w:rsidRDefault="00000000">
            <w:pPr>
              <w:widowControl w:val="0"/>
              <w:ind w:left="0"/>
              <w:jc w:val="both"/>
            </w:pPr>
            <w:r>
              <w:t>Hệ thống đã lưu thông tin trong CSDL</w:t>
            </w:r>
          </w:p>
        </w:tc>
      </w:tr>
      <w:tr w:rsidR="00431614" w14:paraId="590F7E8A" w14:textId="77777777">
        <w:trPr>
          <w:trHeight w:val="431"/>
        </w:trPr>
        <w:tc>
          <w:tcPr>
            <w:tcW w:w="2880" w:type="dxa"/>
            <w:shd w:val="clear" w:color="auto" w:fill="auto"/>
            <w:tcMar>
              <w:top w:w="72" w:type="dxa"/>
              <w:left w:w="72" w:type="dxa"/>
              <w:bottom w:w="72" w:type="dxa"/>
              <w:right w:w="72" w:type="dxa"/>
            </w:tcMar>
          </w:tcPr>
          <w:p w14:paraId="02DD93CB" w14:textId="77777777" w:rsidR="00431614" w:rsidRDefault="00000000">
            <w:pPr>
              <w:widowControl w:val="0"/>
              <w:ind w:left="0"/>
            </w:pPr>
            <w:r>
              <w:t>Điều kiện thành công</w:t>
            </w:r>
          </w:p>
          <w:p w14:paraId="097B82DB"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6257B033" w14:textId="77777777" w:rsidR="00431614" w:rsidRDefault="00000000">
            <w:pPr>
              <w:widowControl w:val="0"/>
              <w:ind w:left="0"/>
              <w:jc w:val="both"/>
            </w:pPr>
            <w:r>
              <w:t>Hệ thống hiển thị lưu trữ và bảo mật cuộc trò chuyện thành công</w:t>
            </w:r>
          </w:p>
        </w:tc>
      </w:tr>
      <w:tr w:rsidR="00431614" w14:paraId="1BBA3A26" w14:textId="77777777">
        <w:trPr>
          <w:trHeight w:val="431"/>
        </w:trPr>
        <w:tc>
          <w:tcPr>
            <w:tcW w:w="2880" w:type="dxa"/>
            <w:shd w:val="clear" w:color="auto" w:fill="auto"/>
            <w:tcMar>
              <w:top w:w="72" w:type="dxa"/>
              <w:left w:w="72" w:type="dxa"/>
              <w:bottom w:w="72" w:type="dxa"/>
              <w:right w:w="72" w:type="dxa"/>
            </w:tcMar>
          </w:tcPr>
          <w:p w14:paraId="427665E0" w14:textId="77777777" w:rsidR="00431614" w:rsidRDefault="00000000">
            <w:pPr>
              <w:widowControl w:val="0"/>
              <w:ind w:left="0"/>
            </w:pPr>
            <w:r>
              <w:t>Điều kiện thất bại</w:t>
            </w:r>
          </w:p>
          <w:p w14:paraId="532F11E0"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4FCD8D80" w14:textId="77777777" w:rsidR="00431614" w:rsidRDefault="00000000">
            <w:pPr>
              <w:widowControl w:val="0"/>
              <w:ind w:left="0"/>
              <w:jc w:val="both"/>
            </w:pPr>
            <w:r>
              <w:t>Hệ thống hiển thị lưu trữ và bảo mật cuộc trò chuyện không thành công</w:t>
            </w:r>
          </w:p>
        </w:tc>
      </w:tr>
      <w:tr w:rsidR="00431614" w14:paraId="0B6C3685" w14:textId="77777777">
        <w:trPr>
          <w:trHeight w:val="431"/>
        </w:trPr>
        <w:tc>
          <w:tcPr>
            <w:tcW w:w="2880" w:type="dxa"/>
            <w:shd w:val="clear" w:color="auto" w:fill="auto"/>
            <w:tcMar>
              <w:top w:w="72" w:type="dxa"/>
              <w:left w:w="72" w:type="dxa"/>
              <w:bottom w:w="72" w:type="dxa"/>
              <w:right w:w="72" w:type="dxa"/>
            </w:tcMar>
          </w:tcPr>
          <w:p w14:paraId="525584B1" w14:textId="77777777" w:rsidR="00431614" w:rsidRDefault="00000000">
            <w:pPr>
              <w:widowControl w:val="0"/>
              <w:ind w:left="0"/>
            </w:pPr>
            <w:r>
              <w:t>Luồng sự kiện chính</w:t>
            </w:r>
          </w:p>
          <w:p w14:paraId="35D05FAE"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15F366D6" w14:textId="77777777" w:rsidR="00431614" w:rsidRDefault="00000000">
            <w:pPr>
              <w:widowControl w:val="0"/>
              <w:numPr>
                <w:ilvl w:val="0"/>
                <w:numId w:val="92"/>
              </w:numPr>
              <w:jc w:val="both"/>
            </w:pPr>
            <w:r>
              <w:t>Người dùng chọn chức năng Xem danh sách cuộc trò chuyện</w:t>
            </w:r>
          </w:p>
          <w:p w14:paraId="35BCE44D" w14:textId="77777777" w:rsidR="00431614" w:rsidRDefault="00000000">
            <w:pPr>
              <w:widowControl w:val="0"/>
              <w:numPr>
                <w:ilvl w:val="0"/>
                <w:numId w:val="92"/>
              </w:numPr>
              <w:jc w:val="both"/>
            </w:pPr>
            <w:r>
              <w:t>Hệ thống Truy xuất CSDL hiển thị thông tin danh sách cuộc trò chuyện.</w:t>
            </w:r>
          </w:p>
          <w:p w14:paraId="2A8F3F88" w14:textId="77777777" w:rsidR="00431614" w:rsidRDefault="00000000">
            <w:pPr>
              <w:widowControl w:val="0"/>
              <w:numPr>
                <w:ilvl w:val="0"/>
                <w:numId w:val="92"/>
              </w:numPr>
              <w:jc w:val="both"/>
            </w:pPr>
            <w:r>
              <w:t xml:space="preserve">Người dùng chọn chức năng Lưu trữ và bảo mật cuộc trò chuyện </w:t>
            </w:r>
          </w:p>
          <w:p w14:paraId="54850AEA" w14:textId="77777777" w:rsidR="00431614" w:rsidRDefault="00000000">
            <w:pPr>
              <w:widowControl w:val="0"/>
              <w:numPr>
                <w:ilvl w:val="0"/>
                <w:numId w:val="92"/>
              </w:numPr>
              <w:jc w:val="both"/>
            </w:pPr>
            <w:r>
              <w:t>Hệ thống hiển thị yêu cầu xác nhận</w:t>
            </w:r>
          </w:p>
          <w:p w14:paraId="0F0089EE" w14:textId="77777777" w:rsidR="00431614" w:rsidRDefault="00000000">
            <w:pPr>
              <w:widowControl w:val="0"/>
              <w:numPr>
                <w:ilvl w:val="0"/>
                <w:numId w:val="92"/>
              </w:numPr>
              <w:jc w:val="both"/>
            </w:pPr>
            <w:r>
              <w:t>Người dùng chọn Đồng ý</w:t>
            </w:r>
          </w:p>
          <w:p w14:paraId="22B8178D" w14:textId="77777777" w:rsidR="00431614" w:rsidRDefault="00000000">
            <w:pPr>
              <w:widowControl w:val="0"/>
              <w:numPr>
                <w:ilvl w:val="0"/>
                <w:numId w:val="92"/>
              </w:numPr>
              <w:jc w:val="both"/>
            </w:pPr>
            <w:r>
              <w:t>Hệ thống lưu vào CSDL và báo thành công</w:t>
            </w:r>
          </w:p>
        </w:tc>
      </w:tr>
      <w:tr w:rsidR="00431614" w14:paraId="6DE4D37C" w14:textId="77777777">
        <w:trPr>
          <w:trHeight w:val="431"/>
        </w:trPr>
        <w:tc>
          <w:tcPr>
            <w:tcW w:w="2880" w:type="dxa"/>
            <w:shd w:val="clear" w:color="auto" w:fill="auto"/>
            <w:tcMar>
              <w:top w:w="72" w:type="dxa"/>
              <w:left w:w="72" w:type="dxa"/>
              <w:bottom w:w="72" w:type="dxa"/>
              <w:right w:w="72" w:type="dxa"/>
            </w:tcMar>
          </w:tcPr>
          <w:p w14:paraId="51744BEE" w14:textId="77777777" w:rsidR="00431614" w:rsidRDefault="00000000">
            <w:pPr>
              <w:widowControl w:val="0"/>
              <w:ind w:left="0"/>
              <w:jc w:val="both"/>
            </w:pPr>
            <w:r>
              <w:t>Luồng sự kiện thay thế</w:t>
            </w:r>
          </w:p>
          <w:p w14:paraId="7591CB77"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7537848C" w14:textId="77777777" w:rsidR="00431614" w:rsidRDefault="00000000">
            <w:pPr>
              <w:widowControl w:val="0"/>
              <w:ind w:left="0"/>
              <w:jc w:val="both"/>
            </w:pPr>
            <w:r>
              <w:t>Tại bước 5: Người dùng không chọn Đồng ý, hệ thống không cập nhật dữ liệu và quay lại bước 2.</w:t>
            </w:r>
          </w:p>
        </w:tc>
      </w:tr>
      <w:tr w:rsidR="00431614" w14:paraId="48CAECEF" w14:textId="77777777">
        <w:trPr>
          <w:trHeight w:val="431"/>
        </w:trPr>
        <w:tc>
          <w:tcPr>
            <w:tcW w:w="2880" w:type="dxa"/>
            <w:shd w:val="clear" w:color="auto" w:fill="auto"/>
            <w:tcMar>
              <w:top w:w="72" w:type="dxa"/>
              <w:left w:w="72" w:type="dxa"/>
              <w:bottom w:w="72" w:type="dxa"/>
              <w:right w:w="72" w:type="dxa"/>
            </w:tcMar>
          </w:tcPr>
          <w:p w14:paraId="7E923A26" w14:textId="77777777" w:rsidR="00431614" w:rsidRDefault="00000000">
            <w:pPr>
              <w:widowControl w:val="0"/>
              <w:ind w:left="0"/>
              <w:jc w:val="both"/>
            </w:pPr>
            <w:r>
              <w:t>Luồng sự kiện ngoại lệ</w:t>
            </w:r>
          </w:p>
          <w:p w14:paraId="4ACDB89E"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51306621" w14:textId="77777777" w:rsidR="00431614" w:rsidRDefault="00000000">
            <w:pPr>
              <w:widowControl w:val="0"/>
              <w:ind w:left="0"/>
              <w:jc w:val="both"/>
            </w:pPr>
            <w:r>
              <w:t>Không có</w:t>
            </w:r>
          </w:p>
        </w:tc>
      </w:tr>
    </w:tbl>
    <w:p w14:paraId="2BF06AB6" w14:textId="77777777" w:rsidR="00431614" w:rsidRDefault="00431614">
      <w:pPr>
        <w:tabs>
          <w:tab w:val="center" w:pos="4680"/>
        </w:tabs>
        <w:spacing w:after="0" w:line="360" w:lineRule="auto"/>
        <w:ind w:left="0"/>
        <w:jc w:val="both"/>
      </w:pPr>
    </w:p>
    <w:p w14:paraId="413A9272" w14:textId="77777777" w:rsidR="00431614" w:rsidRDefault="00000000">
      <w:pPr>
        <w:numPr>
          <w:ilvl w:val="0"/>
          <w:numId w:val="4"/>
        </w:numPr>
        <w:tabs>
          <w:tab w:val="center" w:pos="4680"/>
        </w:tabs>
        <w:spacing w:after="0" w:line="360" w:lineRule="auto"/>
        <w:jc w:val="both"/>
        <w:rPr>
          <w:b/>
        </w:rPr>
      </w:pPr>
      <w:r>
        <w:rPr>
          <w:b/>
        </w:rPr>
        <w:t>Hỗ trợ khách hàng:</w:t>
      </w:r>
    </w:p>
    <w:p w14:paraId="7F110071" w14:textId="77777777" w:rsidR="00431614" w:rsidRDefault="00000000">
      <w:pPr>
        <w:numPr>
          <w:ilvl w:val="1"/>
          <w:numId w:val="4"/>
        </w:numPr>
        <w:tabs>
          <w:tab w:val="center" w:pos="4680"/>
        </w:tabs>
      </w:pPr>
      <w:r>
        <w:t>Tiếp nhận yêu cầu:</w:t>
      </w:r>
    </w:p>
    <w:tbl>
      <w:tblPr>
        <w:tblStyle w:val="affff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4D73B513" w14:textId="77777777">
        <w:trPr>
          <w:trHeight w:val="431"/>
        </w:trPr>
        <w:tc>
          <w:tcPr>
            <w:tcW w:w="2880" w:type="dxa"/>
            <w:shd w:val="clear" w:color="auto" w:fill="auto"/>
            <w:tcMar>
              <w:top w:w="72" w:type="dxa"/>
              <w:left w:w="72" w:type="dxa"/>
              <w:bottom w:w="72" w:type="dxa"/>
              <w:right w:w="72" w:type="dxa"/>
            </w:tcMar>
          </w:tcPr>
          <w:p w14:paraId="4A4AF7DF" w14:textId="77777777" w:rsidR="00431614" w:rsidRDefault="00000000">
            <w:pPr>
              <w:widowControl w:val="0"/>
              <w:ind w:left="0"/>
            </w:pPr>
            <w:r>
              <w:t>Tên Use Case</w:t>
            </w:r>
            <w:r>
              <w:br/>
              <w:t>(Usecase Name)</w:t>
            </w:r>
          </w:p>
        </w:tc>
        <w:tc>
          <w:tcPr>
            <w:tcW w:w="5760" w:type="dxa"/>
            <w:shd w:val="clear" w:color="auto" w:fill="auto"/>
            <w:tcMar>
              <w:top w:w="100" w:type="dxa"/>
              <w:left w:w="100" w:type="dxa"/>
              <w:bottom w:w="100" w:type="dxa"/>
              <w:right w:w="100" w:type="dxa"/>
            </w:tcMar>
          </w:tcPr>
          <w:p w14:paraId="3913F390" w14:textId="77777777" w:rsidR="00431614" w:rsidRDefault="00000000">
            <w:pPr>
              <w:widowControl w:val="0"/>
              <w:ind w:left="0"/>
              <w:jc w:val="both"/>
            </w:pPr>
            <w:r>
              <w:t>Tiếp nhận yêu cầu</w:t>
            </w:r>
          </w:p>
        </w:tc>
      </w:tr>
      <w:tr w:rsidR="00431614" w14:paraId="5ECEED28" w14:textId="77777777">
        <w:trPr>
          <w:trHeight w:val="431"/>
        </w:trPr>
        <w:tc>
          <w:tcPr>
            <w:tcW w:w="2880" w:type="dxa"/>
            <w:shd w:val="clear" w:color="auto" w:fill="auto"/>
            <w:tcMar>
              <w:top w:w="72" w:type="dxa"/>
              <w:left w:w="72" w:type="dxa"/>
              <w:bottom w:w="72" w:type="dxa"/>
              <w:right w:w="72" w:type="dxa"/>
            </w:tcMar>
          </w:tcPr>
          <w:p w14:paraId="6AF68AF8" w14:textId="77777777" w:rsidR="00431614" w:rsidRDefault="00000000">
            <w:pPr>
              <w:widowControl w:val="0"/>
              <w:ind w:left="0"/>
            </w:pPr>
            <w:r>
              <w:t>Mô tả (Description)</w:t>
            </w:r>
          </w:p>
        </w:tc>
        <w:tc>
          <w:tcPr>
            <w:tcW w:w="5760" w:type="dxa"/>
            <w:shd w:val="clear" w:color="auto" w:fill="auto"/>
            <w:tcMar>
              <w:top w:w="100" w:type="dxa"/>
              <w:left w:w="100" w:type="dxa"/>
              <w:bottom w:w="100" w:type="dxa"/>
              <w:right w:w="100" w:type="dxa"/>
            </w:tcMar>
          </w:tcPr>
          <w:p w14:paraId="0F3E299C" w14:textId="77777777" w:rsidR="00431614" w:rsidRDefault="00000000">
            <w:pPr>
              <w:widowControl w:val="0"/>
              <w:ind w:left="0"/>
              <w:jc w:val="both"/>
            </w:pPr>
            <w:r>
              <w:t>Giúp bộ phận quản trị, CSKH tiếp nhận yêu cầu của khách hàng</w:t>
            </w:r>
          </w:p>
        </w:tc>
      </w:tr>
      <w:tr w:rsidR="00431614" w14:paraId="757DA8E6" w14:textId="77777777">
        <w:trPr>
          <w:cantSplit/>
          <w:trHeight w:val="431"/>
        </w:trPr>
        <w:tc>
          <w:tcPr>
            <w:tcW w:w="2880" w:type="dxa"/>
            <w:shd w:val="clear" w:color="auto" w:fill="auto"/>
            <w:tcMar>
              <w:top w:w="72" w:type="dxa"/>
              <w:left w:w="72" w:type="dxa"/>
              <w:bottom w:w="72" w:type="dxa"/>
              <w:right w:w="72" w:type="dxa"/>
            </w:tcMar>
          </w:tcPr>
          <w:p w14:paraId="436D0D2B" w14:textId="77777777" w:rsidR="00431614" w:rsidRDefault="00000000">
            <w:pPr>
              <w:widowControl w:val="0"/>
              <w:ind w:left="0"/>
            </w:pPr>
            <w:r>
              <w:t>Tác nhân chính (Actor)</w:t>
            </w:r>
          </w:p>
        </w:tc>
        <w:tc>
          <w:tcPr>
            <w:tcW w:w="5760" w:type="dxa"/>
            <w:shd w:val="clear" w:color="auto" w:fill="auto"/>
            <w:tcMar>
              <w:top w:w="100" w:type="dxa"/>
              <w:left w:w="100" w:type="dxa"/>
              <w:bottom w:w="100" w:type="dxa"/>
              <w:right w:w="100" w:type="dxa"/>
            </w:tcMar>
          </w:tcPr>
          <w:p w14:paraId="499F0B34" w14:textId="77777777" w:rsidR="00431614" w:rsidRDefault="00000000">
            <w:pPr>
              <w:widowControl w:val="0"/>
              <w:ind w:left="0"/>
              <w:jc w:val="both"/>
            </w:pPr>
            <w:r>
              <w:t>Quản trị hệ thống, CSKH</w:t>
            </w:r>
          </w:p>
        </w:tc>
      </w:tr>
      <w:tr w:rsidR="00431614" w14:paraId="2D4A8D97" w14:textId="77777777">
        <w:trPr>
          <w:trHeight w:val="431"/>
        </w:trPr>
        <w:tc>
          <w:tcPr>
            <w:tcW w:w="2880" w:type="dxa"/>
            <w:shd w:val="clear" w:color="auto" w:fill="auto"/>
            <w:tcMar>
              <w:top w:w="72" w:type="dxa"/>
              <w:left w:w="72" w:type="dxa"/>
              <w:bottom w:w="72" w:type="dxa"/>
              <w:right w:w="72" w:type="dxa"/>
            </w:tcMar>
          </w:tcPr>
          <w:p w14:paraId="70C565AE" w14:textId="77777777" w:rsidR="00431614" w:rsidRDefault="00000000">
            <w:pPr>
              <w:widowControl w:val="0"/>
              <w:ind w:left="0"/>
            </w:pPr>
            <w:r>
              <w:t>Điều kiện kích hoạt</w:t>
            </w:r>
          </w:p>
          <w:p w14:paraId="5FDAB43A" w14:textId="77777777" w:rsidR="00431614" w:rsidRDefault="00000000">
            <w:pPr>
              <w:widowControl w:val="0"/>
              <w:ind w:left="0"/>
            </w:pPr>
            <w:r>
              <w:t>(Trigger)</w:t>
            </w:r>
          </w:p>
        </w:tc>
        <w:tc>
          <w:tcPr>
            <w:tcW w:w="5760" w:type="dxa"/>
            <w:shd w:val="clear" w:color="auto" w:fill="auto"/>
            <w:tcMar>
              <w:top w:w="100" w:type="dxa"/>
              <w:left w:w="100" w:type="dxa"/>
              <w:bottom w:w="100" w:type="dxa"/>
              <w:right w:w="100" w:type="dxa"/>
            </w:tcMar>
          </w:tcPr>
          <w:p w14:paraId="64410430" w14:textId="77777777" w:rsidR="00431614" w:rsidRDefault="00000000">
            <w:pPr>
              <w:widowControl w:val="0"/>
              <w:ind w:left="0"/>
              <w:jc w:val="both"/>
            </w:pPr>
            <w:r>
              <w:t>Người dùng chọn mục Tiếp nhận yêu cầu</w:t>
            </w:r>
          </w:p>
        </w:tc>
      </w:tr>
      <w:tr w:rsidR="00431614" w14:paraId="39BC7824" w14:textId="77777777">
        <w:trPr>
          <w:trHeight w:val="431"/>
        </w:trPr>
        <w:tc>
          <w:tcPr>
            <w:tcW w:w="2880" w:type="dxa"/>
            <w:shd w:val="clear" w:color="auto" w:fill="auto"/>
            <w:tcMar>
              <w:top w:w="72" w:type="dxa"/>
              <w:left w:w="72" w:type="dxa"/>
              <w:bottom w:w="72" w:type="dxa"/>
              <w:right w:w="72" w:type="dxa"/>
            </w:tcMar>
          </w:tcPr>
          <w:p w14:paraId="20269FC4" w14:textId="77777777" w:rsidR="00431614" w:rsidRDefault="00000000">
            <w:pPr>
              <w:widowControl w:val="0"/>
              <w:ind w:left="0"/>
            </w:pPr>
            <w:r>
              <w:t>Điều kiện tiên quyết</w:t>
            </w:r>
          </w:p>
          <w:p w14:paraId="04CBE7BE" w14:textId="77777777" w:rsidR="00431614" w:rsidRDefault="00000000">
            <w:pPr>
              <w:widowControl w:val="0"/>
              <w:ind w:left="0"/>
            </w:pPr>
            <w:r>
              <w:t>(Pre - Condition)</w:t>
            </w:r>
          </w:p>
        </w:tc>
        <w:tc>
          <w:tcPr>
            <w:tcW w:w="5760" w:type="dxa"/>
            <w:shd w:val="clear" w:color="auto" w:fill="auto"/>
            <w:tcMar>
              <w:top w:w="100" w:type="dxa"/>
              <w:left w:w="100" w:type="dxa"/>
              <w:bottom w:w="100" w:type="dxa"/>
              <w:right w:w="100" w:type="dxa"/>
            </w:tcMar>
          </w:tcPr>
          <w:p w14:paraId="1D8606B8" w14:textId="77777777" w:rsidR="00431614" w:rsidRDefault="00000000">
            <w:pPr>
              <w:widowControl w:val="0"/>
              <w:ind w:left="0"/>
              <w:jc w:val="both"/>
            </w:pPr>
            <w:r>
              <w:t>Người dùng đăng nhập thành công</w:t>
            </w:r>
          </w:p>
        </w:tc>
      </w:tr>
      <w:tr w:rsidR="00431614" w14:paraId="4B472B76" w14:textId="77777777">
        <w:trPr>
          <w:trHeight w:val="431"/>
        </w:trPr>
        <w:tc>
          <w:tcPr>
            <w:tcW w:w="2880" w:type="dxa"/>
            <w:shd w:val="clear" w:color="auto" w:fill="auto"/>
            <w:tcMar>
              <w:top w:w="72" w:type="dxa"/>
              <w:left w:w="72" w:type="dxa"/>
              <w:bottom w:w="72" w:type="dxa"/>
              <w:right w:w="72" w:type="dxa"/>
            </w:tcMar>
          </w:tcPr>
          <w:p w14:paraId="0E59D8DE" w14:textId="77777777" w:rsidR="00431614" w:rsidRDefault="00000000">
            <w:pPr>
              <w:widowControl w:val="0"/>
              <w:ind w:left="0"/>
            </w:pPr>
            <w:r>
              <w:t>Điều kiện thành công</w:t>
            </w:r>
          </w:p>
          <w:p w14:paraId="27E183AF" w14:textId="77777777" w:rsidR="00431614" w:rsidRDefault="00000000">
            <w:pPr>
              <w:widowControl w:val="0"/>
              <w:ind w:left="0"/>
            </w:pPr>
            <w:r>
              <w:t>(Post - Condition)</w:t>
            </w:r>
          </w:p>
        </w:tc>
        <w:tc>
          <w:tcPr>
            <w:tcW w:w="5760" w:type="dxa"/>
            <w:shd w:val="clear" w:color="auto" w:fill="auto"/>
            <w:tcMar>
              <w:top w:w="100" w:type="dxa"/>
              <w:left w:w="100" w:type="dxa"/>
              <w:bottom w:w="100" w:type="dxa"/>
              <w:right w:w="100" w:type="dxa"/>
            </w:tcMar>
          </w:tcPr>
          <w:p w14:paraId="11858B8C" w14:textId="77777777" w:rsidR="00431614" w:rsidRDefault="00000000">
            <w:pPr>
              <w:widowControl w:val="0"/>
              <w:ind w:left="0"/>
              <w:jc w:val="both"/>
            </w:pPr>
            <w:r>
              <w:t>Hệ thống hiển thị mục tiếp nhận yêu cầu</w:t>
            </w:r>
          </w:p>
        </w:tc>
      </w:tr>
      <w:tr w:rsidR="00431614" w14:paraId="78B8E3AE" w14:textId="77777777">
        <w:trPr>
          <w:trHeight w:val="431"/>
        </w:trPr>
        <w:tc>
          <w:tcPr>
            <w:tcW w:w="2880" w:type="dxa"/>
            <w:shd w:val="clear" w:color="auto" w:fill="auto"/>
            <w:tcMar>
              <w:top w:w="72" w:type="dxa"/>
              <w:left w:w="72" w:type="dxa"/>
              <w:bottom w:w="72" w:type="dxa"/>
              <w:right w:w="72" w:type="dxa"/>
            </w:tcMar>
          </w:tcPr>
          <w:p w14:paraId="045B3127" w14:textId="77777777" w:rsidR="00431614" w:rsidRDefault="00000000">
            <w:pPr>
              <w:widowControl w:val="0"/>
              <w:ind w:left="0"/>
            </w:pPr>
            <w:r>
              <w:t>Điều kiện thất bại</w:t>
            </w:r>
          </w:p>
          <w:p w14:paraId="39794C22" w14:textId="77777777" w:rsidR="00431614" w:rsidRDefault="00000000">
            <w:pPr>
              <w:widowControl w:val="0"/>
              <w:ind w:left="0"/>
            </w:pPr>
            <w:r>
              <w:t>(Failed - Condition)</w:t>
            </w:r>
          </w:p>
        </w:tc>
        <w:tc>
          <w:tcPr>
            <w:tcW w:w="5760" w:type="dxa"/>
            <w:shd w:val="clear" w:color="auto" w:fill="auto"/>
            <w:tcMar>
              <w:top w:w="100" w:type="dxa"/>
              <w:left w:w="100" w:type="dxa"/>
              <w:bottom w:w="100" w:type="dxa"/>
              <w:right w:w="100" w:type="dxa"/>
            </w:tcMar>
          </w:tcPr>
          <w:p w14:paraId="7D6A7935" w14:textId="77777777" w:rsidR="00431614" w:rsidRDefault="00000000">
            <w:pPr>
              <w:widowControl w:val="0"/>
              <w:ind w:left="0"/>
              <w:jc w:val="both"/>
            </w:pPr>
            <w:r>
              <w:t>Hệ thống không hiển thị mục tiếp nhận yêu cầu</w:t>
            </w:r>
          </w:p>
        </w:tc>
      </w:tr>
      <w:tr w:rsidR="00431614" w14:paraId="21E3FF5D" w14:textId="77777777">
        <w:trPr>
          <w:trHeight w:val="431"/>
        </w:trPr>
        <w:tc>
          <w:tcPr>
            <w:tcW w:w="2880" w:type="dxa"/>
            <w:shd w:val="clear" w:color="auto" w:fill="auto"/>
            <w:tcMar>
              <w:top w:w="72" w:type="dxa"/>
              <w:left w:w="72" w:type="dxa"/>
              <w:bottom w:w="72" w:type="dxa"/>
              <w:right w:w="72" w:type="dxa"/>
            </w:tcMar>
          </w:tcPr>
          <w:p w14:paraId="68038D1C" w14:textId="77777777" w:rsidR="00431614" w:rsidRDefault="00000000">
            <w:pPr>
              <w:widowControl w:val="0"/>
              <w:ind w:left="0"/>
            </w:pPr>
            <w:r>
              <w:t>Luồng sự kiện chính</w:t>
            </w:r>
          </w:p>
          <w:p w14:paraId="6B495199" w14:textId="77777777" w:rsidR="00431614" w:rsidRDefault="00000000">
            <w:pPr>
              <w:widowControl w:val="0"/>
              <w:ind w:left="0"/>
            </w:pPr>
            <w:r>
              <w:t>(Basic Flow)</w:t>
            </w:r>
          </w:p>
        </w:tc>
        <w:tc>
          <w:tcPr>
            <w:tcW w:w="5760" w:type="dxa"/>
            <w:shd w:val="clear" w:color="auto" w:fill="auto"/>
            <w:tcMar>
              <w:top w:w="100" w:type="dxa"/>
              <w:left w:w="100" w:type="dxa"/>
              <w:bottom w:w="100" w:type="dxa"/>
              <w:right w:w="100" w:type="dxa"/>
            </w:tcMar>
          </w:tcPr>
          <w:p w14:paraId="76CC4008" w14:textId="77777777" w:rsidR="00431614" w:rsidRDefault="00000000">
            <w:pPr>
              <w:widowControl w:val="0"/>
              <w:numPr>
                <w:ilvl w:val="0"/>
                <w:numId w:val="102"/>
              </w:numPr>
              <w:jc w:val="both"/>
            </w:pPr>
            <w:r>
              <w:t>Người dùng chọn chức năng Hỗ trợ khách hàng</w:t>
            </w:r>
          </w:p>
          <w:p w14:paraId="14C17103" w14:textId="77777777" w:rsidR="00431614" w:rsidRDefault="00000000">
            <w:pPr>
              <w:widowControl w:val="0"/>
              <w:numPr>
                <w:ilvl w:val="0"/>
                <w:numId w:val="102"/>
              </w:numPr>
              <w:jc w:val="both"/>
            </w:pPr>
            <w:r>
              <w:t>Hệ thống Truy xuất CSDL hiển thị các mục cần hỗ trợ</w:t>
            </w:r>
          </w:p>
          <w:p w14:paraId="5C194E8A" w14:textId="77777777" w:rsidR="00431614" w:rsidRDefault="00000000">
            <w:pPr>
              <w:widowControl w:val="0"/>
              <w:numPr>
                <w:ilvl w:val="0"/>
                <w:numId w:val="102"/>
              </w:numPr>
              <w:jc w:val="both"/>
            </w:pPr>
            <w:r>
              <w:t>Người dùng chọn mục Tiếp nhận yêu cầu</w:t>
            </w:r>
          </w:p>
          <w:p w14:paraId="51E6E4CA" w14:textId="77777777" w:rsidR="00431614" w:rsidRDefault="00000000">
            <w:pPr>
              <w:widowControl w:val="0"/>
              <w:numPr>
                <w:ilvl w:val="0"/>
                <w:numId w:val="102"/>
              </w:numPr>
              <w:jc w:val="both"/>
            </w:pPr>
            <w:r>
              <w:t>Hệ thống hiển thị danh sách các yêu cầu của khách hàng gửi đến</w:t>
            </w:r>
          </w:p>
        </w:tc>
      </w:tr>
      <w:tr w:rsidR="00431614" w14:paraId="0FB21903" w14:textId="77777777">
        <w:trPr>
          <w:trHeight w:val="431"/>
        </w:trPr>
        <w:tc>
          <w:tcPr>
            <w:tcW w:w="2880" w:type="dxa"/>
            <w:shd w:val="clear" w:color="auto" w:fill="auto"/>
            <w:tcMar>
              <w:top w:w="72" w:type="dxa"/>
              <w:left w:w="72" w:type="dxa"/>
              <w:bottom w:w="72" w:type="dxa"/>
              <w:right w:w="72" w:type="dxa"/>
            </w:tcMar>
          </w:tcPr>
          <w:p w14:paraId="42C84E6E" w14:textId="77777777" w:rsidR="00431614" w:rsidRDefault="00000000">
            <w:pPr>
              <w:widowControl w:val="0"/>
              <w:ind w:left="0"/>
              <w:jc w:val="both"/>
            </w:pPr>
            <w:r>
              <w:t>Luồng sự kiện thay thế</w:t>
            </w:r>
          </w:p>
          <w:p w14:paraId="19759BEB" w14:textId="77777777" w:rsidR="00431614" w:rsidRDefault="00000000">
            <w:pPr>
              <w:widowControl w:val="0"/>
              <w:ind w:left="0"/>
              <w:jc w:val="both"/>
            </w:pPr>
            <w:r>
              <w:t xml:space="preserve"> (Alternative flow)</w:t>
            </w:r>
          </w:p>
        </w:tc>
        <w:tc>
          <w:tcPr>
            <w:tcW w:w="5760" w:type="dxa"/>
            <w:shd w:val="clear" w:color="auto" w:fill="auto"/>
            <w:tcMar>
              <w:top w:w="100" w:type="dxa"/>
              <w:left w:w="100" w:type="dxa"/>
              <w:bottom w:w="100" w:type="dxa"/>
              <w:right w:w="100" w:type="dxa"/>
            </w:tcMar>
          </w:tcPr>
          <w:p w14:paraId="4FEB4490" w14:textId="77777777" w:rsidR="00431614" w:rsidRDefault="00000000">
            <w:pPr>
              <w:widowControl w:val="0"/>
              <w:ind w:left="0"/>
              <w:jc w:val="both"/>
            </w:pPr>
            <w:r>
              <w:t>Không có</w:t>
            </w:r>
          </w:p>
        </w:tc>
      </w:tr>
      <w:tr w:rsidR="00431614" w14:paraId="74393E84" w14:textId="77777777">
        <w:trPr>
          <w:trHeight w:val="431"/>
        </w:trPr>
        <w:tc>
          <w:tcPr>
            <w:tcW w:w="2880" w:type="dxa"/>
            <w:shd w:val="clear" w:color="auto" w:fill="auto"/>
            <w:tcMar>
              <w:top w:w="72" w:type="dxa"/>
              <w:left w:w="72" w:type="dxa"/>
              <w:bottom w:w="72" w:type="dxa"/>
              <w:right w:w="72" w:type="dxa"/>
            </w:tcMar>
          </w:tcPr>
          <w:p w14:paraId="3E76539E" w14:textId="77777777" w:rsidR="00431614" w:rsidRDefault="00000000">
            <w:pPr>
              <w:widowControl w:val="0"/>
              <w:ind w:left="0"/>
              <w:jc w:val="both"/>
            </w:pPr>
            <w:r>
              <w:t>Luồng sự kiện ngoại lệ</w:t>
            </w:r>
          </w:p>
          <w:p w14:paraId="5C72B1D5" w14:textId="77777777" w:rsidR="00431614" w:rsidRDefault="00000000">
            <w:pPr>
              <w:widowControl w:val="0"/>
              <w:ind w:left="0"/>
              <w:jc w:val="both"/>
            </w:pPr>
            <w:r>
              <w:t xml:space="preserve">(Exception flow) </w:t>
            </w:r>
          </w:p>
        </w:tc>
        <w:tc>
          <w:tcPr>
            <w:tcW w:w="5760" w:type="dxa"/>
            <w:shd w:val="clear" w:color="auto" w:fill="auto"/>
            <w:tcMar>
              <w:top w:w="100" w:type="dxa"/>
              <w:left w:w="100" w:type="dxa"/>
              <w:bottom w:w="100" w:type="dxa"/>
              <w:right w:w="100" w:type="dxa"/>
            </w:tcMar>
          </w:tcPr>
          <w:p w14:paraId="371D25A0" w14:textId="77777777" w:rsidR="00431614" w:rsidRDefault="00000000">
            <w:pPr>
              <w:widowControl w:val="0"/>
              <w:ind w:left="0"/>
              <w:jc w:val="both"/>
            </w:pPr>
            <w:r>
              <w:t>Không có</w:t>
            </w:r>
          </w:p>
        </w:tc>
      </w:tr>
    </w:tbl>
    <w:p w14:paraId="53205486" w14:textId="77777777" w:rsidR="00431614" w:rsidRDefault="00431614">
      <w:pPr>
        <w:tabs>
          <w:tab w:val="center" w:pos="4680"/>
        </w:tabs>
        <w:spacing w:after="0" w:line="360" w:lineRule="auto"/>
        <w:ind w:left="0"/>
        <w:jc w:val="both"/>
      </w:pPr>
    </w:p>
    <w:p w14:paraId="1A577B37" w14:textId="77777777" w:rsidR="00431614" w:rsidRDefault="00000000">
      <w:pPr>
        <w:numPr>
          <w:ilvl w:val="0"/>
          <w:numId w:val="48"/>
        </w:numPr>
        <w:tabs>
          <w:tab w:val="center" w:pos="4680"/>
        </w:tabs>
      </w:pPr>
      <w:r>
        <w:t>Tư vấn giải đáp thắc mắc:</w:t>
      </w:r>
    </w:p>
    <w:tbl>
      <w:tblPr>
        <w:tblStyle w:val="affff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498DB7B8" w14:textId="77777777">
        <w:trPr>
          <w:trHeight w:val="431"/>
        </w:trPr>
        <w:tc>
          <w:tcPr>
            <w:tcW w:w="2880" w:type="dxa"/>
            <w:shd w:val="clear" w:color="auto" w:fill="auto"/>
            <w:tcMar>
              <w:top w:w="72" w:type="dxa"/>
              <w:left w:w="72" w:type="dxa"/>
              <w:bottom w:w="72" w:type="dxa"/>
              <w:right w:w="72" w:type="dxa"/>
            </w:tcMar>
          </w:tcPr>
          <w:p w14:paraId="291E9AFD"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162CA39F" w14:textId="77777777" w:rsidR="00431614" w:rsidRDefault="00000000">
            <w:pPr>
              <w:widowControl w:val="0"/>
              <w:ind w:left="0"/>
              <w:jc w:val="both"/>
            </w:pPr>
            <w:r>
              <w:t>Tư vấn &amp; giải đáp thắc mắc</w:t>
            </w:r>
          </w:p>
        </w:tc>
      </w:tr>
      <w:tr w:rsidR="00431614" w14:paraId="0BE95928" w14:textId="77777777">
        <w:trPr>
          <w:trHeight w:val="431"/>
        </w:trPr>
        <w:tc>
          <w:tcPr>
            <w:tcW w:w="2880" w:type="dxa"/>
            <w:shd w:val="clear" w:color="auto" w:fill="auto"/>
            <w:tcMar>
              <w:top w:w="72" w:type="dxa"/>
              <w:left w:w="72" w:type="dxa"/>
              <w:bottom w:w="72" w:type="dxa"/>
              <w:right w:w="72" w:type="dxa"/>
            </w:tcMar>
          </w:tcPr>
          <w:p w14:paraId="5CCDE715"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6226F747" w14:textId="77777777" w:rsidR="00431614" w:rsidRDefault="00000000">
            <w:pPr>
              <w:widowControl w:val="0"/>
              <w:ind w:left="0"/>
              <w:jc w:val="both"/>
            </w:pPr>
            <w:r>
              <w:t>Giúp bộ phận CSKH tư vấn giải đáp thắc mắc</w:t>
            </w:r>
          </w:p>
        </w:tc>
      </w:tr>
      <w:tr w:rsidR="00431614" w14:paraId="22DFDEC4" w14:textId="77777777">
        <w:trPr>
          <w:trHeight w:val="431"/>
        </w:trPr>
        <w:tc>
          <w:tcPr>
            <w:tcW w:w="2880" w:type="dxa"/>
            <w:shd w:val="clear" w:color="auto" w:fill="auto"/>
            <w:tcMar>
              <w:top w:w="72" w:type="dxa"/>
              <w:left w:w="72" w:type="dxa"/>
              <w:bottom w:w="72" w:type="dxa"/>
              <w:right w:w="72" w:type="dxa"/>
            </w:tcMar>
          </w:tcPr>
          <w:p w14:paraId="120DF866"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3CFF229E" w14:textId="77777777" w:rsidR="00431614" w:rsidRDefault="00000000">
            <w:pPr>
              <w:widowControl w:val="0"/>
              <w:ind w:left="0"/>
              <w:jc w:val="both"/>
            </w:pPr>
            <w:r>
              <w:t>CSKH</w:t>
            </w:r>
          </w:p>
        </w:tc>
      </w:tr>
      <w:tr w:rsidR="00431614" w14:paraId="501F04D3" w14:textId="77777777">
        <w:trPr>
          <w:trHeight w:val="431"/>
        </w:trPr>
        <w:tc>
          <w:tcPr>
            <w:tcW w:w="2880" w:type="dxa"/>
            <w:shd w:val="clear" w:color="auto" w:fill="auto"/>
            <w:tcMar>
              <w:top w:w="72" w:type="dxa"/>
              <w:left w:w="72" w:type="dxa"/>
              <w:bottom w:w="72" w:type="dxa"/>
              <w:right w:w="72" w:type="dxa"/>
            </w:tcMar>
          </w:tcPr>
          <w:p w14:paraId="0171D71B" w14:textId="77777777" w:rsidR="00431614" w:rsidRDefault="00000000">
            <w:pPr>
              <w:widowControl w:val="0"/>
              <w:ind w:left="0"/>
            </w:pPr>
            <w:r>
              <w:t>Điều kiện kích hoạt</w:t>
            </w:r>
          </w:p>
          <w:p w14:paraId="0755C861"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00F4F31B" w14:textId="77777777" w:rsidR="00431614" w:rsidRDefault="00000000">
            <w:pPr>
              <w:widowControl w:val="0"/>
              <w:ind w:left="0"/>
              <w:jc w:val="both"/>
            </w:pPr>
            <w:r>
              <w:t>Người dùng chọn mục Tư vấn &amp; giải đáp thắc mắc</w:t>
            </w:r>
          </w:p>
        </w:tc>
      </w:tr>
      <w:tr w:rsidR="00431614" w14:paraId="57C86109" w14:textId="77777777">
        <w:trPr>
          <w:trHeight w:val="431"/>
        </w:trPr>
        <w:tc>
          <w:tcPr>
            <w:tcW w:w="2880" w:type="dxa"/>
            <w:shd w:val="clear" w:color="auto" w:fill="auto"/>
            <w:tcMar>
              <w:top w:w="72" w:type="dxa"/>
              <w:left w:w="72" w:type="dxa"/>
              <w:bottom w:w="72" w:type="dxa"/>
              <w:right w:w="72" w:type="dxa"/>
            </w:tcMar>
          </w:tcPr>
          <w:p w14:paraId="5108E2B7" w14:textId="77777777" w:rsidR="00431614" w:rsidRDefault="00000000">
            <w:pPr>
              <w:widowControl w:val="0"/>
              <w:ind w:left="0"/>
            </w:pPr>
            <w:r>
              <w:t>Điều kiện tiên quyết</w:t>
            </w:r>
          </w:p>
          <w:p w14:paraId="5CEE5BD3"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3F458339" w14:textId="77777777" w:rsidR="00431614" w:rsidRDefault="00000000">
            <w:pPr>
              <w:widowControl w:val="0"/>
              <w:ind w:left="0"/>
              <w:jc w:val="both"/>
            </w:pPr>
            <w:r>
              <w:t>Người dùng đăng nhập thành công</w:t>
            </w:r>
          </w:p>
          <w:p w14:paraId="68C7E5D1" w14:textId="77777777" w:rsidR="00431614" w:rsidRDefault="00000000">
            <w:pPr>
              <w:widowControl w:val="0"/>
              <w:ind w:left="0"/>
              <w:jc w:val="both"/>
            </w:pPr>
            <w:r>
              <w:t>Hệ thống đã lưu thông tin trong CSDL</w:t>
            </w:r>
          </w:p>
        </w:tc>
      </w:tr>
      <w:tr w:rsidR="00431614" w14:paraId="3C8ADABF" w14:textId="77777777">
        <w:trPr>
          <w:trHeight w:val="431"/>
        </w:trPr>
        <w:tc>
          <w:tcPr>
            <w:tcW w:w="2880" w:type="dxa"/>
            <w:shd w:val="clear" w:color="auto" w:fill="auto"/>
            <w:tcMar>
              <w:top w:w="72" w:type="dxa"/>
              <w:left w:w="72" w:type="dxa"/>
              <w:bottom w:w="72" w:type="dxa"/>
              <w:right w:w="72" w:type="dxa"/>
            </w:tcMar>
          </w:tcPr>
          <w:p w14:paraId="3D3F7581" w14:textId="77777777" w:rsidR="00431614" w:rsidRDefault="00000000">
            <w:pPr>
              <w:widowControl w:val="0"/>
              <w:ind w:left="0"/>
            </w:pPr>
            <w:r>
              <w:t>Điều kiện thành công</w:t>
            </w:r>
          </w:p>
          <w:p w14:paraId="468BAA88"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771A06FC" w14:textId="77777777" w:rsidR="00431614" w:rsidRDefault="00000000">
            <w:pPr>
              <w:widowControl w:val="0"/>
              <w:ind w:left="0"/>
              <w:jc w:val="both"/>
            </w:pPr>
            <w:r>
              <w:t>Hệ thống hiển thị mục tư vấn &amp; giải đáp thắc mắc</w:t>
            </w:r>
          </w:p>
        </w:tc>
      </w:tr>
      <w:tr w:rsidR="00431614" w14:paraId="1A25A62B" w14:textId="77777777">
        <w:trPr>
          <w:trHeight w:val="431"/>
        </w:trPr>
        <w:tc>
          <w:tcPr>
            <w:tcW w:w="2880" w:type="dxa"/>
            <w:shd w:val="clear" w:color="auto" w:fill="auto"/>
            <w:tcMar>
              <w:top w:w="72" w:type="dxa"/>
              <w:left w:w="72" w:type="dxa"/>
              <w:bottom w:w="72" w:type="dxa"/>
              <w:right w:w="72" w:type="dxa"/>
            </w:tcMar>
          </w:tcPr>
          <w:p w14:paraId="35F6AC20" w14:textId="77777777" w:rsidR="00431614" w:rsidRDefault="00000000">
            <w:pPr>
              <w:widowControl w:val="0"/>
              <w:ind w:left="0"/>
            </w:pPr>
            <w:r>
              <w:t>Điều kiện thất bại</w:t>
            </w:r>
          </w:p>
          <w:p w14:paraId="53362030"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5E7DC619" w14:textId="77777777" w:rsidR="00431614" w:rsidRDefault="00000000">
            <w:pPr>
              <w:widowControl w:val="0"/>
              <w:ind w:left="0"/>
              <w:jc w:val="both"/>
            </w:pPr>
            <w:r>
              <w:t>Hệ thống không hiển thị mục tư vấn &amp; giải đáp thắc mắc</w:t>
            </w:r>
          </w:p>
        </w:tc>
      </w:tr>
      <w:tr w:rsidR="00431614" w14:paraId="1D7C0FE8" w14:textId="77777777">
        <w:trPr>
          <w:trHeight w:val="431"/>
        </w:trPr>
        <w:tc>
          <w:tcPr>
            <w:tcW w:w="2880" w:type="dxa"/>
            <w:shd w:val="clear" w:color="auto" w:fill="auto"/>
            <w:tcMar>
              <w:top w:w="72" w:type="dxa"/>
              <w:left w:w="72" w:type="dxa"/>
              <w:bottom w:w="72" w:type="dxa"/>
              <w:right w:w="72" w:type="dxa"/>
            </w:tcMar>
          </w:tcPr>
          <w:p w14:paraId="3164877B" w14:textId="77777777" w:rsidR="00431614" w:rsidRDefault="00000000">
            <w:pPr>
              <w:widowControl w:val="0"/>
              <w:ind w:left="0"/>
            </w:pPr>
            <w:r>
              <w:t>Luồng sự kiện chính</w:t>
            </w:r>
          </w:p>
          <w:p w14:paraId="78AE3493"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4E23E2C3" w14:textId="77777777" w:rsidR="00431614" w:rsidRDefault="00000000">
            <w:pPr>
              <w:widowControl w:val="0"/>
              <w:numPr>
                <w:ilvl w:val="0"/>
                <w:numId w:val="50"/>
              </w:numPr>
              <w:jc w:val="both"/>
            </w:pPr>
            <w:r>
              <w:t>Người dùng chọn chức năng Tư vấn &amp; giải đáp thắc mắc</w:t>
            </w:r>
          </w:p>
          <w:p w14:paraId="51BF3A51" w14:textId="77777777" w:rsidR="00431614" w:rsidRDefault="00000000">
            <w:pPr>
              <w:widowControl w:val="0"/>
              <w:numPr>
                <w:ilvl w:val="0"/>
                <w:numId w:val="50"/>
              </w:numPr>
              <w:jc w:val="both"/>
            </w:pPr>
            <w:r>
              <w:t>Hệ thống Truy xuất CSDL hiển thị các mục cần hỗ trợ</w:t>
            </w:r>
          </w:p>
          <w:p w14:paraId="302D0959" w14:textId="77777777" w:rsidR="00431614" w:rsidRDefault="00000000">
            <w:pPr>
              <w:widowControl w:val="0"/>
              <w:numPr>
                <w:ilvl w:val="0"/>
                <w:numId w:val="50"/>
              </w:numPr>
              <w:jc w:val="both"/>
            </w:pPr>
            <w:r>
              <w:t>Người dùng chọn mục Tư vấn &amp; giải đáp thắc mắc</w:t>
            </w:r>
          </w:p>
          <w:p w14:paraId="4ACC5F97" w14:textId="77777777" w:rsidR="00431614" w:rsidRDefault="00000000">
            <w:pPr>
              <w:widowControl w:val="0"/>
              <w:numPr>
                <w:ilvl w:val="0"/>
                <w:numId w:val="50"/>
              </w:numPr>
              <w:jc w:val="both"/>
            </w:pPr>
            <w:r>
              <w:t>Hệ thống hiển thị danh sách các yêu cầu của khách hàng cần tư vấn và giải đáp</w:t>
            </w:r>
          </w:p>
        </w:tc>
      </w:tr>
      <w:tr w:rsidR="00431614" w14:paraId="1F8D79C3" w14:textId="77777777">
        <w:trPr>
          <w:trHeight w:val="431"/>
        </w:trPr>
        <w:tc>
          <w:tcPr>
            <w:tcW w:w="2880" w:type="dxa"/>
            <w:shd w:val="clear" w:color="auto" w:fill="auto"/>
            <w:tcMar>
              <w:top w:w="72" w:type="dxa"/>
              <w:left w:w="72" w:type="dxa"/>
              <w:bottom w:w="72" w:type="dxa"/>
              <w:right w:w="72" w:type="dxa"/>
            </w:tcMar>
          </w:tcPr>
          <w:p w14:paraId="3B7AE7E9" w14:textId="77777777" w:rsidR="00431614" w:rsidRDefault="00000000">
            <w:pPr>
              <w:widowControl w:val="0"/>
              <w:ind w:left="0"/>
              <w:jc w:val="both"/>
            </w:pPr>
            <w:r>
              <w:t>Luồng sự kiện thay thế</w:t>
            </w:r>
          </w:p>
          <w:p w14:paraId="751FAB0F"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5AF26159" w14:textId="77777777" w:rsidR="00431614" w:rsidRDefault="00000000">
            <w:pPr>
              <w:widowControl w:val="0"/>
              <w:ind w:left="0"/>
              <w:jc w:val="both"/>
            </w:pPr>
            <w:r>
              <w:t>Không có</w:t>
            </w:r>
          </w:p>
        </w:tc>
      </w:tr>
      <w:tr w:rsidR="00431614" w14:paraId="7EC4799C" w14:textId="77777777">
        <w:trPr>
          <w:trHeight w:val="431"/>
        </w:trPr>
        <w:tc>
          <w:tcPr>
            <w:tcW w:w="2880" w:type="dxa"/>
            <w:shd w:val="clear" w:color="auto" w:fill="auto"/>
            <w:tcMar>
              <w:top w:w="72" w:type="dxa"/>
              <w:left w:w="72" w:type="dxa"/>
              <w:bottom w:w="72" w:type="dxa"/>
              <w:right w:w="72" w:type="dxa"/>
            </w:tcMar>
          </w:tcPr>
          <w:p w14:paraId="1184ECEF" w14:textId="77777777" w:rsidR="00431614" w:rsidRDefault="00000000">
            <w:pPr>
              <w:widowControl w:val="0"/>
              <w:ind w:left="0"/>
              <w:jc w:val="both"/>
            </w:pPr>
            <w:r>
              <w:t>Luồng sự kiện ngoại lệ</w:t>
            </w:r>
          </w:p>
          <w:p w14:paraId="33823E0E"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26935F87" w14:textId="77777777" w:rsidR="00431614" w:rsidRDefault="00000000">
            <w:pPr>
              <w:widowControl w:val="0"/>
              <w:ind w:left="0"/>
              <w:jc w:val="both"/>
            </w:pPr>
            <w:r>
              <w:t>Không có</w:t>
            </w:r>
          </w:p>
        </w:tc>
      </w:tr>
    </w:tbl>
    <w:p w14:paraId="527A3F05" w14:textId="77777777" w:rsidR="00431614" w:rsidRDefault="00431614">
      <w:pPr>
        <w:tabs>
          <w:tab w:val="center" w:pos="4680"/>
        </w:tabs>
        <w:spacing w:after="0" w:line="360" w:lineRule="auto"/>
        <w:ind w:left="0"/>
        <w:jc w:val="both"/>
      </w:pPr>
    </w:p>
    <w:p w14:paraId="36D08BA4" w14:textId="77777777" w:rsidR="00431614" w:rsidRDefault="00000000">
      <w:pPr>
        <w:numPr>
          <w:ilvl w:val="0"/>
          <w:numId w:val="22"/>
        </w:numPr>
        <w:tabs>
          <w:tab w:val="center" w:pos="4680"/>
        </w:tabs>
      </w:pPr>
      <w:r>
        <w:t>Giải quyết khiếu nại:</w:t>
      </w:r>
    </w:p>
    <w:tbl>
      <w:tblPr>
        <w:tblStyle w:val="affff7"/>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7BB99382" w14:textId="77777777">
        <w:trPr>
          <w:trHeight w:val="431"/>
        </w:trPr>
        <w:tc>
          <w:tcPr>
            <w:tcW w:w="2880" w:type="dxa"/>
            <w:shd w:val="clear" w:color="auto" w:fill="auto"/>
            <w:tcMar>
              <w:top w:w="72" w:type="dxa"/>
              <w:left w:w="72" w:type="dxa"/>
              <w:bottom w:w="72" w:type="dxa"/>
              <w:right w:w="72" w:type="dxa"/>
            </w:tcMar>
          </w:tcPr>
          <w:p w14:paraId="7989F0D6"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3BE92EEA" w14:textId="77777777" w:rsidR="00431614" w:rsidRDefault="00000000">
            <w:pPr>
              <w:widowControl w:val="0"/>
              <w:ind w:left="0"/>
              <w:jc w:val="both"/>
            </w:pPr>
            <w:r>
              <w:t>Giải quyết khiếu  nại</w:t>
            </w:r>
          </w:p>
        </w:tc>
      </w:tr>
      <w:tr w:rsidR="00431614" w14:paraId="3A4223BF" w14:textId="77777777">
        <w:trPr>
          <w:trHeight w:val="431"/>
        </w:trPr>
        <w:tc>
          <w:tcPr>
            <w:tcW w:w="2880" w:type="dxa"/>
            <w:shd w:val="clear" w:color="auto" w:fill="auto"/>
            <w:tcMar>
              <w:top w:w="72" w:type="dxa"/>
              <w:left w:w="72" w:type="dxa"/>
              <w:bottom w:w="72" w:type="dxa"/>
              <w:right w:w="72" w:type="dxa"/>
            </w:tcMar>
          </w:tcPr>
          <w:p w14:paraId="195CCD87"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18456BB8" w14:textId="77777777" w:rsidR="00431614" w:rsidRDefault="00000000">
            <w:pPr>
              <w:widowControl w:val="0"/>
              <w:ind w:left="0"/>
              <w:jc w:val="both"/>
            </w:pPr>
            <w:r>
              <w:t>Giúp bộ phận CSKH giải quyết khiếu nại</w:t>
            </w:r>
          </w:p>
        </w:tc>
      </w:tr>
      <w:tr w:rsidR="00431614" w14:paraId="7BF371F1" w14:textId="77777777">
        <w:trPr>
          <w:trHeight w:val="431"/>
        </w:trPr>
        <w:tc>
          <w:tcPr>
            <w:tcW w:w="2880" w:type="dxa"/>
            <w:shd w:val="clear" w:color="auto" w:fill="auto"/>
            <w:tcMar>
              <w:top w:w="72" w:type="dxa"/>
              <w:left w:w="72" w:type="dxa"/>
              <w:bottom w:w="72" w:type="dxa"/>
              <w:right w:w="72" w:type="dxa"/>
            </w:tcMar>
          </w:tcPr>
          <w:p w14:paraId="16622F2E"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4FB8B48D" w14:textId="77777777" w:rsidR="00431614" w:rsidRDefault="00000000">
            <w:pPr>
              <w:widowControl w:val="0"/>
              <w:ind w:left="0"/>
              <w:jc w:val="both"/>
            </w:pPr>
            <w:r>
              <w:t>CSKH</w:t>
            </w:r>
          </w:p>
        </w:tc>
      </w:tr>
      <w:tr w:rsidR="00431614" w14:paraId="0A252F88" w14:textId="77777777">
        <w:trPr>
          <w:trHeight w:val="431"/>
        </w:trPr>
        <w:tc>
          <w:tcPr>
            <w:tcW w:w="2880" w:type="dxa"/>
            <w:shd w:val="clear" w:color="auto" w:fill="auto"/>
            <w:tcMar>
              <w:top w:w="72" w:type="dxa"/>
              <w:left w:w="72" w:type="dxa"/>
              <w:bottom w:w="72" w:type="dxa"/>
              <w:right w:w="72" w:type="dxa"/>
            </w:tcMar>
          </w:tcPr>
          <w:p w14:paraId="456719E5" w14:textId="77777777" w:rsidR="00431614" w:rsidRDefault="00000000">
            <w:pPr>
              <w:widowControl w:val="0"/>
              <w:ind w:left="0"/>
            </w:pPr>
            <w:r>
              <w:t>Điều kiện kích hoạt</w:t>
            </w:r>
          </w:p>
          <w:p w14:paraId="1F593D09"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3D8749C0" w14:textId="77777777" w:rsidR="00431614" w:rsidRDefault="00000000">
            <w:pPr>
              <w:widowControl w:val="0"/>
              <w:ind w:left="0"/>
              <w:jc w:val="both"/>
            </w:pPr>
            <w:r>
              <w:t>Người dùng chọn mục Giải quyết khiếu nại</w:t>
            </w:r>
          </w:p>
        </w:tc>
      </w:tr>
      <w:tr w:rsidR="00431614" w14:paraId="0891E124" w14:textId="77777777">
        <w:trPr>
          <w:trHeight w:val="431"/>
        </w:trPr>
        <w:tc>
          <w:tcPr>
            <w:tcW w:w="2880" w:type="dxa"/>
            <w:shd w:val="clear" w:color="auto" w:fill="auto"/>
            <w:tcMar>
              <w:top w:w="72" w:type="dxa"/>
              <w:left w:w="72" w:type="dxa"/>
              <w:bottom w:w="72" w:type="dxa"/>
              <w:right w:w="72" w:type="dxa"/>
            </w:tcMar>
          </w:tcPr>
          <w:p w14:paraId="4F9D33A5" w14:textId="77777777" w:rsidR="00431614" w:rsidRDefault="00000000">
            <w:pPr>
              <w:widowControl w:val="0"/>
              <w:ind w:left="0"/>
            </w:pPr>
            <w:r>
              <w:t>Điều kiện tiên quyết</w:t>
            </w:r>
          </w:p>
          <w:p w14:paraId="5CD32678"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2B77A828" w14:textId="77777777" w:rsidR="00431614" w:rsidRDefault="00000000">
            <w:pPr>
              <w:widowControl w:val="0"/>
              <w:ind w:left="0"/>
              <w:jc w:val="both"/>
            </w:pPr>
            <w:r>
              <w:t>Người dùng đăng nhập thành công</w:t>
            </w:r>
          </w:p>
          <w:p w14:paraId="287AC2DA" w14:textId="77777777" w:rsidR="00431614" w:rsidRDefault="00000000">
            <w:pPr>
              <w:widowControl w:val="0"/>
              <w:ind w:left="0"/>
              <w:jc w:val="both"/>
            </w:pPr>
            <w:r>
              <w:t>Hệ thống đã lưu thông tin trong CSDL</w:t>
            </w:r>
          </w:p>
        </w:tc>
      </w:tr>
      <w:tr w:rsidR="00431614" w14:paraId="461277E4" w14:textId="77777777">
        <w:trPr>
          <w:trHeight w:val="431"/>
        </w:trPr>
        <w:tc>
          <w:tcPr>
            <w:tcW w:w="2880" w:type="dxa"/>
            <w:shd w:val="clear" w:color="auto" w:fill="auto"/>
            <w:tcMar>
              <w:top w:w="72" w:type="dxa"/>
              <w:left w:w="72" w:type="dxa"/>
              <w:bottom w:w="72" w:type="dxa"/>
              <w:right w:w="72" w:type="dxa"/>
            </w:tcMar>
          </w:tcPr>
          <w:p w14:paraId="5F76E18A" w14:textId="77777777" w:rsidR="00431614" w:rsidRDefault="00000000">
            <w:pPr>
              <w:widowControl w:val="0"/>
              <w:ind w:left="0"/>
            </w:pPr>
            <w:r>
              <w:t>Điều kiện thành công</w:t>
            </w:r>
          </w:p>
          <w:p w14:paraId="6EB76590"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0CC03DE0" w14:textId="77777777" w:rsidR="00431614" w:rsidRDefault="00000000">
            <w:pPr>
              <w:widowControl w:val="0"/>
              <w:ind w:left="0"/>
              <w:jc w:val="both"/>
            </w:pPr>
            <w:r>
              <w:t>Hệ thống hiển thị mục Giải quyết khiếu nại</w:t>
            </w:r>
          </w:p>
        </w:tc>
      </w:tr>
      <w:tr w:rsidR="00431614" w14:paraId="50036F1F" w14:textId="77777777">
        <w:trPr>
          <w:trHeight w:val="431"/>
        </w:trPr>
        <w:tc>
          <w:tcPr>
            <w:tcW w:w="2880" w:type="dxa"/>
            <w:shd w:val="clear" w:color="auto" w:fill="auto"/>
            <w:tcMar>
              <w:top w:w="72" w:type="dxa"/>
              <w:left w:w="72" w:type="dxa"/>
              <w:bottom w:w="72" w:type="dxa"/>
              <w:right w:w="72" w:type="dxa"/>
            </w:tcMar>
          </w:tcPr>
          <w:p w14:paraId="4D8E4489" w14:textId="77777777" w:rsidR="00431614" w:rsidRDefault="00000000">
            <w:pPr>
              <w:widowControl w:val="0"/>
              <w:ind w:left="0"/>
            </w:pPr>
            <w:r>
              <w:t>Điều kiện thất bại</w:t>
            </w:r>
          </w:p>
          <w:p w14:paraId="65E82C62"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16FBAC08" w14:textId="77777777" w:rsidR="00431614" w:rsidRDefault="00000000">
            <w:pPr>
              <w:widowControl w:val="0"/>
              <w:ind w:left="0"/>
              <w:jc w:val="both"/>
            </w:pPr>
            <w:r>
              <w:t>Hệ thống không hiển mục giải quyết khiếu nại</w:t>
            </w:r>
          </w:p>
        </w:tc>
      </w:tr>
      <w:tr w:rsidR="00431614" w14:paraId="5AF0EDB0" w14:textId="77777777">
        <w:trPr>
          <w:trHeight w:val="431"/>
        </w:trPr>
        <w:tc>
          <w:tcPr>
            <w:tcW w:w="2880" w:type="dxa"/>
            <w:shd w:val="clear" w:color="auto" w:fill="auto"/>
            <w:tcMar>
              <w:top w:w="72" w:type="dxa"/>
              <w:left w:w="72" w:type="dxa"/>
              <w:bottom w:w="72" w:type="dxa"/>
              <w:right w:w="72" w:type="dxa"/>
            </w:tcMar>
          </w:tcPr>
          <w:p w14:paraId="2ECAC54A" w14:textId="77777777" w:rsidR="00431614" w:rsidRDefault="00000000">
            <w:pPr>
              <w:widowControl w:val="0"/>
              <w:ind w:left="0"/>
            </w:pPr>
            <w:r>
              <w:t>Luồng sự kiện chính</w:t>
            </w:r>
          </w:p>
          <w:p w14:paraId="33FF773C"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6A8DF9FB" w14:textId="77777777" w:rsidR="00431614" w:rsidRDefault="00000000">
            <w:pPr>
              <w:widowControl w:val="0"/>
              <w:numPr>
                <w:ilvl w:val="0"/>
                <w:numId w:val="25"/>
              </w:numPr>
              <w:jc w:val="both"/>
            </w:pPr>
            <w:r>
              <w:t>Người dùng chọn chức năng Giải quyết khiếu nại</w:t>
            </w:r>
          </w:p>
          <w:p w14:paraId="63BC136F" w14:textId="77777777" w:rsidR="00431614" w:rsidRDefault="00000000">
            <w:pPr>
              <w:widowControl w:val="0"/>
              <w:numPr>
                <w:ilvl w:val="0"/>
                <w:numId w:val="25"/>
              </w:numPr>
              <w:jc w:val="both"/>
            </w:pPr>
            <w:r>
              <w:t>Hệ thống Truy xuất CSDL hiển thị các mục cần hỗ trợ</w:t>
            </w:r>
          </w:p>
          <w:p w14:paraId="41426FD4" w14:textId="77777777" w:rsidR="00431614" w:rsidRDefault="00000000">
            <w:pPr>
              <w:widowControl w:val="0"/>
              <w:numPr>
                <w:ilvl w:val="0"/>
                <w:numId w:val="25"/>
              </w:numPr>
              <w:jc w:val="both"/>
            </w:pPr>
            <w:r>
              <w:t>Người dùng chọn mục Giải quyết khiếu nại</w:t>
            </w:r>
          </w:p>
          <w:p w14:paraId="2CC8DE13" w14:textId="77777777" w:rsidR="00431614" w:rsidRDefault="00000000">
            <w:pPr>
              <w:widowControl w:val="0"/>
              <w:numPr>
                <w:ilvl w:val="0"/>
                <w:numId w:val="25"/>
              </w:numPr>
              <w:jc w:val="both"/>
            </w:pPr>
            <w:r>
              <w:t>Hệ thống hiển thị danh sách các khiếu nại của khách hàng cần giải quyết</w:t>
            </w:r>
          </w:p>
          <w:p w14:paraId="30FC5260" w14:textId="77777777" w:rsidR="00431614" w:rsidRDefault="00431614">
            <w:pPr>
              <w:widowControl w:val="0"/>
              <w:ind w:left="0"/>
              <w:jc w:val="both"/>
            </w:pPr>
          </w:p>
        </w:tc>
      </w:tr>
      <w:tr w:rsidR="00431614" w14:paraId="0D556DDC" w14:textId="77777777">
        <w:trPr>
          <w:trHeight w:val="431"/>
        </w:trPr>
        <w:tc>
          <w:tcPr>
            <w:tcW w:w="2880" w:type="dxa"/>
            <w:shd w:val="clear" w:color="auto" w:fill="auto"/>
            <w:tcMar>
              <w:top w:w="72" w:type="dxa"/>
              <w:left w:w="72" w:type="dxa"/>
              <w:bottom w:w="72" w:type="dxa"/>
              <w:right w:w="72" w:type="dxa"/>
            </w:tcMar>
          </w:tcPr>
          <w:p w14:paraId="67DB5758" w14:textId="77777777" w:rsidR="00431614" w:rsidRDefault="00000000">
            <w:pPr>
              <w:widowControl w:val="0"/>
              <w:ind w:left="0"/>
              <w:jc w:val="both"/>
            </w:pPr>
            <w:r>
              <w:t>Luồng sự kiện thay thế</w:t>
            </w:r>
          </w:p>
          <w:p w14:paraId="64B2C613"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3965B173" w14:textId="77777777" w:rsidR="00431614" w:rsidRDefault="00000000">
            <w:pPr>
              <w:widowControl w:val="0"/>
              <w:ind w:left="0"/>
              <w:jc w:val="both"/>
            </w:pPr>
            <w:r>
              <w:t>Không có</w:t>
            </w:r>
          </w:p>
        </w:tc>
      </w:tr>
      <w:tr w:rsidR="00431614" w14:paraId="32B5950A" w14:textId="77777777">
        <w:trPr>
          <w:trHeight w:val="431"/>
        </w:trPr>
        <w:tc>
          <w:tcPr>
            <w:tcW w:w="2880" w:type="dxa"/>
            <w:shd w:val="clear" w:color="auto" w:fill="auto"/>
            <w:tcMar>
              <w:top w:w="72" w:type="dxa"/>
              <w:left w:w="72" w:type="dxa"/>
              <w:bottom w:w="72" w:type="dxa"/>
              <w:right w:w="72" w:type="dxa"/>
            </w:tcMar>
          </w:tcPr>
          <w:p w14:paraId="216445AC" w14:textId="77777777" w:rsidR="00431614" w:rsidRDefault="00000000">
            <w:pPr>
              <w:widowControl w:val="0"/>
              <w:ind w:left="0"/>
              <w:jc w:val="both"/>
            </w:pPr>
            <w:r>
              <w:t>Luồng sự kiện ngoại lệ</w:t>
            </w:r>
          </w:p>
          <w:p w14:paraId="1ED1AC88"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6CD49719" w14:textId="77777777" w:rsidR="00431614" w:rsidRDefault="00000000">
            <w:pPr>
              <w:widowControl w:val="0"/>
              <w:ind w:left="0"/>
              <w:jc w:val="both"/>
            </w:pPr>
            <w:r>
              <w:t>Không có</w:t>
            </w:r>
          </w:p>
        </w:tc>
      </w:tr>
    </w:tbl>
    <w:p w14:paraId="7B237D51" w14:textId="77777777" w:rsidR="00431614" w:rsidRDefault="00000000">
      <w:pPr>
        <w:tabs>
          <w:tab w:val="center" w:pos="4680"/>
        </w:tabs>
        <w:spacing w:after="0" w:line="360" w:lineRule="auto"/>
        <w:ind w:left="0"/>
        <w:jc w:val="both"/>
      </w:pPr>
      <w:del w:id="429" w:author="Dũng Hạ Quang" w:date="2023-11-06T15:06:00Z">
        <w:r w:rsidDel="00C22101">
          <w:br w:type="page"/>
        </w:r>
      </w:del>
    </w:p>
    <w:p w14:paraId="1B8B80B8" w14:textId="77777777" w:rsidR="00431614" w:rsidRDefault="00000000">
      <w:pPr>
        <w:numPr>
          <w:ilvl w:val="0"/>
          <w:numId w:val="94"/>
        </w:numPr>
        <w:tabs>
          <w:tab w:val="center" w:pos="4680"/>
        </w:tabs>
        <w:spacing w:after="0" w:line="360" w:lineRule="auto"/>
        <w:jc w:val="both"/>
        <w:rPr>
          <w:b/>
        </w:rPr>
      </w:pPr>
      <w:r>
        <w:rPr>
          <w:b/>
        </w:rPr>
        <w:t>Quản lý nội dung:</w:t>
      </w:r>
    </w:p>
    <w:p w14:paraId="51D5C2B9" w14:textId="77777777" w:rsidR="00431614" w:rsidRDefault="00000000">
      <w:pPr>
        <w:numPr>
          <w:ilvl w:val="1"/>
          <w:numId w:val="94"/>
        </w:numPr>
        <w:tabs>
          <w:tab w:val="center" w:pos="4680"/>
        </w:tabs>
      </w:pPr>
      <w:r>
        <w:t xml:space="preserve">Đăng bài viết: </w:t>
      </w:r>
    </w:p>
    <w:tbl>
      <w:tblPr>
        <w:tblStyle w:val="affff8"/>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21912179" w14:textId="77777777">
        <w:trPr>
          <w:trHeight w:val="431"/>
        </w:trPr>
        <w:tc>
          <w:tcPr>
            <w:tcW w:w="2880" w:type="dxa"/>
            <w:shd w:val="clear" w:color="auto" w:fill="auto"/>
            <w:tcMar>
              <w:top w:w="72" w:type="dxa"/>
              <w:left w:w="72" w:type="dxa"/>
              <w:bottom w:w="72" w:type="dxa"/>
              <w:right w:w="72" w:type="dxa"/>
            </w:tcMar>
          </w:tcPr>
          <w:p w14:paraId="109C0FAC"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4E11F281" w14:textId="77777777" w:rsidR="00431614" w:rsidRDefault="00000000">
            <w:pPr>
              <w:widowControl w:val="0"/>
              <w:ind w:left="0"/>
              <w:jc w:val="both"/>
            </w:pPr>
            <w:r>
              <w:t>Đăng bài viết</w:t>
            </w:r>
          </w:p>
        </w:tc>
      </w:tr>
      <w:tr w:rsidR="00431614" w14:paraId="278BFED7" w14:textId="77777777">
        <w:trPr>
          <w:trHeight w:val="431"/>
        </w:trPr>
        <w:tc>
          <w:tcPr>
            <w:tcW w:w="2880" w:type="dxa"/>
            <w:shd w:val="clear" w:color="auto" w:fill="auto"/>
            <w:tcMar>
              <w:top w:w="72" w:type="dxa"/>
              <w:left w:w="72" w:type="dxa"/>
              <w:bottom w:w="72" w:type="dxa"/>
              <w:right w:w="72" w:type="dxa"/>
            </w:tcMar>
          </w:tcPr>
          <w:p w14:paraId="57BDD3EE"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28783B69" w14:textId="77777777" w:rsidR="00431614" w:rsidRDefault="00000000">
            <w:pPr>
              <w:widowControl w:val="0"/>
              <w:ind w:left="0"/>
              <w:jc w:val="both"/>
            </w:pPr>
            <w:r>
              <w:t>Cho phép biên tập viên đăng bài viết</w:t>
            </w:r>
          </w:p>
        </w:tc>
      </w:tr>
      <w:tr w:rsidR="00431614" w14:paraId="5D1083E5" w14:textId="77777777">
        <w:trPr>
          <w:trHeight w:val="431"/>
        </w:trPr>
        <w:tc>
          <w:tcPr>
            <w:tcW w:w="2880" w:type="dxa"/>
            <w:shd w:val="clear" w:color="auto" w:fill="auto"/>
            <w:tcMar>
              <w:top w:w="72" w:type="dxa"/>
              <w:left w:w="72" w:type="dxa"/>
              <w:bottom w:w="72" w:type="dxa"/>
              <w:right w:w="72" w:type="dxa"/>
            </w:tcMar>
          </w:tcPr>
          <w:p w14:paraId="40BC53D3"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13E897B4" w14:textId="77777777" w:rsidR="00431614" w:rsidRDefault="00000000">
            <w:pPr>
              <w:widowControl w:val="0"/>
              <w:ind w:left="0"/>
              <w:jc w:val="both"/>
            </w:pPr>
            <w:r>
              <w:t>Biên tập viên</w:t>
            </w:r>
          </w:p>
        </w:tc>
      </w:tr>
      <w:tr w:rsidR="00431614" w14:paraId="1CF0F676" w14:textId="77777777">
        <w:trPr>
          <w:trHeight w:val="431"/>
        </w:trPr>
        <w:tc>
          <w:tcPr>
            <w:tcW w:w="2880" w:type="dxa"/>
            <w:shd w:val="clear" w:color="auto" w:fill="auto"/>
            <w:tcMar>
              <w:top w:w="72" w:type="dxa"/>
              <w:left w:w="72" w:type="dxa"/>
              <w:bottom w:w="72" w:type="dxa"/>
              <w:right w:w="72" w:type="dxa"/>
            </w:tcMar>
          </w:tcPr>
          <w:p w14:paraId="5DA0C82C" w14:textId="77777777" w:rsidR="00431614" w:rsidRDefault="00000000">
            <w:pPr>
              <w:widowControl w:val="0"/>
              <w:ind w:left="0"/>
            </w:pPr>
            <w:r>
              <w:t>Điều kiện kích hoạt</w:t>
            </w:r>
          </w:p>
          <w:p w14:paraId="7C2C33F8"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46D2B830" w14:textId="77777777" w:rsidR="00431614" w:rsidRDefault="00000000">
            <w:pPr>
              <w:widowControl w:val="0"/>
              <w:ind w:left="0"/>
              <w:jc w:val="both"/>
            </w:pPr>
            <w:r>
              <w:t xml:space="preserve">Người dùng nhấn vào Đăng bài viết </w:t>
            </w:r>
          </w:p>
        </w:tc>
      </w:tr>
      <w:tr w:rsidR="00431614" w14:paraId="01A6CB21" w14:textId="77777777">
        <w:trPr>
          <w:trHeight w:val="431"/>
        </w:trPr>
        <w:tc>
          <w:tcPr>
            <w:tcW w:w="2880" w:type="dxa"/>
            <w:shd w:val="clear" w:color="auto" w:fill="auto"/>
            <w:tcMar>
              <w:top w:w="72" w:type="dxa"/>
              <w:left w:w="72" w:type="dxa"/>
              <w:bottom w:w="72" w:type="dxa"/>
              <w:right w:w="72" w:type="dxa"/>
            </w:tcMar>
          </w:tcPr>
          <w:p w14:paraId="632BCB5B" w14:textId="77777777" w:rsidR="00431614" w:rsidRDefault="00000000">
            <w:pPr>
              <w:widowControl w:val="0"/>
              <w:ind w:left="0"/>
            </w:pPr>
            <w:r>
              <w:t>Điều kiện tiên quyết</w:t>
            </w:r>
          </w:p>
          <w:p w14:paraId="22254EA2"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0C4657E6" w14:textId="77777777" w:rsidR="00431614" w:rsidRDefault="00000000">
            <w:pPr>
              <w:widowControl w:val="0"/>
              <w:ind w:left="0"/>
              <w:jc w:val="both"/>
            </w:pPr>
            <w:r>
              <w:t>Người dùng đăng nhập hệ thống</w:t>
            </w:r>
          </w:p>
        </w:tc>
      </w:tr>
      <w:tr w:rsidR="00431614" w14:paraId="5C9FF459" w14:textId="77777777">
        <w:trPr>
          <w:trHeight w:val="431"/>
        </w:trPr>
        <w:tc>
          <w:tcPr>
            <w:tcW w:w="2880" w:type="dxa"/>
            <w:shd w:val="clear" w:color="auto" w:fill="auto"/>
            <w:tcMar>
              <w:top w:w="72" w:type="dxa"/>
              <w:left w:w="72" w:type="dxa"/>
              <w:bottom w:w="72" w:type="dxa"/>
              <w:right w:w="72" w:type="dxa"/>
            </w:tcMar>
          </w:tcPr>
          <w:p w14:paraId="76CB69C8" w14:textId="77777777" w:rsidR="00431614" w:rsidRDefault="00000000">
            <w:pPr>
              <w:widowControl w:val="0"/>
              <w:ind w:left="0"/>
            </w:pPr>
            <w:r>
              <w:t>Điều kiện thành công</w:t>
            </w:r>
          </w:p>
          <w:p w14:paraId="74A611B8"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2202B329" w14:textId="77777777" w:rsidR="00431614" w:rsidRDefault="00000000">
            <w:pPr>
              <w:widowControl w:val="0"/>
              <w:ind w:left="0"/>
              <w:jc w:val="both"/>
            </w:pPr>
            <w:r>
              <w:t>Người dùng đăng bài viết thành công</w:t>
            </w:r>
          </w:p>
        </w:tc>
      </w:tr>
      <w:tr w:rsidR="00431614" w14:paraId="55075372" w14:textId="77777777">
        <w:trPr>
          <w:trHeight w:val="431"/>
        </w:trPr>
        <w:tc>
          <w:tcPr>
            <w:tcW w:w="2880" w:type="dxa"/>
            <w:shd w:val="clear" w:color="auto" w:fill="auto"/>
            <w:tcMar>
              <w:top w:w="72" w:type="dxa"/>
              <w:left w:w="72" w:type="dxa"/>
              <w:bottom w:w="72" w:type="dxa"/>
              <w:right w:w="72" w:type="dxa"/>
            </w:tcMar>
          </w:tcPr>
          <w:p w14:paraId="7F6DECF8" w14:textId="77777777" w:rsidR="00431614" w:rsidRDefault="00000000">
            <w:pPr>
              <w:widowControl w:val="0"/>
              <w:ind w:left="0"/>
            </w:pPr>
            <w:r>
              <w:t>Điều kiện thất bại</w:t>
            </w:r>
          </w:p>
          <w:p w14:paraId="3728E2DA"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3693894E" w14:textId="77777777" w:rsidR="00431614" w:rsidRDefault="00000000">
            <w:pPr>
              <w:widowControl w:val="0"/>
              <w:ind w:left="0"/>
              <w:jc w:val="both"/>
            </w:pPr>
            <w:r>
              <w:t>Người dùng đăng bài viết  không thành công</w:t>
            </w:r>
          </w:p>
        </w:tc>
      </w:tr>
      <w:tr w:rsidR="00431614" w14:paraId="1A425FEB" w14:textId="77777777">
        <w:trPr>
          <w:trHeight w:val="431"/>
        </w:trPr>
        <w:tc>
          <w:tcPr>
            <w:tcW w:w="2880" w:type="dxa"/>
            <w:shd w:val="clear" w:color="auto" w:fill="auto"/>
            <w:tcMar>
              <w:top w:w="72" w:type="dxa"/>
              <w:left w:w="72" w:type="dxa"/>
              <w:bottom w:w="72" w:type="dxa"/>
              <w:right w:w="72" w:type="dxa"/>
            </w:tcMar>
          </w:tcPr>
          <w:p w14:paraId="15191BA7" w14:textId="77777777" w:rsidR="00431614" w:rsidRDefault="00000000">
            <w:pPr>
              <w:widowControl w:val="0"/>
              <w:ind w:left="0"/>
            </w:pPr>
            <w:r>
              <w:t>Luồng sự kiện chính</w:t>
            </w:r>
          </w:p>
          <w:p w14:paraId="7F4683F8"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4F41CB09" w14:textId="77777777" w:rsidR="00431614" w:rsidRDefault="00000000">
            <w:pPr>
              <w:widowControl w:val="0"/>
              <w:numPr>
                <w:ilvl w:val="0"/>
                <w:numId w:val="90"/>
              </w:numPr>
              <w:jc w:val="both"/>
            </w:pPr>
            <w:r>
              <w:t>Người dùng nhấn Đăng bài viết</w:t>
            </w:r>
          </w:p>
          <w:p w14:paraId="2A17018C" w14:textId="77777777" w:rsidR="00431614" w:rsidRDefault="00000000">
            <w:pPr>
              <w:widowControl w:val="0"/>
              <w:numPr>
                <w:ilvl w:val="0"/>
                <w:numId w:val="90"/>
              </w:numPr>
              <w:jc w:val="both"/>
            </w:pPr>
            <w:r>
              <w:t>Hệ thống hiển thị form bài viết</w:t>
            </w:r>
          </w:p>
          <w:p w14:paraId="4FA31334" w14:textId="77777777" w:rsidR="00431614" w:rsidRDefault="00000000">
            <w:pPr>
              <w:widowControl w:val="0"/>
              <w:numPr>
                <w:ilvl w:val="0"/>
                <w:numId w:val="90"/>
              </w:numPr>
              <w:jc w:val="both"/>
            </w:pPr>
            <w:r>
              <w:t>Người dùng nhập nội dung bài viết và ấn Cập nhật</w:t>
            </w:r>
          </w:p>
          <w:p w14:paraId="3E248656" w14:textId="77777777" w:rsidR="00431614" w:rsidRDefault="00000000">
            <w:pPr>
              <w:widowControl w:val="0"/>
              <w:numPr>
                <w:ilvl w:val="0"/>
                <w:numId w:val="90"/>
              </w:numPr>
              <w:jc w:val="both"/>
            </w:pPr>
            <w:r>
              <w:t>Hệ thống báo cập nhật thành công và lưu vào CSDL.</w:t>
            </w:r>
          </w:p>
        </w:tc>
      </w:tr>
      <w:tr w:rsidR="00431614" w14:paraId="5325D3DC" w14:textId="77777777">
        <w:trPr>
          <w:trHeight w:val="431"/>
        </w:trPr>
        <w:tc>
          <w:tcPr>
            <w:tcW w:w="2880" w:type="dxa"/>
            <w:shd w:val="clear" w:color="auto" w:fill="auto"/>
            <w:tcMar>
              <w:top w:w="72" w:type="dxa"/>
              <w:left w:w="72" w:type="dxa"/>
              <w:bottom w:w="72" w:type="dxa"/>
              <w:right w:w="72" w:type="dxa"/>
            </w:tcMar>
          </w:tcPr>
          <w:p w14:paraId="7F668991" w14:textId="77777777" w:rsidR="00431614" w:rsidRDefault="00000000">
            <w:pPr>
              <w:widowControl w:val="0"/>
              <w:ind w:left="0"/>
              <w:jc w:val="both"/>
            </w:pPr>
            <w:r>
              <w:t>Luồng sự kiện thay thế</w:t>
            </w:r>
          </w:p>
          <w:p w14:paraId="1BB87FA8"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10060CCD" w14:textId="77777777" w:rsidR="00431614" w:rsidRDefault="00000000">
            <w:pPr>
              <w:widowControl w:val="0"/>
              <w:ind w:left="0"/>
              <w:jc w:val="both"/>
            </w:pPr>
            <w:r>
              <w:t>Tại bước 3: Nếu đang người dùng nhập thiếu thông tin bắt buộc hoặc không ấn Cập nhật, hệ thống sẽ không thực hiện thay đổi mà quay về bước 2.</w:t>
            </w:r>
          </w:p>
        </w:tc>
      </w:tr>
      <w:tr w:rsidR="00431614" w14:paraId="136514D5" w14:textId="77777777">
        <w:trPr>
          <w:trHeight w:val="431"/>
        </w:trPr>
        <w:tc>
          <w:tcPr>
            <w:tcW w:w="2880" w:type="dxa"/>
            <w:shd w:val="clear" w:color="auto" w:fill="auto"/>
            <w:tcMar>
              <w:top w:w="72" w:type="dxa"/>
              <w:left w:w="72" w:type="dxa"/>
              <w:bottom w:w="72" w:type="dxa"/>
              <w:right w:w="72" w:type="dxa"/>
            </w:tcMar>
          </w:tcPr>
          <w:p w14:paraId="6D3D9262" w14:textId="77777777" w:rsidR="00431614" w:rsidRDefault="00000000">
            <w:pPr>
              <w:widowControl w:val="0"/>
              <w:ind w:left="0"/>
              <w:jc w:val="both"/>
            </w:pPr>
            <w:r>
              <w:t>Luồng sự kiện ngoại lệ</w:t>
            </w:r>
          </w:p>
          <w:p w14:paraId="6E25B648"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37CECB96" w14:textId="77777777" w:rsidR="00431614" w:rsidRDefault="00000000">
            <w:pPr>
              <w:widowControl w:val="0"/>
              <w:ind w:left="0"/>
              <w:jc w:val="both"/>
            </w:pPr>
            <w:r>
              <w:t>Không có</w:t>
            </w:r>
          </w:p>
        </w:tc>
      </w:tr>
    </w:tbl>
    <w:p w14:paraId="27DCF2F7" w14:textId="77777777" w:rsidR="00431614" w:rsidRDefault="00431614">
      <w:pPr>
        <w:tabs>
          <w:tab w:val="center" w:pos="4680"/>
        </w:tabs>
        <w:spacing w:after="160" w:line="259" w:lineRule="auto"/>
        <w:ind w:left="720"/>
        <w:jc w:val="both"/>
      </w:pPr>
    </w:p>
    <w:p w14:paraId="6261C16C" w14:textId="77777777" w:rsidR="00431614" w:rsidRDefault="00000000">
      <w:pPr>
        <w:numPr>
          <w:ilvl w:val="0"/>
          <w:numId w:val="36"/>
        </w:numPr>
        <w:tabs>
          <w:tab w:val="center" w:pos="4680"/>
        </w:tabs>
      </w:pPr>
      <w:r>
        <w:t>Sửa bài viết:</w:t>
      </w:r>
    </w:p>
    <w:tbl>
      <w:tblPr>
        <w:tblStyle w:val="affff9"/>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6CE480D3" w14:textId="77777777">
        <w:trPr>
          <w:cantSplit/>
          <w:trHeight w:val="431"/>
        </w:trPr>
        <w:tc>
          <w:tcPr>
            <w:tcW w:w="2880" w:type="dxa"/>
            <w:shd w:val="clear" w:color="auto" w:fill="auto"/>
            <w:tcMar>
              <w:top w:w="72" w:type="dxa"/>
              <w:left w:w="72" w:type="dxa"/>
              <w:bottom w:w="72" w:type="dxa"/>
              <w:right w:w="72" w:type="dxa"/>
            </w:tcMar>
          </w:tcPr>
          <w:p w14:paraId="5B464850"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32511D79" w14:textId="77777777" w:rsidR="00431614" w:rsidRDefault="00000000">
            <w:pPr>
              <w:widowControl w:val="0"/>
              <w:ind w:left="0"/>
              <w:jc w:val="both"/>
            </w:pPr>
            <w:r>
              <w:t>Sửa bài viết</w:t>
            </w:r>
          </w:p>
        </w:tc>
      </w:tr>
      <w:tr w:rsidR="00431614" w14:paraId="53BD78B5" w14:textId="77777777">
        <w:trPr>
          <w:cantSplit/>
          <w:trHeight w:val="431"/>
        </w:trPr>
        <w:tc>
          <w:tcPr>
            <w:tcW w:w="2880" w:type="dxa"/>
            <w:shd w:val="clear" w:color="auto" w:fill="auto"/>
            <w:tcMar>
              <w:top w:w="72" w:type="dxa"/>
              <w:left w:w="72" w:type="dxa"/>
              <w:bottom w:w="72" w:type="dxa"/>
              <w:right w:w="72" w:type="dxa"/>
            </w:tcMar>
          </w:tcPr>
          <w:p w14:paraId="152EFEA3"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46EB80EA" w14:textId="77777777" w:rsidR="00431614" w:rsidRDefault="00000000">
            <w:pPr>
              <w:widowControl w:val="0"/>
              <w:ind w:left="0"/>
              <w:jc w:val="both"/>
            </w:pPr>
            <w:r>
              <w:t>Cho phép biên tập viên sửa bài viết</w:t>
            </w:r>
          </w:p>
        </w:tc>
      </w:tr>
      <w:tr w:rsidR="00431614" w14:paraId="135ACF5A" w14:textId="77777777">
        <w:trPr>
          <w:cantSplit/>
          <w:trHeight w:val="431"/>
        </w:trPr>
        <w:tc>
          <w:tcPr>
            <w:tcW w:w="2880" w:type="dxa"/>
            <w:shd w:val="clear" w:color="auto" w:fill="auto"/>
            <w:tcMar>
              <w:top w:w="72" w:type="dxa"/>
              <w:left w:w="72" w:type="dxa"/>
              <w:bottom w:w="72" w:type="dxa"/>
              <w:right w:w="72" w:type="dxa"/>
            </w:tcMar>
          </w:tcPr>
          <w:p w14:paraId="26CCA095"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13392C07" w14:textId="77777777" w:rsidR="00431614" w:rsidRDefault="00000000">
            <w:pPr>
              <w:widowControl w:val="0"/>
              <w:ind w:left="0"/>
              <w:jc w:val="both"/>
            </w:pPr>
            <w:r>
              <w:t>Biên tập viên</w:t>
            </w:r>
          </w:p>
        </w:tc>
      </w:tr>
      <w:tr w:rsidR="00431614" w14:paraId="1846DEFC" w14:textId="77777777">
        <w:trPr>
          <w:cantSplit/>
          <w:trHeight w:val="431"/>
        </w:trPr>
        <w:tc>
          <w:tcPr>
            <w:tcW w:w="2880" w:type="dxa"/>
            <w:shd w:val="clear" w:color="auto" w:fill="auto"/>
            <w:tcMar>
              <w:top w:w="72" w:type="dxa"/>
              <w:left w:w="72" w:type="dxa"/>
              <w:bottom w:w="72" w:type="dxa"/>
              <w:right w:w="72" w:type="dxa"/>
            </w:tcMar>
          </w:tcPr>
          <w:p w14:paraId="1DD17C20" w14:textId="77777777" w:rsidR="00431614" w:rsidRDefault="00000000">
            <w:pPr>
              <w:widowControl w:val="0"/>
              <w:ind w:left="0"/>
            </w:pPr>
            <w:r>
              <w:t>Điều kiện kích hoạt</w:t>
            </w:r>
          </w:p>
          <w:p w14:paraId="08939598"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20DEA404" w14:textId="77777777" w:rsidR="00431614" w:rsidRDefault="00000000">
            <w:pPr>
              <w:widowControl w:val="0"/>
              <w:ind w:left="0"/>
              <w:jc w:val="both"/>
            </w:pPr>
            <w:r>
              <w:t xml:space="preserve">Người dùng nhấn vào Sửa bài viết </w:t>
            </w:r>
          </w:p>
        </w:tc>
      </w:tr>
      <w:tr w:rsidR="00431614" w14:paraId="2F1EB35B" w14:textId="77777777">
        <w:trPr>
          <w:cantSplit/>
          <w:trHeight w:val="431"/>
        </w:trPr>
        <w:tc>
          <w:tcPr>
            <w:tcW w:w="2880" w:type="dxa"/>
            <w:shd w:val="clear" w:color="auto" w:fill="auto"/>
            <w:tcMar>
              <w:top w:w="72" w:type="dxa"/>
              <w:left w:w="72" w:type="dxa"/>
              <w:bottom w:w="72" w:type="dxa"/>
              <w:right w:w="72" w:type="dxa"/>
            </w:tcMar>
          </w:tcPr>
          <w:p w14:paraId="71E51F7E" w14:textId="77777777" w:rsidR="00431614" w:rsidRDefault="00000000">
            <w:pPr>
              <w:widowControl w:val="0"/>
              <w:ind w:left="0"/>
            </w:pPr>
            <w:r>
              <w:t>Điều kiện tiên quyết</w:t>
            </w:r>
          </w:p>
          <w:p w14:paraId="7DF61C95"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65B36B0D" w14:textId="77777777" w:rsidR="00431614" w:rsidRDefault="00000000">
            <w:pPr>
              <w:widowControl w:val="0"/>
              <w:ind w:left="0"/>
              <w:jc w:val="both"/>
            </w:pPr>
            <w:r>
              <w:t>Người dùng đăng nhập hệ thống</w:t>
            </w:r>
          </w:p>
        </w:tc>
      </w:tr>
      <w:tr w:rsidR="00431614" w14:paraId="5ABCCDA2" w14:textId="77777777">
        <w:trPr>
          <w:cantSplit/>
          <w:trHeight w:val="431"/>
        </w:trPr>
        <w:tc>
          <w:tcPr>
            <w:tcW w:w="2880" w:type="dxa"/>
            <w:shd w:val="clear" w:color="auto" w:fill="auto"/>
            <w:tcMar>
              <w:top w:w="72" w:type="dxa"/>
              <w:left w:w="72" w:type="dxa"/>
              <w:bottom w:w="72" w:type="dxa"/>
              <w:right w:w="72" w:type="dxa"/>
            </w:tcMar>
          </w:tcPr>
          <w:p w14:paraId="47D37789" w14:textId="77777777" w:rsidR="00431614" w:rsidRDefault="00000000">
            <w:pPr>
              <w:widowControl w:val="0"/>
              <w:ind w:left="0"/>
            </w:pPr>
            <w:r>
              <w:t>Điều kiện thành công</w:t>
            </w:r>
          </w:p>
          <w:p w14:paraId="169D9591"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367FAA80" w14:textId="77777777" w:rsidR="00431614" w:rsidRDefault="00000000">
            <w:pPr>
              <w:widowControl w:val="0"/>
              <w:ind w:left="0"/>
              <w:jc w:val="both"/>
            </w:pPr>
            <w:r>
              <w:t>Người dùng sửa bài viết thành công</w:t>
            </w:r>
          </w:p>
        </w:tc>
      </w:tr>
      <w:tr w:rsidR="00431614" w14:paraId="6BE384F5" w14:textId="77777777">
        <w:trPr>
          <w:cantSplit/>
          <w:trHeight w:val="431"/>
        </w:trPr>
        <w:tc>
          <w:tcPr>
            <w:tcW w:w="2880" w:type="dxa"/>
            <w:shd w:val="clear" w:color="auto" w:fill="auto"/>
            <w:tcMar>
              <w:top w:w="72" w:type="dxa"/>
              <w:left w:w="72" w:type="dxa"/>
              <w:bottom w:w="72" w:type="dxa"/>
              <w:right w:w="72" w:type="dxa"/>
            </w:tcMar>
          </w:tcPr>
          <w:p w14:paraId="1829B797" w14:textId="77777777" w:rsidR="00431614" w:rsidRDefault="00000000">
            <w:pPr>
              <w:widowControl w:val="0"/>
              <w:ind w:left="0"/>
            </w:pPr>
            <w:r>
              <w:t>Điều kiện thất bại</w:t>
            </w:r>
          </w:p>
          <w:p w14:paraId="1374D960"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04C3F03A" w14:textId="77777777" w:rsidR="00431614" w:rsidRDefault="00000000">
            <w:pPr>
              <w:widowControl w:val="0"/>
              <w:ind w:left="0"/>
              <w:jc w:val="both"/>
            </w:pPr>
            <w:r>
              <w:t>Người dùng sửa bài viết  không thành công</w:t>
            </w:r>
          </w:p>
        </w:tc>
      </w:tr>
      <w:tr w:rsidR="00431614" w14:paraId="348296B3" w14:textId="77777777">
        <w:trPr>
          <w:cantSplit/>
          <w:trHeight w:val="431"/>
        </w:trPr>
        <w:tc>
          <w:tcPr>
            <w:tcW w:w="2880" w:type="dxa"/>
            <w:shd w:val="clear" w:color="auto" w:fill="auto"/>
            <w:tcMar>
              <w:top w:w="72" w:type="dxa"/>
              <w:left w:w="72" w:type="dxa"/>
              <w:bottom w:w="72" w:type="dxa"/>
              <w:right w:w="72" w:type="dxa"/>
            </w:tcMar>
          </w:tcPr>
          <w:p w14:paraId="1270AB6F" w14:textId="77777777" w:rsidR="00431614" w:rsidRDefault="00000000">
            <w:pPr>
              <w:widowControl w:val="0"/>
              <w:ind w:left="0"/>
            </w:pPr>
            <w:r>
              <w:t>Luồng sự kiện chính</w:t>
            </w:r>
          </w:p>
          <w:p w14:paraId="076D81B1"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0F1517E7" w14:textId="77777777" w:rsidR="00431614" w:rsidRDefault="00000000">
            <w:pPr>
              <w:widowControl w:val="0"/>
              <w:numPr>
                <w:ilvl w:val="0"/>
                <w:numId w:val="24"/>
              </w:numPr>
              <w:jc w:val="both"/>
            </w:pPr>
            <w:r>
              <w:t>Người dùng nhấn Sửa bài viết</w:t>
            </w:r>
          </w:p>
          <w:p w14:paraId="3742C007" w14:textId="77777777" w:rsidR="00431614" w:rsidRDefault="00000000">
            <w:pPr>
              <w:widowControl w:val="0"/>
              <w:numPr>
                <w:ilvl w:val="0"/>
                <w:numId w:val="24"/>
              </w:numPr>
              <w:jc w:val="both"/>
            </w:pPr>
            <w:r>
              <w:t>Hệ thống hiển thị form bài viết</w:t>
            </w:r>
          </w:p>
          <w:p w14:paraId="16CD8E7C" w14:textId="77777777" w:rsidR="00431614" w:rsidRDefault="00000000">
            <w:pPr>
              <w:widowControl w:val="0"/>
              <w:numPr>
                <w:ilvl w:val="0"/>
                <w:numId w:val="24"/>
              </w:numPr>
              <w:jc w:val="both"/>
            </w:pPr>
            <w:r>
              <w:t>Người dùng nhập nội dung cần sửa và ấn Cập nhật</w:t>
            </w:r>
          </w:p>
          <w:p w14:paraId="66DFD887" w14:textId="77777777" w:rsidR="00431614" w:rsidRDefault="00000000">
            <w:pPr>
              <w:widowControl w:val="0"/>
              <w:numPr>
                <w:ilvl w:val="0"/>
                <w:numId w:val="24"/>
              </w:numPr>
              <w:jc w:val="both"/>
            </w:pPr>
            <w:r>
              <w:t>Hệ thống báo cập nhật thành công và lưu vào CSDL.</w:t>
            </w:r>
          </w:p>
        </w:tc>
      </w:tr>
      <w:tr w:rsidR="00431614" w14:paraId="2726768C" w14:textId="77777777">
        <w:trPr>
          <w:cantSplit/>
          <w:trHeight w:val="431"/>
        </w:trPr>
        <w:tc>
          <w:tcPr>
            <w:tcW w:w="2880" w:type="dxa"/>
            <w:shd w:val="clear" w:color="auto" w:fill="auto"/>
            <w:tcMar>
              <w:top w:w="72" w:type="dxa"/>
              <w:left w:w="72" w:type="dxa"/>
              <w:bottom w:w="72" w:type="dxa"/>
              <w:right w:w="72" w:type="dxa"/>
            </w:tcMar>
          </w:tcPr>
          <w:p w14:paraId="10DC1AD6" w14:textId="77777777" w:rsidR="00431614" w:rsidRDefault="00000000">
            <w:pPr>
              <w:widowControl w:val="0"/>
              <w:ind w:left="0"/>
              <w:jc w:val="both"/>
            </w:pPr>
            <w:r>
              <w:t>Luồng sự kiện thay thế</w:t>
            </w:r>
          </w:p>
          <w:p w14:paraId="66FE33FE"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411D9694" w14:textId="77777777" w:rsidR="00431614" w:rsidRDefault="00000000">
            <w:pPr>
              <w:widowControl w:val="0"/>
              <w:ind w:left="0"/>
              <w:jc w:val="both"/>
            </w:pPr>
            <w:r>
              <w:t>Tại bước 3: Nếu đang người dùng nhập thiếu thông tin bắt buộc hoặc không ấn Cập nhật, hệ thống sẽ không thực hiện thay đổi mà quay về bước 2.</w:t>
            </w:r>
          </w:p>
        </w:tc>
      </w:tr>
      <w:tr w:rsidR="00431614" w14:paraId="6B1FA612" w14:textId="77777777">
        <w:trPr>
          <w:cantSplit/>
          <w:trHeight w:val="431"/>
        </w:trPr>
        <w:tc>
          <w:tcPr>
            <w:tcW w:w="2880" w:type="dxa"/>
            <w:shd w:val="clear" w:color="auto" w:fill="auto"/>
            <w:tcMar>
              <w:top w:w="72" w:type="dxa"/>
              <w:left w:w="72" w:type="dxa"/>
              <w:bottom w:w="72" w:type="dxa"/>
              <w:right w:w="72" w:type="dxa"/>
            </w:tcMar>
          </w:tcPr>
          <w:p w14:paraId="099E96FB" w14:textId="77777777" w:rsidR="00431614" w:rsidRDefault="00000000">
            <w:pPr>
              <w:widowControl w:val="0"/>
              <w:ind w:left="0"/>
              <w:jc w:val="both"/>
            </w:pPr>
            <w:r>
              <w:t>Luồng sự kiện ngoại lệ</w:t>
            </w:r>
          </w:p>
          <w:p w14:paraId="2412BE8D"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7E24F6DE" w14:textId="77777777" w:rsidR="00431614" w:rsidRDefault="00000000">
            <w:pPr>
              <w:widowControl w:val="0"/>
              <w:ind w:left="0"/>
              <w:jc w:val="both"/>
            </w:pPr>
            <w:r>
              <w:t>Không có</w:t>
            </w:r>
          </w:p>
        </w:tc>
      </w:tr>
    </w:tbl>
    <w:p w14:paraId="3832F175" w14:textId="77777777" w:rsidR="00431614" w:rsidRDefault="00431614">
      <w:pPr>
        <w:tabs>
          <w:tab w:val="center" w:pos="4680"/>
        </w:tabs>
        <w:spacing w:after="160" w:line="259" w:lineRule="auto"/>
        <w:ind w:left="720"/>
        <w:jc w:val="both"/>
      </w:pPr>
    </w:p>
    <w:p w14:paraId="1565E528" w14:textId="77777777" w:rsidR="00431614" w:rsidRDefault="00000000">
      <w:pPr>
        <w:numPr>
          <w:ilvl w:val="0"/>
          <w:numId w:val="18"/>
        </w:numPr>
        <w:tabs>
          <w:tab w:val="center" w:pos="4680"/>
        </w:tabs>
        <w:spacing w:after="0" w:line="360" w:lineRule="auto"/>
        <w:jc w:val="both"/>
      </w:pPr>
      <w:r>
        <w:t>Xóa bài viết:</w:t>
      </w:r>
    </w:p>
    <w:tbl>
      <w:tblPr>
        <w:tblStyle w:val="affff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09250CBF" w14:textId="77777777">
        <w:trPr>
          <w:trHeight w:val="431"/>
        </w:trPr>
        <w:tc>
          <w:tcPr>
            <w:tcW w:w="2880" w:type="dxa"/>
            <w:shd w:val="clear" w:color="auto" w:fill="auto"/>
            <w:tcMar>
              <w:top w:w="72" w:type="dxa"/>
              <w:left w:w="72" w:type="dxa"/>
              <w:bottom w:w="72" w:type="dxa"/>
              <w:right w:w="72" w:type="dxa"/>
            </w:tcMar>
          </w:tcPr>
          <w:p w14:paraId="0114E63C"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19D12FD7" w14:textId="77777777" w:rsidR="00431614" w:rsidRDefault="00000000">
            <w:pPr>
              <w:widowControl w:val="0"/>
              <w:ind w:left="0"/>
              <w:jc w:val="both"/>
            </w:pPr>
            <w:r>
              <w:t>Xóa bài viết</w:t>
            </w:r>
          </w:p>
        </w:tc>
      </w:tr>
      <w:tr w:rsidR="00431614" w14:paraId="4A295116" w14:textId="77777777">
        <w:trPr>
          <w:trHeight w:val="431"/>
        </w:trPr>
        <w:tc>
          <w:tcPr>
            <w:tcW w:w="2880" w:type="dxa"/>
            <w:shd w:val="clear" w:color="auto" w:fill="auto"/>
            <w:tcMar>
              <w:top w:w="72" w:type="dxa"/>
              <w:left w:w="72" w:type="dxa"/>
              <w:bottom w:w="72" w:type="dxa"/>
              <w:right w:w="72" w:type="dxa"/>
            </w:tcMar>
          </w:tcPr>
          <w:p w14:paraId="6D66BEDB"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19B4DA59" w14:textId="77777777" w:rsidR="00431614" w:rsidRDefault="00000000">
            <w:pPr>
              <w:widowControl w:val="0"/>
              <w:ind w:left="0"/>
              <w:jc w:val="both"/>
            </w:pPr>
            <w:r>
              <w:t>Cho phép biên tập viên xóa bài viết</w:t>
            </w:r>
          </w:p>
        </w:tc>
      </w:tr>
      <w:tr w:rsidR="00431614" w14:paraId="27FB183B" w14:textId="77777777">
        <w:trPr>
          <w:trHeight w:val="431"/>
        </w:trPr>
        <w:tc>
          <w:tcPr>
            <w:tcW w:w="2880" w:type="dxa"/>
            <w:shd w:val="clear" w:color="auto" w:fill="auto"/>
            <w:tcMar>
              <w:top w:w="72" w:type="dxa"/>
              <w:left w:w="72" w:type="dxa"/>
              <w:bottom w:w="72" w:type="dxa"/>
              <w:right w:w="72" w:type="dxa"/>
            </w:tcMar>
          </w:tcPr>
          <w:p w14:paraId="2E18A125"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01EACE5B" w14:textId="77777777" w:rsidR="00431614" w:rsidRDefault="00000000">
            <w:pPr>
              <w:widowControl w:val="0"/>
              <w:ind w:left="0"/>
              <w:jc w:val="both"/>
            </w:pPr>
            <w:r>
              <w:t>Biên tập viên</w:t>
            </w:r>
          </w:p>
        </w:tc>
      </w:tr>
      <w:tr w:rsidR="00431614" w14:paraId="3B1BC8FB" w14:textId="77777777">
        <w:trPr>
          <w:trHeight w:val="431"/>
        </w:trPr>
        <w:tc>
          <w:tcPr>
            <w:tcW w:w="2880" w:type="dxa"/>
            <w:shd w:val="clear" w:color="auto" w:fill="auto"/>
            <w:tcMar>
              <w:top w:w="72" w:type="dxa"/>
              <w:left w:w="72" w:type="dxa"/>
              <w:bottom w:w="72" w:type="dxa"/>
              <w:right w:w="72" w:type="dxa"/>
            </w:tcMar>
          </w:tcPr>
          <w:p w14:paraId="66DD587D" w14:textId="77777777" w:rsidR="00431614" w:rsidRDefault="00000000">
            <w:pPr>
              <w:widowControl w:val="0"/>
              <w:ind w:left="0"/>
            </w:pPr>
            <w:r>
              <w:t>Điều kiện kích hoạt</w:t>
            </w:r>
          </w:p>
          <w:p w14:paraId="5498A813"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7F74B39F" w14:textId="77777777" w:rsidR="00431614" w:rsidRDefault="00000000">
            <w:pPr>
              <w:widowControl w:val="0"/>
              <w:ind w:left="0"/>
              <w:jc w:val="both"/>
            </w:pPr>
            <w:r>
              <w:t xml:space="preserve">Người dùng nhấn vào Xóa bài viết </w:t>
            </w:r>
          </w:p>
        </w:tc>
      </w:tr>
      <w:tr w:rsidR="00431614" w14:paraId="660DDAFE" w14:textId="77777777">
        <w:trPr>
          <w:trHeight w:val="431"/>
        </w:trPr>
        <w:tc>
          <w:tcPr>
            <w:tcW w:w="2880" w:type="dxa"/>
            <w:shd w:val="clear" w:color="auto" w:fill="auto"/>
            <w:tcMar>
              <w:top w:w="72" w:type="dxa"/>
              <w:left w:w="72" w:type="dxa"/>
              <w:bottom w:w="72" w:type="dxa"/>
              <w:right w:w="72" w:type="dxa"/>
            </w:tcMar>
          </w:tcPr>
          <w:p w14:paraId="33FA2684" w14:textId="77777777" w:rsidR="00431614" w:rsidRDefault="00000000">
            <w:pPr>
              <w:widowControl w:val="0"/>
              <w:ind w:left="0"/>
            </w:pPr>
            <w:r>
              <w:t>Điều kiện tiên quyết</w:t>
            </w:r>
          </w:p>
          <w:p w14:paraId="1EA46DEC"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2519B3A7" w14:textId="77777777" w:rsidR="00431614" w:rsidRDefault="00000000">
            <w:pPr>
              <w:widowControl w:val="0"/>
              <w:ind w:left="0"/>
              <w:jc w:val="both"/>
            </w:pPr>
            <w:r>
              <w:t>Người dùng đăng nhập hệ thống</w:t>
            </w:r>
          </w:p>
        </w:tc>
      </w:tr>
      <w:tr w:rsidR="00431614" w14:paraId="18271F36" w14:textId="77777777">
        <w:trPr>
          <w:trHeight w:val="431"/>
        </w:trPr>
        <w:tc>
          <w:tcPr>
            <w:tcW w:w="2880" w:type="dxa"/>
            <w:shd w:val="clear" w:color="auto" w:fill="auto"/>
            <w:tcMar>
              <w:top w:w="72" w:type="dxa"/>
              <w:left w:w="72" w:type="dxa"/>
              <w:bottom w:w="72" w:type="dxa"/>
              <w:right w:w="72" w:type="dxa"/>
            </w:tcMar>
          </w:tcPr>
          <w:p w14:paraId="3C972D7F" w14:textId="77777777" w:rsidR="00431614" w:rsidRDefault="00000000">
            <w:pPr>
              <w:widowControl w:val="0"/>
              <w:ind w:left="0"/>
            </w:pPr>
            <w:r>
              <w:t>Điều kiện thành công</w:t>
            </w:r>
          </w:p>
          <w:p w14:paraId="0EB93835"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72ADFF46" w14:textId="77777777" w:rsidR="00431614" w:rsidRDefault="00000000">
            <w:pPr>
              <w:widowControl w:val="0"/>
              <w:ind w:left="0"/>
              <w:jc w:val="both"/>
            </w:pPr>
            <w:r>
              <w:t>Người dùng Xóa bài viết thành công</w:t>
            </w:r>
          </w:p>
        </w:tc>
      </w:tr>
      <w:tr w:rsidR="00431614" w14:paraId="2DB724F3" w14:textId="77777777">
        <w:trPr>
          <w:trHeight w:val="431"/>
        </w:trPr>
        <w:tc>
          <w:tcPr>
            <w:tcW w:w="2880" w:type="dxa"/>
            <w:shd w:val="clear" w:color="auto" w:fill="auto"/>
            <w:tcMar>
              <w:top w:w="72" w:type="dxa"/>
              <w:left w:w="72" w:type="dxa"/>
              <w:bottom w:w="72" w:type="dxa"/>
              <w:right w:w="72" w:type="dxa"/>
            </w:tcMar>
          </w:tcPr>
          <w:p w14:paraId="2FE51AFB" w14:textId="77777777" w:rsidR="00431614" w:rsidRDefault="00000000">
            <w:pPr>
              <w:widowControl w:val="0"/>
              <w:ind w:left="0"/>
            </w:pPr>
            <w:r>
              <w:t>Điều kiện thất bại</w:t>
            </w:r>
          </w:p>
          <w:p w14:paraId="0348EA27"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1F4B7AEA" w14:textId="77777777" w:rsidR="00431614" w:rsidRDefault="00000000">
            <w:pPr>
              <w:widowControl w:val="0"/>
              <w:ind w:left="0"/>
              <w:jc w:val="both"/>
            </w:pPr>
            <w:r>
              <w:t>Người dùng Xóa bài viết  không thành công</w:t>
            </w:r>
          </w:p>
        </w:tc>
      </w:tr>
      <w:tr w:rsidR="00431614" w14:paraId="54952044" w14:textId="77777777">
        <w:trPr>
          <w:trHeight w:val="431"/>
        </w:trPr>
        <w:tc>
          <w:tcPr>
            <w:tcW w:w="2880" w:type="dxa"/>
            <w:shd w:val="clear" w:color="auto" w:fill="auto"/>
            <w:tcMar>
              <w:top w:w="72" w:type="dxa"/>
              <w:left w:w="72" w:type="dxa"/>
              <w:bottom w:w="72" w:type="dxa"/>
              <w:right w:w="72" w:type="dxa"/>
            </w:tcMar>
          </w:tcPr>
          <w:p w14:paraId="661142C3" w14:textId="77777777" w:rsidR="00431614" w:rsidRDefault="00000000">
            <w:pPr>
              <w:widowControl w:val="0"/>
              <w:ind w:left="0"/>
            </w:pPr>
            <w:r>
              <w:t>Luồng sự kiện chính</w:t>
            </w:r>
          </w:p>
          <w:p w14:paraId="3F3B0D6E"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577EFF97" w14:textId="77777777" w:rsidR="00431614" w:rsidRDefault="00000000">
            <w:pPr>
              <w:widowControl w:val="0"/>
              <w:numPr>
                <w:ilvl w:val="0"/>
                <w:numId w:val="61"/>
              </w:numPr>
              <w:jc w:val="both"/>
            </w:pPr>
            <w:r>
              <w:t>Người dùng truy cập vào mục bài viết</w:t>
            </w:r>
          </w:p>
          <w:p w14:paraId="3E201A66" w14:textId="77777777" w:rsidR="00431614" w:rsidRDefault="00000000">
            <w:pPr>
              <w:widowControl w:val="0"/>
              <w:numPr>
                <w:ilvl w:val="0"/>
                <w:numId w:val="61"/>
              </w:numPr>
              <w:jc w:val="both"/>
            </w:pPr>
            <w:r>
              <w:t>Hệ thống hiển thị danh sách các bài viết</w:t>
            </w:r>
          </w:p>
          <w:p w14:paraId="70A18D06" w14:textId="77777777" w:rsidR="00431614" w:rsidRDefault="00000000">
            <w:pPr>
              <w:widowControl w:val="0"/>
              <w:numPr>
                <w:ilvl w:val="0"/>
                <w:numId w:val="61"/>
              </w:numPr>
              <w:jc w:val="both"/>
            </w:pPr>
            <w:r>
              <w:t>Người dùng nhấn Xóa bài viết</w:t>
            </w:r>
          </w:p>
          <w:p w14:paraId="00AC1472" w14:textId="77777777" w:rsidR="00431614" w:rsidRDefault="00000000">
            <w:pPr>
              <w:widowControl w:val="0"/>
              <w:numPr>
                <w:ilvl w:val="0"/>
                <w:numId w:val="61"/>
              </w:numPr>
              <w:jc w:val="both"/>
            </w:pPr>
            <w:r>
              <w:t>Hệ thống hiển thị yêu cầu xác nhận</w:t>
            </w:r>
          </w:p>
          <w:p w14:paraId="6499173A" w14:textId="77777777" w:rsidR="00431614" w:rsidRDefault="00000000">
            <w:pPr>
              <w:widowControl w:val="0"/>
              <w:numPr>
                <w:ilvl w:val="0"/>
                <w:numId w:val="61"/>
              </w:numPr>
              <w:jc w:val="both"/>
            </w:pPr>
            <w:r>
              <w:t>Người dùng ấn Đồng ý</w:t>
            </w:r>
          </w:p>
          <w:p w14:paraId="601D06A7" w14:textId="77777777" w:rsidR="00431614" w:rsidRDefault="00000000">
            <w:pPr>
              <w:widowControl w:val="0"/>
              <w:numPr>
                <w:ilvl w:val="0"/>
                <w:numId w:val="61"/>
              </w:numPr>
              <w:jc w:val="both"/>
            </w:pPr>
            <w:r>
              <w:t>Hệ thống báo Xóa thành công và cập nhật CSDL.</w:t>
            </w:r>
          </w:p>
        </w:tc>
      </w:tr>
      <w:tr w:rsidR="00431614" w14:paraId="0B089707" w14:textId="77777777">
        <w:trPr>
          <w:trHeight w:val="431"/>
        </w:trPr>
        <w:tc>
          <w:tcPr>
            <w:tcW w:w="2880" w:type="dxa"/>
            <w:shd w:val="clear" w:color="auto" w:fill="auto"/>
            <w:tcMar>
              <w:top w:w="72" w:type="dxa"/>
              <w:left w:w="72" w:type="dxa"/>
              <w:bottom w:w="72" w:type="dxa"/>
              <w:right w:w="72" w:type="dxa"/>
            </w:tcMar>
          </w:tcPr>
          <w:p w14:paraId="7803A43F" w14:textId="77777777" w:rsidR="00431614" w:rsidRDefault="00000000">
            <w:pPr>
              <w:widowControl w:val="0"/>
              <w:ind w:left="0"/>
              <w:jc w:val="both"/>
            </w:pPr>
            <w:r>
              <w:t>Luồng sự kiện thay thế</w:t>
            </w:r>
          </w:p>
          <w:p w14:paraId="3EC0F308"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0B385459" w14:textId="77777777" w:rsidR="00431614" w:rsidRDefault="00000000">
            <w:pPr>
              <w:widowControl w:val="0"/>
              <w:ind w:left="0"/>
              <w:jc w:val="both"/>
            </w:pPr>
            <w:r>
              <w:t>Tại bước 4 : Nếu người dùng không ấn Cập nhật, hệ thống sẽ không thực hiện thay đổi mà quay về bước 2.</w:t>
            </w:r>
          </w:p>
        </w:tc>
      </w:tr>
      <w:tr w:rsidR="00431614" w14:paraId="4C05D814" w14:textId="77777777">
        <w:trPr>
          <w:trHeight w:val="431"/>
        </w:trPr>
        <w:tc>
          <w:tcPr>
            <w:tcW w:w="2880" w:type="dxa"/>
            <w:shd w:val="clear" w:color="auto" w:fill="auto"/>
            <w:tcMar>
              <w:top w:w="72" w:type="dxa"/>
              <w:left w:w="72" w:type="dxa"/>
              <w:bottom w:w="72" w:type="dxa"/>
              <w:right w:w="72" w:type="dxa"/>
            </w:tcMar>
          </w:tcPr>
          <w:p w14:paraId="63969FF6" w14:textId="77777777" w:rsidR="00431614" w:rsidRDefault="00000000">
            <w:pPr>
              <w:widowControl w:val="0"/>
              <w:ind w:left="0"/>
              <w:jc w:val="both"/>
            </w:pPr>
            <w:r>
              <w:t>Luồng sự kiện ngoại lệ</w:t>
            </w:r>
          </w:p>
          <w:p w14:paraId="248397F4"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67694195" w14:textId="77777777" w:rsidR="00431614" w:rsidRDefault="00000000">
            <w:pPr>
              <w:widowControl w:val="0"/>
              <w:ind w:left="0"/>
              <w:jc w:val="both"/>
            </w:pPr>
            <w:r>
              <w:t>Không có</w:t>
            </w:r>
          </w:p>
        </w:tc>
      </w:tr>
    </w:tbl>
    <w:p w14:paraId="173F6723" w14:textId="77777777" w:rsidR="00431614" w:rsidRDefault="00431614">
      <w:pPr>
        <w:tabs>
          <w:tab w:val="center" w:pos="4680"/>
        </w:tabs>
        <w:spacing w:after="160" w:line="259" w:lineRule="auto"/>
        <w:ind w:left="720"/>
        <w:jc w:val="both"/>
      </w:pPr>
    </w:p>
    <w:p w14:paraId="76646475" w14:textId="77777777" w:rsidR="00431614" w:rsidRDefault="00000000">
      <w:pPr>
        <w:numPr>
          <w:ilvl w:val="0"/>
          <w:numId w:val="86"/>
        </w:numPr>
        <w:tabs>
          <w:tab w:val="center" w:pos="4680"/>
        </w:tabs>
      </w:pPr>
      <w:r>
        <w:t>Kiểm duyệt bài viết:</w:t>
      </w:r>
    </w:p>
    <w:tbl>
      <w:tblPr>
        <w:tblStyle w:val="affffb"/>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6A419918" w14:textId="77777777">
        <w:trPr>
          <w:trHeight w:val="431"/>
        </w:trPr>
        <w:tc>
          <w:tcPr>
            <w:tcW w:w="2880" w:type="dxa"/>
            <w:shd w:val="clear" w:color="auto" w:fill="auto"/>
            <w:tcMar>
              <w:top w:w="72" w:type="dxa"/>
              <w:left w:w="72" w:type="dxa"/>
              <w:bottom w:w="72" w:type="dxa"/>
              <w:right w:w="72" w:type="dxa"/>
            </w:tcMar>
          </w:tcPr>
          <w:p w14:paraId="046EC5EF"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28AC04D1" w14:textId="77777777" w:rsidR="00431614" w:rsidRDefault="00000000">
            <w:pPr>
              <w:widowControl w:val="0"/>
              <w:ind w:left="0"/>
              <w:jc w:val="both"/>
            </w:pPr>
            <w:r>
              <w:t>Kiểm duyệt bài viết</w:t>
            </w:r>
          </w:p>
        </w:tc>
      </w:tr>
      <w:tr w:rsidR="00431614" w14:paraId="674A9861" w14:textId="77777777">
        <w:trPr>
          <w:trHeight w:val="431"/>
        </w:trPr>
        <w:tc>
          <w:tcPr>
            <w:tcW w:w="2880" w:type="dxa"/>
            <w:shd w:val="clear" w:color="auto" w:fill="auto"/>
            <w:tcMar>
              <w:top w:w="72" w:type="dxa"/>
              <w:left w:w="72" w:type="dxa"/>
              <w:bottom w:w="72" w:type="dxa"/>
              <w:right w:w="72" w:type="dxa"/>
            </w:tcMar>
          </w:tcPr>
          <w:p w14:paraId="719B1F62"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670FE17E" w14:textId="77777777" w:rsidR="00431614" w:rsidRDefault="00000000">
            <w:pPr>
              <w:widowControl w:val="0"/>
              <w:ind w:left="0"/>
              <w:jc w:val="both"/>
            </w:pPr>
            <w:r>
              <w:t>Cho phép biên tập viên kiểm duyệt bài viết</w:t>
            </w:r>
          </w:p>
        </w:tc>
      </w:tr>
      <w:tr w:rsidR="00431614" w14:paraId="44A814A4" w14:textId="77777777">
        <w:trPr>
          <w:trHeight w:val="431"/>
        </w:trPr>
        <w:tc>
          <w:tcPr>
            <w:tcW w:w="2880" w:type="dxa"/>
            <w:shd w:val="clear" w:color="auto" w:fill="auto"/>
            <w:tcMar>
              <w:top w:w="72" w:type="dxa"/>
              <w:left w:w="72" w:type="dxa"/>
              <w:bottom w:w="72" w:type="dxa"/>
              <w:right w:w="72" w:type="dxa"/>
            </w:tcMar>
          </w:tcPr>
          <w:p w14:paraId="33C4B9E0"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1D1B8AC9" w14:textId="77777777" w:rsidR="00431614" w:rsidRDefault="00000000">
            <w:pPr>
              <w:widowControl w:val="0"/>
              <w:ind w:left="0"/>
              <w:jc w:val="both"/>
            </w:pPr>
            <w:r>
              <w:t>Biên tập viên</w:t>
            </w:r>
          </w:p>
        </w:tc>
      </w:tr>
      <w:tr w:rsidR="00431614" w14:paraId="13C0AC80" w14:textId="77777777">
        <w:trPr>
          <w:trHeight w:val="431"/>
        </w:trPr>
        <w:tc>
          <w:tcPr>
            <w:tcW w:w="2880" w:type="dxa"/>
            <w:shd w:val="clear" w:color="auto" w:fill="auto"/>
            <w:tcMar>
              <w:top w:w="72" w:type="dxa"/>
              <w:left w:w="72" w:type="dxa"/>
              <w:bottom w:w="72" w:type="dxa"/>
              <w:right w:w="72" w:type="dxa"/>
            </w:tcMar>
          </w:tcPr>
          <w:p w14:paraId="7F2CA653" w14:textId="77777777" w:rsidR="00431614" w:rsidRDefault="00000000">
            <w:pPr>
              <w:widowControl w:val="0"/>
              <w:ind w:left="0"/>
            </w:pPr>
            <w:r>
              <w:t>Điều kiện kích hoạt</w:t>
            </w:r>
          </w:p>
          <w:p w14:paraId="6EF5BAAE"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6407A137" w14:textId="77777777" w:rsidR="00431614" w:rsidRDefault="00000000">
            <w:pPr>
              <w:widowControl w:val="0"/>
              <w:ind w:left="0"/>
              <w:jc w:val="both"/>
            </w:pPr>
            <w:r>
              <w:t xml:space="preserve">Người dùng nhấn vào Kiểm duyệt bài viết </w:t>
            </w:r>
          </w:p>
        </w:tc>
      </w:tr>
      <w:tr w:rsidR="00431614" w14:paraId="1E3824C0" w14:textId="77777777">
        <w:trPr>
          <w:trHeight w:val="431"/>
        </w:trPr>
        <w:tc>
          <w:tcPr>
            <w:tcW w:w="2880" w:type="dxa"/>
            <w:shd w:val="clear" w:color="auto" w:fill="auto"/>
            <w:tcMar>
              <w:top w:w="72" w:type="dxa"/>
              <w:left w:w="72" w:type="dxa"/>
              <w:bottom w:w="72" w:type="dxa"/>
              <w:right w:w="72" w:type="dxa"/>
            </w:tcMar>
          </w:tcPr>
          <w:p w14:paraId="61A66518" w14:textId="77777777" w:rsidR="00431614" w:rsidRDefault="00000000">
            <w:pPr>
              <w:widowControl w:val="0"/>
              <w:ind w:left="0"/>
            </w:pPr>
            <w:r>
              <w:t>Điều kiện tiên quyết</w:t>
            </w:r>
          </w:p>
          <w:p w14:paraId="47812535"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407D33C7" w14:textId="77777777" w:rsidR="00431614" w:rsidRDefault="00000000">
            <w:pPr>
              <w:widowControl w:val="0"/>
              <w:ind w:left="0"/>
              <w:jc w:val="both"/>
            </w:pPr>
            <w:r>
              <w:t>Người dùng đăng nhập hệ thống</w:t>
            </w:r>
          </w:p>
        </w:tc>
      </w:tr>
      <w:tr w:rsidR="00431614" w14:paraId="156A147B" w14:textId="77777777">
        <w:trPr>
          <w:trHeight w:val="431"/>
        </w:trPr>
        <w:tc>
          <w:tcPr>
            <w:tcW w:w="2880" w:type="dxa"/>
            <w:shd w:val="clear" w:color="auto" w:fill="auto"/>
            <w:tcMar>
              <w:top w:w="72" w:type="dxa"/>
              <w:left w:w="72" w:type="dxa"/>
              <w:bottom w:w="72" w:type="dxa"/>
              <w:right w:w="72" w:type="dxa"/>
            </w:tcMar>
          </w:tcPr>
          <w:p w14:paraId="6AE689DA" w14:textId="77777777" w:rsidR="00431614" w:rsidRDefault="00000000">
            <w:pPr>
              <w:widowControl w:val="0"/>
              <w:ind w:left="0"/>
            </w:pPr>
            <w:r>
              <w:t>Điều kiện thành công</w:t>
            </w:r>
          </w:p>
          <w:p w14:paraId="29436190"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1902A469" w14:textId="77777777" w:rsidR="00431614" w:rsidRDefault="00000000">
            <w:pPr>
              <w:widowControl w:val="0"/>
              <w:ind w:left="0"/>
              <w:jc w:val="both"/>
            </w:pPr>
            <w:r>
              <w:t>Người dùng Kiểm duyệt bài viết thành công</w:t>
            </w:r>
          </w:p>
        </w:tc>
      </w:tr>
      <w:tr w:rsidR="00431614" w14:paraId="42138688" w14:textId="77777777">
        <w:trPr>
          <w:trHeight w:val="431"/>
        </w:trPr>
        <w:tc>
          <w:tcPr>
            <w:tcW w:w="2880" w:type="dxa"/>
            <w:shd w:val="clear" w:color="auto" w:fill="auto"/>
            <w:tcMar>
              <w:top w:w="72" w:type="dxa"/>
              <w:left w:w="72" w:type="dxa"/>
              <w:bottom w:w="72" w:type="dxa"/>
              <w:right w:w="72" w:type="dxa"/>
            </w:tcMar>
          </w:tcPr>
          <w:p w14:paraId="21A07F56" w14:textId="77777777" w:rsidR="00431614" w:rsidRDefault="00000000">
            <w:pPr>
              <w:widowControl w:val="0"/>
              <w:ind w:left="0"/>
            </w:pPr>
            <w:r>
              <w:t>Điều kiện thất bại</w:t>
            </w:r>
          </w:p>
          <w:p w14:paraId="2541D91D"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6A330353" w14:textId="77777777" w:rsidR="00431614" w:rsidRDefault="00000000">
            <w:pPr>
              <w:widowControl w:val="0"/>
              <w:ind w:left="0"/>
              <w:jc w:val="both"/>
            </w:pPr>
            <w:r>
              <w:t>Người dùng Kiểm duyệt bài viết  không thành công</w:t>
            </w:r>
          </w:p>
        </w:tc>
      </w:tr>
      <w:tr w:rsidR="00431614" w14:paraId="6A5EE728" w14:textId="77777777">
        <w:trPr>
          <w:trHeight w:val="431"/>
        </w:trPr>
        <w:tc>
          <w:tcPr>
            <w:tcW w:w="2880" w:type="dxa"/>
            <w:shd w:val="clear" w:color="auto" w:fill="auto"/>
            <w:tcMar>
              <w:top w:w="72" w:type="dxa"/>
              <w:left w:w="72" w:type="dxa"/>
              <w:bottom w:w="72" w:type="dxa"/>
              <w:right w:w="72" w:type="dxa"/>
            </w:tcMar>
          </w:tcPr>
          <w:p w14:paraId="021CE128" w14:textId="77777777" w:rsidR="00431614" w:rsidRDefault="00000000">
            <w:pPr>
              <w:widowControl w:val="0"/>
              <w:ind w:left="0"/>
            </w:pPr>
            <w:r>
              <w:t>Luồng sự kiện chính</w:t>
            </w:r>
          </w:p>
          <w:p w14:paraId="28F67587"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12078627" w14:textId="77777777" w:rsidR="00431614" w:rsidRDefault="00000000">
            <w:pPr>
              <w:widowControl w:val="0"/>
              <w:numPr>
                <w:ilvl w:val="0"/>
                <w:numId w:val="30"/>
              </w:numPr>
              <w:jc w:val="both"/>
            </w:pPr>
            <w:r>
              <w:t>Người dùng truy cập vào mục bài viết</w:t>
            </w:r>
          </w:p>
          <w:p w14:paraId="45B242EF" w14:textId="77777777" w:rsidR="00431614" w:rsidRDefault="00000000">
            <w:pPr>
              <w:widowControl w:val="0"/>
              <w:numPr>
                <w:ilvl w:val="0"/>
                <w:numId w:val="30"/>
              </w:numPr>
              <w:jc w:val="both"/>
            </w:pPr>
            <w:r>
              <w:t>Hệ thống hiển thị danh sách các bài viết</w:t>
            </w:r>
          </w:p>
          <w:p w14:paraId="62BEB093" w14:textId="77777777" w:rsidR="00431614" w:rsidRDefault="00000000">
            <w:pPr>
              <w:widowControl w:val="0"/>
              <w:numPr>
                <w:ilvl w:val="0"/>
                <w:numId w:val="30"/>
              </w:numPr>
              <w:jc w:val="both"/>
            </w:pPr>
            <w:r>
              <w:t>Người dùng nhấn vào mục Kiểm duyệt bài viết</w:t>
            </w:r>
          </w:p>
          <w:p w14:paraId="4888EADE" w14:textId="77777777" w:rsidR="00431614" w:rsidRDefault="00000000">
            <w:pPr>
              <w:widowControl w:val="0"/>
              <w:numPr>
                <w:ilvl w:val="0"/>
                <w:numId w:val="30"/>
              </w:numPr>
              <w:jc w:val="both"/>
            </w:pPr>
            <w:r>
              <w:t>Hệ thống hiển thị danh sách bài viết chưa kiểm duyệt</w:t>
            </w:r>
          </w:p>
          <w:p w14:paraId="47A71CF7" w14:textId="77777777" w:rsidR="00431614" w:rsidRDefault="00000000">
            <w:pPr>
              <w:widowControl w:val="0"/>
              <w:numPr>
                <w:ilvl w:val="0"/>
                <w:numId w:val="30"/>
              </w:numPr>
              <w:jc w:val="both"/>
            </w:pPr>
            <w:r>
              <w:t>Người dùng ấn Đăng</w:t>
            </w:r>
          </w:p>
          <w:p w14:paraId="710F1328" w14:textId="77777777" w:rsidR="00431614" w:rsidRDefault="00000000">
            <w:pPr>
              <w:widowControl w:val="0"/>
              <w:numPr>
                <w:ilvl w:val="0"/>
                <w:numId w:val="30"/>
              </w:numPr>
              <w:jc w:val="both"/>
            </w:pPr>
            <w:r>
              <w:t>Hệ thống báo đăng thành công và cập nhật CSDL.</w:t>
            </w:r>
          </w:p>
        </w:tc>
      </w:tr>
      <w:tr w:rsidR="00431614" w14:paraId="60451D99" w14:textId="77777777">
        <w:trPr>
          <w:trHeight w:val="431"/>
        </w:trPr>
        <w:tc>
          <w:tcPr>
            <w:tcW w:w="2880" w:type="dxa"/>
            <w:shd w:val="clear" w:color="auto" w:fill="auto"/>
            <w:tcMar>
              <w:top w:w="72" w:type="dxa"/>
              <w:left w:w="72" w:type="dxa"/>
              <w:bottom w:w="72" w:type="dxa"/>
              <w:right w:w="72" w:type="dxa"/>
            </w:tcMar>
          </w:tcPr>
          <w:p w14:paraId="55D6CCA9" w14:textId="77777777" w:rsidR="00431614" w:rsidRDefault="00000000">
            <w:pPr>
              <w:widowControl w:val="0"/>
              <w:ind w:left="0"/>
              <w:jc w:val="both"/>
            </w:pPr>
            <w:r>
              <w:t>Luồng sự kiện thay thế</w:t>
            </w:r>
          </w:p>
          <w:p w14:paraId="2C765526"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52AD5FE8" w14:textId="77777777" w:rsidR="00431614" w:rsidRDefault="00000000">
            <w:pPr>
              <w:widowControl w:val="0"/>
              <w:ind w:left="0"/>
              <w:jc w:val="both"/>
            </w:pPr>
            <w:r>
              <w:t>Tại bước 5: Nếu đang người dùng không ấn Đăng hệ thống sẽ không thực hiện thay đổi mà quay về bước 2.</w:t>
            </w:r>
          </w:p>
        </w:tc>
      </w:tr>
      <w:tr w:rsidR="00431614" w14:paraId="6CF047A9" w14:textId="77777777">
        <w:trPr>
          <w:trHeight w:val="431"/>
        </w:trPr>
        <w:tc>
          <w:tcPr>
            <w:tcW w:w="2880" w:type="dxa"/>
            <w:shd w:val="clear" w:color="auto" w:fill="auto"/>
            <w:tcMar>
              <w:top w:w="72" w:type="dxa"/>
              <w:left w:w="72" w:type="dxa"/>
              <w:bottom w:w="72" w:type="dxa"/>
              <w:right w:w="72" w:type="dxa"/>
            </w:tcMar>
          </w:tcPr>
          <w:p w14:paraId="568D5A03" w14:textId="77777777" w:rsidR="00431614" w:rsidRDefault="00000000">
            <w:pPr>
              <w:widowControl w:val="0"/>
              <w:ind w:left="0"/>
              <w:jc w:val="both"/>
            </w:pPr>
            <w:r>
              <w:t>Luồng sự kiện ngoại lệ</w:t>
            </w:r>
          </w:p>
          <w:p w14:paraId="07C3005B"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5EF15FAD" w14:textId="77777777" w:rsidR="00431614" w:rsidRDefault="00000000">
            <w:pPr>
              <w:widowControl w:val="0"/>
              <w:ind w:left="0"/>
              <w:jc w:val="both"/>
            </w:pPr>
            <w:r>
              <w:t>Không có</w:t>
            </w:r>
          </w:p>
        </w:tc>
      </w:tr>
    </w:tbl>
    <w:p w14:paraId="58FA1A1A" w14:textId="77777777" w:rsidR="00431614" w:rsidDel="00C22101" w:rsidRDefault="00431614">
      <w:pPr>
        <w:tabs>
          <w:tab w:val="center" w:pos="4680"/>
        </w:tabs>
        <w:spacing w:after="160" w:line="259" w:lineRule="auto"/>
        <w:ind w:left="720"/>
        <w:jc w:val="both"/>
        <w:rPr>
          <w:del w:id="430" w:author="Dũng Hạ Quang" w:date="2023-11-06T15:06:00Z"/>
        </w:rPr>
      </w:pPr>
    </w:p>
    <w:p w14:paraId="0DC82D17" w14:textId="77777777" w:rsidR="00431614" w:rsidDel="00C22101" w:rsidRDefault="00431614">
      <w:pPr>
        <w:tabs>
          <w:tab w:val="center" w:pos="4680"/>
        </w:tabs>
        <w:spacing w:after="160" w:line="259" w:lineRule="auto"/>
        <w:ind w:left="720"/>
        <w:jc w:val="both"/>
        <w:rPr>
          <w:del w:id="431" w:author="Dũng Hạ Quang" w:date="2023-11-06T15:06:00Z"/>
        </w:rPr>
      </w:pPr>
    </w:p>
    <w:p w14:paraId="5376966F" w14:textId="68004D32" w:rsidR="00431614" w:rsidDel="00C22101" w:rsidRDefault="00431614" w:rsidP="00C22101">
      <w:pPr>
        <w:tabs>
          <w:tab w:val="center" w:pos="4680"/>
        </w:tabs>
        <w:spacing w:after="160" w:line="259" w:lineRule="auto"/>
        <w:jc w:val="both"/>
        <w:rPr>
          <w:del w:id="432" w:author="Dũng Hạ Quang" w:date="2023-11-06T15:06:00Z"/>
        </w:rPr>
        <w:pPrChange w:id="433" w:author="Dũng Hạ Quang" w:date="2023-11-06T15:06:00Z">
          <w:pPr>
            <w:tabs>
              <w:tab w:val="center" w:pos="4680"/>
            </w:tabs>
            <w:spacing w:after="160" w:line="259" w:lineRule="auto"/>
            <w:ind w:left="720"/>
            <w:jc w:val="both"/>
          </w:pPr>
        </w:pPrChange>
      </w:pPr>
    </w:p>
    <w:p w14:paraId="0775FA51" w14:textId="63BDDED9" w:rsidR="00431614" w:rsidDel="00C22101" w:rsidRDefault="00431614">
      <w:pPr>
        <w:tabs>
          <w:tab w:val="center" w:pos="4680"/>
        </w:tabs>
        <w:spacing w:after="160" w:line="259" w:lineRule="auto"/>
        <w:ind w:left="720"/>
        <w:jc w:val="both"/>
        <w:rPr>
          <w:del w:id="434" w:author="Dũng Hạ Quang" w:date="2023-11-06T15:06:00Z"/>
        </w:rPr>
      </w:pPr>
    </w:p>
    <w:p w14:paraId="5410AEAC" w14:textId="77777777" w:rsidR="00431614" w:rsidRDefault="00431614" w:rsidP="00C22101">
      <w:pPr>
        <w:tabs>
          <w:tab w:val="center" w:pos="4680"/>
        </w:tabs>
        <w:spacing w:after="160" w:line="259" w:lineRule="auto"/>
        <w:ind w:left="0"/>
        <w:jc w:val="both"/>
        <w:pPrChange w:id="435" w:author="Dũng Hạ Quang" w:date="2023-11-06T15:06:00Z">
          <w:pPr>
            <w:tabs>
              <w:tab w:val="center" w:pos="4680"/>
            </w:tabs>
            <w:spacing w:after="160" w:line="259" w:lineRule="auto"/>
            <w:ind w:left="720"/>
            <w:jc w:val="both"/>
          </w:pPr>
        </w:pPrChange>
      </w:pPr>
    </w:p>
    <w:p w14:paraId="1F09CDA2" w14:textId="77777777" w:rsidR="00431614" w:rsidRDefault="00000000">
      <w:pPr>
        <w:numPr>
          <w:ilvl w:val="0"/>
          <w:numId w:val="60"/>
        </w:numPr>
        <w:tabs>
          <w:tab w:val="center" w:pos="4680"/>
        </w:tabs>
        <w:spacing w:after="160" w:line="259" w:lineRule="auto"/>
        <w:jc w:val="both"/>
      </w:pPr>
      <w:r>
        <w:t>Tìm kiếm:</w:t>
      </w:r>
    </w:p>
    <w:tbl>
      <w:tblPr>
        <w:tblStyle w:val="affffc"/>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760"/>
      </w:tblGrid>
      <w:tr w:rsidR="00431614" w14:paraId="2CA3EBB4" w14:textId="77777777">
        <w:trPr>
          <w:cantSplit/>
          <w:trHeight w:val="431"/>
        </w:trPr>
        <w:tc>
          <w:tcPr>
            <w:tcW w:w="2880" w:type="dxa"/>
            <w:shd w:val="clear" w:color="auto" w:fill="auto"/>
            <w:tcMar>
              <w:top w:w="72" w:type="dxa"/>
              <w:left w:w="72" w:type="dxa"/>
              <w:bottom w:w="72" w:type="dxa"/>
              <w:right w:w="72" w:type="dxa"/>
            </w:tcMar>
          </w:tcPr>
          <w:p w14:paraId="56228ED3" w14:textId="77777777" w:rsidR="00431614" w:rsidRDefault="00000000">
            <w:pPr>
              <w:widowControl w:val="0"/>
              <w:ind w:left="0"/>
            </w:pPr>
            <w:r>
              <w:t>Tên Use Case</w:t>
            </w:r>
            <w:r>
              <w:br/>
              <w:t>(Usecase Name)</w:t>
            </w:r>
          </w:p>
        </w:tc>
        <w:tc>
          <w:tcPr>
            <w:tcW w:w="5760" w:type="dxa"/>
            <w:shd w:val="clear" w:color="auto" w:fill="auto"/>
            <w:tcMar>
              <w:top w:w="72" w:type="dxa"/>
              <w:left w:w="72" w:type="dxa"/>
              <w:bottom w:w="72" w:type="dxa"/>
              <w:right w:w="72" w:type="dxa"/>
            </w:tcMar>
          </w:tcPr>
          <w:p w14:paraId="06CE1FBB" w14:textId="77777777" w:rsidR="00431614" w:rsidRDefault="00000000">
            <w:pPr>
              <w:widowControl w:val="0"/>
              <w:ind w:left="0"/>
              <w:jc w:val="both"/>
            </w:pPr>
            <w:r>
              <w:t>Tìm kiếm</w:t>
            </w:r>
          </w:p>
        </w:tc>
      </w:tr>
      <w:tr w:rsidR="00431614" w14:paraId="69A4546F" w14:textId="77777777">
        <w:trPr>
          <w:cantSplit/>
          <w:trHeight w:val="431"/>
        </w:trPr>
        <w:tc>
          <w:tcPr>
            <w:tcW w:w="2880" w:type="dxa"/>
            <w:shd w:val="clear" w:color="auto" w:fill="auto"/>
            <w:tcMar>
              <w:top w:w="72" w:type="dxa"/>
              <w:left w:w="72" w:type="dxa"/>
              <w:bottom w:w="72" w:type="dxa"/>
              <w:right w:w="72" w:type="dxa"/>
            </w:tcMar>
          </w:tcPr>
          <w:p w14:paraId="279616A8" w14:textId="77777777" w:rsidR="00431614" w:rsidRDefault="00000000">
            <w:pPr>
              <w:widowControl w:val="0"/>
              <w:ind w:left="0"/>
            </w:pPr>
            <w:r>
              <w:t>Mô tả (Description)</w:t>
            </w:r>
          </w:p>
        </w:tc>
        <w:tc>
          <w:tcPr>
            <w:tcW w:w="5760" w:type="dxa"/>
            <w:shd w:val="clear" w:color="auto" w:fill="auto"/>
            <w:tcMar>
              <w:top w:w="72" w:type="dxa"/>
              <w:left w:w="72" w:type="dxa"/>
              <w:bottom w:w="72" w:type="dxa"/>
              <w:right w:w="72" w:type="dxa"/>
            </w:tcMar>
          </w:tcPr>
          <w:p w14:paraId="43F002B3" w14:textId="77777777" w:rsidR="00431614" w:rsidRDefault="00000000">
            <w:pPr>
              <w:widowControl w:val="0"/>
              <w:ind w:left="0"/>
              <w:jc w:val="both"/>
            </w:pPr>
            <w:r>
              <w:t>Cho phép người dùng tìm kiếm thông tin sản phẩm</w:t>
            </w:r>
          </w:p>
        </w:tc>
      </w:tr>
      <w:tr w:rsidR="00431614" w14:paraId="5C659C0E" w14:textId="77777777">
        <w:trPr>
          <w:cantSplit/>
          <w:trHeight w:val="431"/>
        </w:trPr>
        <w:tc>
          <w:tcPr>
            <w:tcW w:w="2880" w:type="dxa"/>
            <w:shd w:val="clear" w:color="auto" w:fill="auto"/>
            <w:tcMar>
              <w:top w:w="72" w:type="dxa"/>
              <w:left w:w="72" w:type="dxa"/>
              <w:bottom w:w="72" w:type="dxa"/>
              <w:right w:w="72" w:type="dxa"/>
            </w:tcMar>
          </w:tcPr>
          <w:p w14:paraId="60480422" w14:textId="77777777" w:rsidR="00431614" w:rsidRDefault="00000000">
            <w:pPr>
              <w:widowControl w:val="0"/>
              <w:ind w:left="0"/>
            </w:pPr>
            <w:r>
              <w:t>Tác nhân chính (Actor)</w:t>
            </w:r>
          </w:p>
        </w:tc>
        <w:tc>
          <w:tcPr>
            <w:tcW w:w="5760" w:type="dxa"/>
            <w:shd w:val="clear" w:color="auto" w:fill="auto"/>
            <w:tcMar>
              <w:top w:w="72" w:type="dxa"/>
              <w:left w:w="72" w:type="dxa"/>
              <w:bottom w:w="72" w:type="dxa"/>
              <w:right w:w="72" w:type="dxa"/>
            </w:tcMar>
          </w:tcPr>
          <w:p w14:paraId="45D37613" w14:textId="77777777" w:rsidR="00431614" w:rsidRDefault="00000000">
            <w:pPr>
              <w:widowControl w:val="0"/>
              <w:ind w:left="0"/>
              <w:jc w:val="both"/>
            </w:pPr>
            <w:r>
              <w:t>Người dùng</w:t>
            </w:r>
          </w:p>
        </w:tc>
      </w:tr>
      <w:tr w:rsidR="00431614" w14:paraId="1C1AF489" w14:textId="77777777">
        <w:trPr>
          <w:cantSplit/>
          <w:trHeight w:val="431"/>
        </w:trPr>
        <w:tc>
          <w:tcPr>
            <w:tcW w:w="2880" w:type="dxa"/>
            <w:shd w:val="clear" w:color="auto" w:fill="auto"/>
            <w:tcMar>
              <w:top w:w="72" w:type="dxa"/>
              <w:left w:w="72" w:type="dxa"/>
              <w:bottom w:w="72" w:type="dxa"/>
              <w:right w:w="72" w:type="dxa"/>
            </w:tcMar>
          </w:tcPr>
          <w:p w14:paraId="4120A72B" w14:textId="77777777" w:rsidR="00431614" w:rsidRDefault="00000000">
            <w:pPr>
              <w:widowControl w:val="0"/>
              <w:ind w:left="0"/>
            </w:pPr>
            <w:r>
              <w:t>Điều kiện kích hoạt</w:t>
            </w:r>
          </w:p>
          <w:p w14:paraId="1CB9ED8C" w14:textId="77777777" w:rsidR="00431614" w:rsidRDefault="00000000">
            <w:pPr>
              <w:widowControl w:val="0"/>
              <w:ind w:left="0"/>
            </w:pPr>
            <w:r>
              <w:t>(Trigger)</w:t>
            </w:r>
          </w:p>
        </w:tc>
        <w:tc>
          <w:tcPr>
            <w:tcW w:w="5760" w:type="dxa"/>
            <w:shd w:val="clear" w:color="auto" w:fill="auto"/>
            <w:tcMar>
              <w:top w:w="72" w:type="dxa"/>
              <w:left w:w="72" w:type="dxa"/>
              <w:bottom w:w="72" w:type="dxa"/>
              <w:right w:w="72" w:type="dxa"/>
            </w:tcMar>
          </w:tcPr>
          <w:p w14:paraId="23DACDEE" w14:textId="77777777" w:rsidR="00431614" w:rsidRDefault="00000000">
            <w:pPr>
              <w:widowControl w:val="0"/>
              <w:ind w:left="0"/>
              <w:jc w:val="both"/>
            </w:pPr>
            <w:r>
              <w:t xml:space="preserve">Người dùng nhấn vào ô Tìm kiếm </w:t>
            </w:r>
          </w:p>
        </w:tc>
      </w:tr>
      <w:tr w:rsidR="00431614" w14:paraId="6EE4A776" w14:textId="77777777">
        <w:trPr>
          <w:cantSplit/>
          <w:trHeight w:val="431"/>
        </w:trPr>
        <w:tc>
          <w:tcPr>
            <w:tcW w:w="2880" w:type="dxa"/>
            <w:shd w:val="clear" w:color="auto" w:fill="auto"/>
            <w:tcMar>
              <w:top w:w="72" w:type="dxa"/>
              <w:left w:w="72" w:type="dxa"/>
              <w:bottom w:w="72" w:type="dxa"/>
              <w:right w:w="72" w:type="dxa"/>
            </w:tcMar>
          </w:tcPr>
          <w:p w14:paraId="5123F3C6" w14:textId="77777777" w:rsidR="00431614" w:rsidRDefault="00000000">
            <w:pPr>
              <w:widowControl w:val="0"/>
              <w:ind w:left="0"/>
            </w:pPr>
            <w:r>
              <w:t>Điều kiện tiên quyết</w:t>
            </w:r>
          </w:p>
          <w:p w14:paraId="6B4BE21F" w14:textId="77777777" w:rsidR="00431614" w:rsidRDefault="00000000">
            <w:pPr>
              <w:widowControl w:val="0"/>
              <w:ind w:left="0"/>
            </w:pPr>
            <w:r>
              <w:t>(Pre - Condition)</w:t>
            </w:r>
          </w:p>
        </w:tc>
        <w:tc>
          <w:tcPr>
            <w:tcW w:w="5760" w:type="dxa"/>
            <w:shd w:val="clear" w:color="auto" w:fill="auto"/>
            <w:tcMar>
              <w:top w:w="72" w:type="dxa"/>
              <w:left w:w="72" w:type="dxa"/>
              <w:bottom w:w="72" w:type="dxa"/>
              <w:right w:w="72" w:type="dxa"/>
            </w:tcMar>
          </w:tcPr>
          <w:p w14:paraId="592EAE61" w14:textId="77777777" w:rsidR="00431614" w:rsidRDefault="00000000">
            <w:pPr>
              <w:widowControl w:val="0"/>
              <w:ind w:left="0"/>
              <w:jc w:val="both"/>
            </w:pPr>
            <w:r>
              <w:t>Người dùng truy cập hệ thống</w:t>
            </w:r>
          </w:p>
        </w:tc>
      </w:tr>
      <w:tr w:rsidR="00431614" w14:paraId="043AAECF" w14:textId="77777777">
        <w:trPr>
          <w:cantSplit/>
          <w:trHeight w:val="431"/>
        </w:trPr>
        <w:tc>
          <w:tcPr>
            <w:tcW w:w="2880" w:type="dxa"/>
            <w:shd w:val="clear" w:color="auto" w:fill="auto"/>
            <w:tcMar>
              <w:top w:w="72" w:type="dxa"/>
              <w:left w:w="72" w:type="dxa"/>
              <w:bottom w:w="72" w:type="dxa"/>
              <w:right w:w="72" w:type="dxa"/>
            </w:tcMar>
          </w:tcPr>
          <w:p w14:paraId="54F94D1B" w14:textId="77777777" w:rsidR="00431614" w:rsidRDefault="00000000">
            <w:pPr>
              <w:widowControl w:val="0"/>
              <w:ind w:left="0"/>
            </w:pPr>
            <w:r>
              <w:t>Điều kiện thành công</w:t>
            </w:r>
          </w:p>
          <w:p w14:paraId="7B0FECBB" w14:textId="77777777" w:rsidR="00431614" w:rsidRDefault="00000000">
            <w:pPr>
              <w:widowControl w:val="0"/>
              <w:ind w:left="0"/>
            </w:pPr>
            <w:r>
              <w:t>(Post - Condition)</w:t>
            </w:r>
          </w:p>
        </w:tc>
        <w:tc>
          <w:tcPr>
            <w:tcW w:w="5760" w:type="dxa"/>
            <w:shd w:val="clear" w:color="auto" w:fill="auto"/>
            <w:tcMar>
              <w:top w:w="72" w:type="dxa"/>
              <w:left w:w="72" w:type="dxa"/>
              <w:bottom w:w="72" w:type="dxa"/>
              <w:right w:w="72" w:type="dxa"/>
            </w:tcMar>
          </w:tcPr>
          <w:p w14:paraId="2CF9BFAA" w14:textId="77777777" w:rsidR="00431614" w:rsidRDefault="00000000">
            <w:pPr>
              <w:widowControl w:val="0"/>
              <w:ind w:left="0"/>
              <w:jc w:val="both"/>
            </w:pPr>
            <w:r>
              <w:t>Người dùng tìm kiếm sản phẩm thành công</w:t>
            </w:r>
          </w:p>
        </w:tc>
      </w:tr>
      <w:tr w:rsidR="00431614" w14:paraId="7A03723B" w14:textId="77777777">
        <w:trPr>
          <w:cantSplit/>
          <w:trHeight w:val="431"/>
        </w:trPr>
        <w:tc>
          <w:tcPr>
            <w:tcW w:w="2880" w:type="dxa"/>
            <w:shd w:val="clear" w:color="auto" w:fill="auto"/>
            <w:tcMar>
              <w:top w:w="72" w:type="dxa"/>
              <w:left w:w="72" w:type="dxa"/>
              <w:bottom w:w="72" w:type="dxa"/>
              <w:right w:w="72" w:type="dxa"/>
            </w:tcMar>
          </w:tcPr>
          <w:p w14:paraId="5A50EAB4" w14:textId="77777777" w:rsidR="00431614" w:rsidRDefault="00000000">
            <w:pPr>
              <w:widowControl w:val="0"/>
              <w:ind w:left="0"/>
            </w:pPr>
            <w:r>
              <w:t>Điều kiện thất bại</w:t>
            </w:r>
          </w:p>
          <w:p w14:paraId="6D48DB5F" w14:textId="77777777" w:rsidR="00431614" w:rsidRDefault="00000000">
            <w:pPr>
              <w:widowControl w:val="0"/>
              <w:ind w:left="0"/>
            </w:pPr>
            <w:r>
              <w:t>(Failed - Condition)</w:t>
            </w:r>
          </w:p>
        </w:tc>
        <w:tc>
          <w:tcPr>
            <w:tcW w:w="5760" w:type="dxa"/>
            <w:shd w:val="clear" w:color="auto" w:fill="auto"/>
            <w:tcMar>
              <w:top w:w="72" w:type="dxa"/>
              <w:left w:w="72" w:type="dxa"/>
              <w:bottom w:w="72" w:type="dxa"/>
              <w:right w:w="72" w:type="dxa"/>
            </w:tcMar>
          </w:tcPr>
          <w:p w14:paraId="1F14BF81" w14:textId="77777777" w:rsidR="00431614" w:rsidRDefault="00000000">
            <w:pPr>
              <w:widowControl w:val="0"/>
              <w:ind w:left="0"/>
              <w:jc w:val="both"/>
            </w:pPr>
            <w:r>
              <w:t>Người dùng tìm kiếm sản phẩm không thành công</w:t>
            </w:r>
          </w:p>
        </w:tc>
      </w:tr>
      <w:tr w:rsidR="00431614" w14:paraId="15E756A7" w14:textId="77777777">
        <w:trPr>
          <w:cantSplit/>
          <w:trHeight w:val="431"/>
        </w:trPr>
        <w:tc>
          <w:tcPr>
            <w:tcW w:w="2880" w:type="dxa"/>
            <w:shd w:val="clear" w:color="auto" w:fill="auto"/>
            <w:tcMar>
              <w:top w:w="72" w:type="dxa"/>
              <w:left w:w="72" w:type="dxa"/>
              <w:bottom w:w="72" w:type="dxa"/>
              <w:right w:w="72" w:type="dxa"/>
            </w:tcMar>
          </w:tcPr>
          <w:p w14:paraId="71422E60" w14:textId="77777777" w:rsidR="00431614" w:rsidRDefault="00000000">
            <w:pPr>
              <w:widowControl w:val="0"/>
              <w:ind w:left="0"/>
            </w:pPr>
            <w:r>
              <w:t>Luồng sự kiện chính</w:t>
            </w:r>
          </w:p>
          <w:p w14:paraId="12FA1D47" w14:textId="77777777" w:rsidR="00431614" w:rsidRDefault="00000000">
            <w:pPr>
              <w:widowControl w:val="0"/>
              <w:ind w:left="0"/>
            </w:pPr>
            <w:r>
              <w:t>(Basic Flow)</w:t>
            </w:r>
          </w:p>
        </w:tc>
        <w:tc>
          <w:tcPr>
            <w:tcW w:w="5760" w:type="dxa"/>
            <w:shd w:val="clear" w:color="auto" w:fill="auto"/>
            <w:tcMar>
              <w:top w:w="72" w:type="dxa"/>
              <w:left w:w="72" w:type="dxa"/>
              <w:bottom w:w="72" w:type="dxa"/>
              <w:right w:w="72" w:type="dxa"/>
            </w:tcMar>
          </w:tcPr>
          <w:p w14:paraId="2041DEC6" w14:textId="77777777" w:rsidR="00431614" w:rsidRDefault="00000000">
            <w:pPr>
              <w:widowControl w:val="0"/>
              <w:numPr>
                <w:ilvl w:val="0"/>
                <w:numId w:val="9"/>
              </w:numPr>
              <w:jc w:val="both"/>
            </w:pPr>
            <w:r>
              <w:t>Người dùng chọn chức năng Tìm kiếm</w:t>
            </w:r>
          </w:p>
          <w:p w14:paraId="1A0C0B54" w14:textId="77777777" w:rsidR="00431614" w:rsidRDefault="00000000">
            <w:pPr>
              <w:widowControl w:val="0"/>
              <w:numPr>
                <w:ilvl w:val="0"/>
                <w:numId w:val="9"/>
              </w:numPr>
              <w:jc w:val="both"/>
            </w:pPr>
            <w:r>
              <w:t>Hệ thống hiển thị form tìm kiếm</w:t>
            </w:r>
          </w:p>
          <w:p w14:paraId="5B1B4E3C" w14:textId="77777777" w:rsidR="00431614" w:rsidRDefault="00000000">
            <w:pPr>
              <w:widowControl w:val="0"/>
              <w:numPr>
                <w:ilvl w:val="0"/>
                <w:numId w:val="9"/>
              </w:numPr>
              <w:jc w:val="both"/>
            </w:pPr>
            <w:r>
              <w:t>Người dùng nhập các trường thông tin cần thiết</w:t>
            </w:r>
          </w:p>
          <w:p w14:paraId="419540E5" w14:textId="77777777" w:rsidR="00431614" w:rsidRDefault="00000000">
            <w:pPr>
              <w:widowControl w:val="0"/>
              <w:numPr>
                <w:ilvl w:val="0"/>
                <w:numId w:val="9"/>
              </w:numPr>
              <w:jc w:val="both"/>
            </w:pPr>
            <w:r>
              <w:t>Hệ thống truy cập CSDL và hiển thị thành công</w:t>
            </w:r>
          </w:p>
        </w:tc>
      </w:tr>
      <w:tr w:rsidR="00431614" w14:paraId="386E13DD" w14:textId="77777777">
        <w:trPr>
          <w:cantSplit/>
          <w:trHeight w:val="431"/>
        </w:trPr>
        <w:tc>
          <w:tcPr>
            <w:tcW w:w="2880" w:type="dxa"/>
            <w:shd w:val="clear" w:color="auto" w:fill="auto"/>
            <w:tcMar>
              <w:top w:w="72" w:type="dxa"/>
              <w:left w:w="72" w:type="dxa"/>
              <w:bottom w:w="72" w:type="dxa"/>
              <w:right w:w="72" w:type="dxa"/>
            </w:tcMar>
          </w:tcPr>
          <w:p w14:paraId="66F406C1" w14:textId="77777777" w:rsidR="00431614" w:rsidRDefault="00000000">
            <w:pPr>
              <w:widowControl w:val="0"/>
              <w:ind w:left="0"/>
              <w:jc w:val="both"/>
            </w:pPr>
            <w:r>
              <w:t>Luồng sự kiện thay thế</w:t>
            </w:r>
          </w:p>
          <w:p w14:paraId="3AB3FBE5" w14:textId="77777777" w:rsidR="00431614" w:rsidRDefault="00000000">
            <w:pPr>
              <w:widowControl w:val="0"/>
              <w:ind w:left="0"/>
              <w:jc w:val="both"/>
            </w:pPr>
            <w:r>
              <w:t xml:space="preserve"> (Alternative flow)</w:t>
            </w:r>
          </w:p>
        </w:tc>
        <w:tc>
          <w:tcPr>
            <w:tcW w:w="5760" w:type="dxa"/>
            <w:shd w:val="clear" w:color="auto" w:fill="auto"/>
            <w:tcMar>
              <w:top w:w="72" w:type="dxa"/>
              <w:left w:w="72" w:type="dxa"/>
              <w:bottom w:w="72" w:type="dxa"/>
              <w:right w:w="72" w:type="dxa"/>
            </w:tcMar>
          </w:tcPr>
          <w:p w14:paraId="25D35B9B" w14:textId="77777777" w:rsidR="00431614" w:rsidRDefault="00000000">
            <w:pPr>
              <w:widowControl w:val="0"/>
              <w:ind w:left="0"/>
              <w:jc w:val="both"/>
            </w:pPr>
            <w:r>
              <w:t>Không có</w:t>
            </w:r>
          </w:p>
        </w:tc>
      </w:tr>
      <w:tr w:rsidR="00431614" w14:paraId="41FA8B51" w14:textId="77777777">
        <w:trPr>
          <w:cantSplit/>
          <w:trHeight w:val="431"/>
        </w:trPr>
        <w:tc>
          <w:tcPr>
            <w:tcW w:w="2880" w:type="dxa"/>
            <w:shd w:val="clear" w:color="auto" w:fill="auto"/>
            <w:tcMar>
              <w:top w:w="72" w:type="dxa"/>
              <w:left w:w="72" w:type="dxa"/>
              <w:bottom w:w="72" w:type="dxa"/>
              <w:right w:w="72" w:type="dxa"/>
            </w:tcMar>
          </w:tcPr>
          <w:p w14:paraId="71FCD4DB" w14:textId="77777777" w:rsidR="00431614" w:rsidRDefault="00000000">
            <w:pPr>
              <w:widowControl w:val="0"/>
              <w:ind w:left="0"/>
              <w:jc w:val="both"/>
            </w:pPr>
            <w:r>
              <w:t>Luồng sự kiện ngoại lệ</w:t>
            </w:r>
          </w:p>
          <w:p w14:paraId="0B7ED205" w14:textId="77777777" w:rsidR="00431614" w:rsidRDefault="00000000">
            <w:pPr>
              <w:widowControl w:val="0"/>
              <w:ind w:left="0"/>
              <w:jc w:val="both"/>
            </w:pPr>
            <w:r>
              <w:t xml:space="preserve">(Exception flow) </w:t>
            </w:r>
          </w:p>
        </w:tc>
        <w:tc>
          <w:tcPr>
            <w:tcW w:w="5760" w:type="dxa"/>
            <w:shd w:val="clear" w:color="auto" w:fill="auto"/>
            <w:tcMar>
              <w:top w:w="72" w:type="dxa"/>
              <w:left w:w="72" w:type="dxa"/>
              <w:bottom w:w="72" w:type="dxa"/>
              <w:right w:w="72" w:type="dxa"/>
            </w:tcMar>
          </w:tcPr>
          <w:p w14:paraId="1B4BB20E" w14:textId="77777777" w:rsidR="00431614" w:rsidRDefault="00000000">
            <w:pPr>
              <w:widowControl w:val="0"/>
              <w:ind w:left="0"/>
              <w:jc w:val="both"/>
            </w:pPr>
            <w:r>
              <w:t>Không có</w:t>
            </w:r>
          </w:p>
        </w:tc>
      </w:tr>
    </w:tbl>
    <w:p w14:paraId="43BF8029" w14:textId="77777777" w:rsidR="00431614" w:rsidRDefault="00000000">
      <w:pPr>
        <w:pStyle w:val="Heading3"/>
        <w:spacing w:after="194"/>
        <w:ind w:left="720"/>
      </w:pPr>
      <w:bookmarkStart w:id="436" w:name="_qk1v974sdtkc" w:colFirst="0" w:colLast="0"/>
      <w:bookmarkEnd w:id="436"/>
      <w:r>
        <w:br w:type="page"/>
      </w:r>
    </w:p>
    <w:p w14:paraId="24A487A7" w14:textId="77777777" w:rsidR="00431614" w:rsidRDefault="00000000">
      <w:pPr>
        <w:pStyle w:val="Heading3"/>
        <w:spacing w:after="194"/>
        <w:ind w:left="0" w:firstLine="0"/>
      </w:pPr>
      <w:bookmarkStart w:id="437" w:name="_k1expr4ox5q8" w:colFirst="0" w:colLast="0"/>
      <w:bookmarkEnd w:id="437"/>
      <w:r>
        <w:t>1.4. Thiết kế cơ sở dữ liệu</w:t>
      </w:r>
    </w:p>
    <w:p w14:paraId="56F4D494" w14:textId="77777777" w:rsidR="00431614" w:rsidRDefault="00000000">
      <w:pPr>
        <w:pStyle w:val="Heading4"/>
        <w:ind w:left="0"/>
      </w:pPr>
      <w:bookmarkStart w:id="438" w:name="_rn5zsb4543mv" w:colFirst="0" w:colLast="0"/>
      <w:bookmarkEnd w:id="438"/>
      <w:r>
        <w:t>1.4.1 Bảng các thực thể</w:t>
      </w:r>
    </w:p>
    <w:p w14:paraId="098C137A" w14:textId="77777777" w:rsidR="00431614" w:rsidRDefault="00000000">
      <w:pPr>
        <w:pStyle w:val="Heading5"/>
        <w:numPr>
          <w:ilvl w:val="1"/>
          <w:numId w:val="17"/>
        </w:numPr>
      </w:pPr>
      <w:bookmarkStart w:id="439" w:name="_cypmehs7nqtu" w:colFirst="0" w:colLast="0"/>
      <w:bookmarkEnd w:id="439"/>
      <w:r>
        <w:t>Bảng Người dùng (Users)</w:t>
      </w:r>
    </w:p>
    <w:tbl>
      <w:tblPr>
        <w:tblStyle w:val="affffd"/>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045"/>
      </w:tblGrid>
      <w:tr w:rsidR="00431614" w14:paraId="452D7AFC" w14:textId="77777777">
        <w:trPr>
          <w:trHeight w:val="498"/>
        </w:trPr>
        <w:tc>
          <w:tcPr>
            <w:tcW w:w="3045" w:type="dxa"/>
            <w:shd w:val="clear" w:color="auto" w:fill="auto"/>
            <w:tcMar>
              <w:top w:w="100" w:type="dxa"/>
              <w:left w:w="100" w:type="dxa"/>
              <w:bottom w:w="100" w:type="dxa"/>
              <w:right w:w="100" w:type="dxa"/>
            </w:tcMar>
          </w:tcPr>
          <w:p w14:paraId="5DD3DD66" w14:textId="77777777" w:rsidR="00431614" w:rsidRDefault="00000000">
            <w:pPr>
              <w:widowControl w:val="0"/>
              <w:spacing w:after="0" w:line="240" w:lineRule="auto"/>
              <w:ind w:left="0"/>
              <w:rPr>
                <w:b/>
              </w:rPr>
            </w:pPr>
            <w:r>
              <w:rPr>
                <w:b/>
              </w:rPr>
              <w:t>Thuộc tính</w:t>
            </w:r>
          </w:p>
        </w:tc>
        <w:tc>
          <w:tcPr>
            <w:tcW w:w="3045" w:type="dxa"/>
            <w:shd w:val="clear" w:color="auto" w:fill="auto"/>
            <w:tcMar>
              <w:top w:w="100" w:type="dxa"/>
              <w:left w:w="100" w:type="dxa"/>
              <w:bottom w:w="100" w:type="dxa"/>
              <w:right w:w="100" w:type="dxa"/>
            </w:tcMar>
          </w:tcPr>
          <w:p w14:paraId="23E18718" w14:textId="77777777" w:rsidR="00431614" w:rsidRDefault="00000000">
            <w:pPr>
              <w:widowControl w:val="0"/>
              <w:spacing w:after="0" w:line="240" w:lineRule="auto"/>
              <w:ind w:left="0"/>
              <w:rPr>
                <w:b/>
              </w:rPr>
            </w:pPr>
            <w:r>
              <w:rPr>
                <w:b/>
              </w:rPr>
              <w:t>Kiểu dữ liệu</w:t>
            </w:r>
          </w:p>
        </w:tc>
        <w:tc>
          <w:tcPr>
            <w:tcW w:w="3045" w:type="dxa"/>
            <w:shd w:val="clear" w:color="auto" w:fill="auto"/>
            <w:tcMar>
              <w:top w:w="100" w:type="dxa"/>
              <w:left w:w="100" w:type="dxa"/>
              <w:bottom w:w="100" w:type="dxa"/>
              <w:right w:w="100" w:type="dxa"/>
            </w:tcMar>
          </w:tcPr>
          <w:p w14:paraId="1E0872EC" w14:textId="77777777" w:rsidR="00431614" w:rsidRDefault="00000000">
            <w:pPr>
              <w:widowControl w:val="0"/>
              <w:spacing w:after="0" w:line="240" w:lineRule="auto"/>
              <w:ind w:left="0"/>
              <w:rPr>
                <w:b/>
              </w:rPr>
            </w:pPr>
            <w:r>
              <w:rPr>
                <w:b/>
              </w:rPr>
              <w:t>Giải thích</w:t>
            </w:r>
          </w:p>
        </w:tc>
      </w:tr>
      <w:tr w:rsidR="00431614" w14:paraId="64EBD97E" w14:textId="77777777">
        <w:trPr>
          <w:trHeight w:val="498"/>
        </w:trPr>
        <w:tc>
          <w:tcPr>
            <w:tcW w:w="3045" w:type="dxa"/>
            <w:shd w:val="clear" w:color="auto" w:fill="auto"/>
            <w:tcMar>
              <w:top w:w="100" w:type="dxa"/>
              <w:left w:w="100" w:type="dxa"/>
              <w:bottom w:w="100" w:type="dxa"/>
              <w:right w:w="100" w:type="dxa"/>
            </w:tcMar>
          </w:tcPr>
          <w:p w14:paraId="7CD3F8AC" w14:textId="77777777" w:rsidR="00431614" w:rsidRDefault="00000000">
            <w:pPr>
              <w:widowControl w:val="0"/>
              <w:spacing w:after="0" w:line="240" w:lineRule="auto"/>
              <w:ind w:left="0"/>
            </w:pPr>
            <w:r>
              <w:t>user_id</w:t>
            </w:r>
          </w:p>
        </w:tc>
        <w:tc>
          <w:tcPr>
            <w:tcW w:w="3045" w:type="dxa"/>
            <w:shd w:val="clear" w:color="auto" w:fill="auto"/>
            <w:tcMar>
              <w:top w:w="100" w:type="dxa"/>
              <w:left w:w="100" w:type="dxa"/>
              <w:bottom w:w="100" w:type="dxa"/>
              <w:right w:w="100" w:type="dxa"/>
            </w:tcMar>
          </w:tcPr>
          <w:p w14:paraId="6AF7EA99" w14:textId="77777777" w:rsidR="00431614" w:rsidRDefault="00000000">
            <w:pPr>
              <w:widowControl w:val="0"/>
              <w:spacing w:after="0" w:line="240" w:lineRule="auto"/>
              <w:ind w:left="0"/>
            </w:pPr>
            <w:r>
              <w:t>BIGINT</w:t>
            </w:r>
          </w:p>
        </w:tc>
        <w:tc>
          <w:tcPr>
            <w:tcW w:w="3045" w:type="dxa"/>
            <w:shd w:val="clear" w:color="auto" w:fill="auto"/>
            <w:tcMar>
              <w:top w:w="100" w:type="dxa"/>
              <w:left w:w="100" w:type="dxa"/>
              <w:bottom w:w="100" w:type="dxa"/>
              <w:right w:w="100" w:type="dxa"/>
            </w:tcMar>
          </w:tcPr>
          <w:p w14:paraId="43EFE332" w14:textId="77777777" w:rsidR="00431614" w:rsidRDefault="00000000">
            <w:pPr>
              <w:widowControl w:val="0"/>
              <w:spacing w:after="0" w:line="240" w:lineRule="auto"/>
              <w:ind w:left="0"/>
            </w:pPr>
            <w:r>
              <w:t>Mã định danh</w:t>
            </w:r>
          </w:p>
        </w:tc>
      </w:tr>
      <w:tr w:rsidR="00431614" w14:paraId="7DB77D2C" w14:textId="77777777">
        <w:trPr>
          <w:trHeight w:val="498"/>
        </w:trPr>
        <w:tc>
          <w:tcPr>
            <w:tcW w:w="3045" w:type="dxa"/>
            <w:shd w:val="clear" w:color="auto" w:fill="auto"/>
            <w:tcMar>
              <w:top w:w="100" w:type="dxa"/>
              <w:left w:w="100" w:type="dxa"/>
              <w:bottom w:w="100" w:type="dxa"/>
              <w:right w:w="100" w:type="dxa"/>
            </w:tcMar>
          </w:tcPr>
          <w:p w14:paraId="470398EE" w14:textId="77777777" w:rsidR="00431614" w:rsidRDefault="00000000">
            <w:pPr>
              <w:widowControl w:val="0"/>
              <w:spacing w:after="0" w:line="240" w:lineRule="auto"/>
              <w:ind w:left="0"/>
            </w:pPr>
            <w:r>
              <w:t>name</w:t>
            </w:r>
          </w:p>
        </w:tc>
        <w:tc>
          <w:tcPr>
            <w:tcW w:w="3045" w:type="dxa"/>
            <w:shd w:val="clear" w:color="auto" w:fill="auto"/>
            <w:tcMar>
              <w:top w:w="100" w:type="dxa"/>
              <w:left w:w="100" w:type="dxa"/>
              <w:bottom w:w="100" w:type="dxa"/>
              <w:right w:w="100" w:type="dxa"/>
            </w:tcMar>
          </w:tcPr>
          <w:p w14:paraId="700EBA59"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000FEB03" w14:textId="77777777" w:rsidR="00431614" w:rsidRDefault="00000000">
            <w:pPr>
              <w:widowControl w:val="0"/>
              <w:spacing w:after="0" w:line="240" w:lineRule="auto"/>
              <w:ind w:left="0"/>
            </w:pPr>
            <w:r>
              <w:t>Họ và tên</w:t>
            </w:r>
          </w:p>
        </w:tc>
      </w:tr>
      <w:tr w:rsidR="00431614" w14:paraId="08C3AAA3" w14:textId="77777777">
        <w:tc>
          <w:tcPr>
            <w:tcW w:w="3045" w:type="dxa"/>
            <w:shd w:val="clear" w:color="auto" w:fill="auto"/>
            <w:tcMar>
              <w:top w:w="100" w:type="dxa"/>
              <w:left w:w="100" w:type="dxa"/>
              <w:bottom w:w="100" w:type="dxa"/>
              <w:right w:w="100" w:type="dxa"/>
            </w:tcMar>
          </w:tcPr>
          <w:p w14:paraId="0349EBD6" w14:textId="77777777" w:rsidR="00431614" w:rsidRDefault="00000000">
            <w:pPr>
              <w:widowControl w:val="0"/>
              <w:spacing w:after="0" w:line="240" w:lineRule="auto"/>
              <w:ind w:left="0"/>
            </w:pPr>
            <w:r>
              <w:t>username</w:t>
            </w:r>
          </w:p>
        </w:tc>
        <w:tc>
          <w:tcPr>
            <w:tcW w:w="3045" w:type="dxa"/>
            <w:shd w:val="clear" w:color="auto" w:fill="auto"/>
            <w:tcMar>
              <w:top w:w="100" w:type="dxa"/>
              <w:left w:w="100" w:type="dxa"/>
              <w:bottom w:w="100" w:type="dxa"/>
              <w:right w:w="100" w:type="dxa"/>
            </w:tcMar>
          </w:tcPr>
          <w:p w14:paraId="45E932C1"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1E4CF0EE" w14:textId="77777777" w:rsidR="00431614" w:rsidRDefault="00000000">
            <w:pPr>
              <w:widowControl w:val="0"/>
              <w:spacing w:after="0" w:line="240" w:lineRule="auto"/>
              <w:ind w:left="0"/>
            </w:pPr>
            <w:r>
              <w:t>Tên đăng nhập</w:t>
            </w:r>
          </w:p>
        </w:tc>
      </w:tr>
      <w:tr w:rsidR="00431614" w14:paraId="16B8F5F7" w14:textId="77777777">
        <w:tc>
          <w:tcPr>
            <w:tcW w:w="3045" w:type="dxa"/>
            <w:shd w:val="clear" w:color="auto" w:fill="auto"/>
            <w:tcMar>
              <w:top w:w="100" w:type="dxa"/>
              <w:left w:w="100" w:type="dxa"/>
              <w:bottom w:w="100" w:type="dxa"/>
              <w:right w:w="100" w:type="dxa"/>
            </w:tcMar>
          </w:tcPr>
          <w:p w14:paraId="5575F054" w14:textId="77777777" w:rsidR="00431614" w:rsidRDefault="00000000">
            <w:pPr>
              <w:widowControl w:val="0"/>
              <w:spacing w:after="0" w:line="240" w:lineRule="auto"/>
              <w:ind w:left="0"/>
            </w:pPr>
            <w:r>
              <w:t>password</w:t>
            </w:r>
          </w:p>
        </w:tc>
        <w:tc>
          <w:tcPr>
            <w:tcW w:w="3045" w:type="dxa"/>
            <w:shd w:val="clear" w:color="auto" w:fill="auto"/>
            <w:tcMar>
              <w:top w:w="100" w:type="dxa"/>
              <w:left w:w="100" w:type="dxa"/>
              <w:bottom w:w="100" w:type="dxa"/>
              <w:right w:w="100" w:type="dxa"/>
            </w:tcMar>
          </w:tcPr>
          <w:p w14:paraId="28919A70"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74DE7EF2" w14:textId="77777777" w:rsidR="00431614" w:rsidRDefault="00000000">
            <w:pPr>
              <w:widowControl w:val="0"/>
              <w:spacing w:after="0" w:line="240" w:lineRule="auto"/>
              <w:ind w:left="0"/>
            </w:pPr>
            <w:r>
              <w:t>Mật khẩu</w:t>
            </w:r>
          </w:p>
        </w:tc>
      </w:tr>
      <w:tr w:rsidR="00431614" w14:paraId="52CDF556" w14:textId="77777777">
        <w:tc>
          <w:tcPr>
            <w:tcW w:w="3045" w:type="dxa"/>
            <w:shd w:val="clear" w:color="auto" w:fill="auto"/>
            <w:tcMar>
              <w:top w:w="100" w:type="dxa"/>
              <w:left w:w="100" w:type="dxa"/>
              <w:bottom w:w="100" w:type="dxa"/>
              <w:right w:w="100" w:type="dxa"/>
            </w:tcMar>
          </w:tcPr>
          <w:p w14:paraId="50C0B582" w14:textId="77777777" w:rsidR="00431614" w:rsidRDefault="00000000">
            <w:pPr>
              <w:widowControl w:val="0"/>
              <w:spacing w:after="0" w:line="240" w:lineRule="auto"/>
              <w:ind w:left="0"/>
            </w:pPr>
            <w:r>
              <w:t>email</w:t>
            </w:r>
          </w:p>
        </w:tc>
        <w:tc>
          <w:tcPr>
            <w:tcW w:w="3045" w:type="dxa"/>
            <w:shd w:val="clear" w:color="auto" w:fill="auto"/>
            <w:tcMar>
              <w:top w:w="100" w:type="dxa"/>
              <w:left w:w="100" w:type="dxa"/>
              <w:bottom w:w="100" w:type="dxa"/>
              <w:right w:w="100" w:type="dxa"/>
            </w:tcMar>
          </w:tcPr>
          <w:p w14:paraId="0C001F96"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7BC86B6B" w14:textId="77777777" w:rsidR="00431614" w:rsidRDefault="00000000">
            <w:pPr>
              <w:widowControl w:val="0"/>
              <w:spacing w:after="0" w:line="240" w:lineRule="auto"/>
              <w:ind w:left="0"/>
            </w:pPr>
            <w:r>
              <w:t>Địa chỉ email</w:t>
            </w:r>
          </w:p>
        </w:tc>
      </w:tr>
      <w:tr w:rsidR="00431614" w14:paraId="7BE35385" w14:textId="77777777">
        <w:tc>
          <w:tcPr>
            <w:tcW w:w="3045" w:type="dxa"/>
            <w:shd w:val="clear" w:color="auto" w:fill="auto"/>
            <w:tcMar>
              <w:top w:w="100" w:type="dxa"/>
              <w:left w:w="100" w:type="dxa"/>
              <w:bottom w:w="100" w:type="dxa"/>
              <w:right w:w="100" w:type="dxa"/>
            </w:tcMar>
          </w:tcPr>
          <w:p w14:paraId="4249BBAF" w14:textId="77777777" w:rsidR="00431614" w:rsidRDefault="00000000">
            <w:pPr>
              <w:widowControl w:val="0"/>
              <w:spacing w:after="0" w:line="240" w:lineRule="auto"/>
              <w:ind w:left="0"/>
            </w:pPr>
            <w:r>
              <w:t>phone</w:t>
            </w:r>
          </w:p>
        </w:tc>
        <w:tc>
          <w:tcPr>
            <w:tcW w:w="3045" w:type="dxa"/>
            <w:shd w:val="clear" w:color="auto" w:fill="auto"/>
            <w:tcMar>
              <w:top w:w="100" w:type="dxa"/>
              <w:left w:w="100" w:type="dxa"/>
              <w:bottom w:w="100" w:type="dxa"/>
              <w:right w:w="100" w:type="dxa"/>
            </w:tcMar>
          </w:tcPr>
          <w:p w14:paraId="21B20171"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44EE0FDC" w14:textId="77777777" w:rsidR="00431614" w:rsidRDefault="00000000">
            <w:pPr>
              <w:widowControl w:val="0"/>
              <w:spacing w:after="0" w:line="240" w:lineRule="auto"/>
              <w:ind w:left="0"/>
            </w:pPr>
            <w:r>
              <w:t>Số điện thoại</w:t>
            </w:r>
          </w:p>
        </w:tc>
      </w:tr>
    </w:tbl>
    <w:p w14:paraId="5B080508" w14:textId="77777777" w:rsidR="00431614" w:rsidRDefault="00431614">
      <w:pPr>
        <w:pStyle w:val="Heading6"/>
        <w:ind w:left="0" w:firstLine="0"/>
      </w:pPr>
      <w:bookmarkStart w:id="440" w:name="_jzd3ryv3h093" w:colFirst="0" w:colLast="0"/>
      <w:bookmarkEnd w:id="440"/>
    </w:p>
    <w:p w14:paraId="5DB5FD83" w14:textId="77777777" w:rsidR="00431614" w:rsidRDefault="00000000">
      <w:pPr>
        <w:pStyle w:val="Heading5"/>
        <w:numPr>
          <w:ilvl w:val="1"/>
          <w:numId w:val="17"/>
        </w:numPr>
      </w:pPr>
      <w:bookmarkStart w:id="441" w:name="_8y3o4sb4dilu" w:colFirst="0" w:colLast="0"/>
      <w:bookmarkEnd w:id="441"/>
      <w:r>
        <w:t>Bảng Quản trị viên (Administrators)</w:t>
      </w:r>
    </w:p>
    <w:tbl>
      <w:tblPr>
        <w:tblStyle w:val="affffe"/>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315"/>
      </w:tblGrid>
      <w:tr w:rsidR="00431614" w14:paraId="47CAE516" w14:textId="77777777">
        <w:trPr>
          <w:trHeight w:val="498"/>
        </w:trPr>
        <w:tc>
          <w:tcPr>
            <w:tcW w:w="3045" w:type="dxa"/>
            <w:shd w:val="clear" w:color="auto" w:fill="auto"/>
            <w:tcMar>
              <w:top w:w="100" w:type="dxa"/>
              <w:left w:w="100" w:type="dxa"/>
              <w:bottom w:w="100" w:type="dxa"/>
              <w:right w:w="100" w:type="dxa"/>
            </w:tcMar>
          </w:tcPr>
          <w:p w14:paraId="29CB833A" w14:textId="77777777" w:rsidR="00431614" w:rsidRDefault="00000000">
            <w:pPr>
              <w:widowControl w:val="0"/>
              <w:spacing w:after="0" w:line="240" w:lineRule="auto"/>
              <w:ind w:left="0"/>
              <w:rPr>
                <w:b/>
              </w:rPr>
            </w:pPr>
            <w:r>
              <w:rPr>
                <w:b/>
              </w:rPr>
              <w:t>Thuộc tính</w:t>
            </w:r>
          </w:p>
        </w:tc>
        <w:tc>
          <w:tcPr>
            <w:tcW w:w="3045" w:type="dxa"/>
            <w:shd w:val="clear" w:color="auto" w:fill="auto"/>
            <w:tcMar>
              <w:top w:w="100" w:type="dxa"/>
              <w:left w:w="100" w:type="dxa"/>
              <w:bottom w:w="100" w:type="dxa"/>
              <w:right w:w="100" w:type="dxa"/>
            </w:tcMar>
          </w:tcPr>
          <w:p w14:paraId="7F760C7A" w14:textId="77777777" w:rsidR="00431614" w:rsidRDefault="00000000">
            <w:pPr>
              <w:widowControl w:val="0"/>
              <w:spacing w:after="0" w:line="240" w:lineRule="auto"/>
              <w:ind w:left="0"/>
              <w:rPr>
                <w:b/>
              </w:rPr>
            </w:pPr>
            <w:r>
              <w:rPr>
                <w:b/>
              </w:rPr>
              <w:t>Kiểu dữ liệu</w:t>
            </w:r>
          </w:p>
        </w:tc>
        <w:tc>
          <w:tcPr>
            <w:tcW w:w="3315" w:type="dxa"/>
            <w:shd w:val="clear" w:color="auto" w:fill="auto"/>
            <w:tcMar>
              <w:top w:w="100" w:type="dxa"/>
              <w:left w:w="100" w:type="dxa"/>
              <w:bottom w:w="100" w:type="dxa"/>
              <w:right w:w="100" w:type="dxa"/>
            </w:tcMar>
          </w:tcPr>
          <w:p w14:paraId="6EC99E4D" w14:textId="77777777" w:rsidR="00431614" w:rsidRDefault="00000000">
            <w:pPr>
              <w:widowControl w:val="0"/>
              <w:spacing w:after="0" w:line="240" w:lineRule="auto"/>
              <w:ind w:left="0"/>
              <w:rPr>
                <w:b/>
              </w:rPr>
            </w:pPr>
            <w:r>
              <w:rPr>
                <w:b/>
              </w:rPr>
              <w:t>Giải thích</w:t>
            </w:r>
          </w:p>
        </w:tc>
      </w:tr>
      <w:tr w:rsidR="00431614" w14:paraId="66144C07" w14:textId="77777777">
        <w:trPr>
          <w:trHeight w:val="498"/>
        </w:trPr>
        <w:tc>
          <w:tcPr>
            <w:tcW w:w="3045" w:type="dxa"/>
            <w:shd w:val="clear" w:color="auto" w:fill="auto"/>
            <w:tcMar>
              <w:top w:w="100" w:type="dxa"/>
              <w:left w:w="100" w:type="dxa"/>
              <w:bottom w:w="100" w:type="dxa"/>
              <w:right w:w="100" w:type="dxa"/>
            </w:tcMar>
          </w:tcPr>
          <w:p w14:paraId="4DC3533C" w14:textId="77777777" w:rsidR="00431614" w:rsidRDefault="00000000">
            <w:pPr>
              <w:widowControl w:val="0"/>
              <w:spacing w:after="0" w:line="240" w:lineRule="auto"/>
              <w:ind w:left="0"/>
            </w:pPr>
            <w:r>
              <w:t>admin_id</w:t>
            </w:r>
          </w:p>
        </w:tc>
        <w:tc>
          <w:tcPr>
            <w:tcW w:w="3045" w:type="dxa"/>
            <w:shd w:val="clear" w:color="auto" w:fill="auto"/>
            <w:tcMar>
              <w:top w:w="100" w:type="dxa"/>
              <w:left w:w="100" w:type="dxa"/>
              <w:bottom w:w="100" w:type="dxa"/>
              <w:right w:w="100" w:type="dxa"/>
            </w:tcMar>
          </w:tcPr>
          <w:p w14:paraId="595D0142" w14:textId="77777777" w:rsidR="00431614" w:rsidRDefault="00000000">
            <w:pPr>
              <w:widowControl w:val="0"/>
              <w:spacing w:after="0" w:line="240" w:lineRule="auto"/>
              <w:ind w:left="0"/>
            </w:pPr>
            <w:r>
              <w:t>BIGINT</w:t>
            </w:r>
          </w:p>
        </w:tc>
        <w:tc>
          <w:tcPr>
            <w:tcW w:w="3315" w:type="dxa"/>
            <w:shd w:val="clear" w:color="auto" w:fill="auto"/>
            <w:tcMar>
              <w:top w:w="100" w:type="dxa"/>
              <w:left w:w="100" w:type="dxa"/>
              <w:bottom w:w="100" w:type="dxa"/>
              <w:right w:w="100" w:type="dxa"/>
            </w:tcMar>
          </w:tcPr>
          <w:p w14:paraId="6006205C" w14:textId="77777777" w:rsidR="00431614" w:rsidRDefault="00000000">
            <w:pPr>
              <w:widowControl w:val="0"/>
              <w:spacing w:after="0" w:line="240" w:lineRule="auto"/>
              <w:ind w:left="0"/>
            </w:pPr>
            <w:r>
              <w:t>Mã định danh</w:t>
            </w:r>
          </w:p>
        </w:tc>
      </w:tr>
      <w:tr w:rsidR="00431614" w14:paraId="77519B91" w14:textId="77777777">
        <w:trPr>
          <w:trHeight w:val="498"/>
        </w:trPr>
        <w:tc>
          <w:tcPr>
            <w:tcW w:w="3045" w:type="dxa"/>
            <w:shd w:val="clear" w:color="auto" w:fill="auto"/>
            <w:tcMar>
              <w:top w:w="100" w:type="dxa"/>
              <w:left w:w="100" w:type="dxa"/>
              <w:bottom w:w="100" w:type="dxa"/>
              <w:right w:w="100" w:type="dxa"/>
            </w:tcMar>
          </w:tcPr>
          <w:p w14:paraId="33B583E2" w14:textId="77777777" w:rsidR="00431614" w:rsidRDefault="00000000">
            <w:pPr>
              <w:widowControl w:val="0"/>
              <w:spacing w:after="0" w:line="240" w:lineRule="auto"/>
              <w:ind w:left="0"/>
            </w:pPr>
            <w:r>
              <w:t>user_id</w:t>
            </w:r>
          </w:p>
        </w:tc>
        <w:tc>
          <w:tcPr>
            <w:tcW w:w="3045" w:type="dxa"/>
            <w:shd w:val="clear" w:color="auto" w:fill="auto"/>
            <w:tcMar>
              <w:top w:w="100" w:type="dxa"/>
              <w:left w:w="100" w:type="dxa"/>
              <w:bottom w:w="100" w:type="dxa"/>
              <w:right w:w="100" w:type="dxa"/>
            </w:tcMar>
          </w:tcPr>
          <w:p w14:paraId="559138B0" w14:textId="77777777" w:rsidR="00431614" w:rsidRDefault="00000000">
            <w:pPr>
              <w:widowControl w:val="0"/>
              <w:spacing w:after="0" w:line="240" w:lineRule="auto"/>
              <w:ind w:left="0"/>
            </w:pPr>
            <w:r>
              <w:t>BIGINT</w:t>
            </w:r>
          </w:p>
        </w:tc>
        <w:tc>
          <w:tcPr>
            <w:tcW w:w="3315" w:type="dxa"/>
            <w:shd w:val="clear" w:color="auto" w:fill="auto"/>
            <w:tcMar>
              <w:top w:w="100" w:type="dxa"/>
              <w:left w:w="100" w:type="dxa"/>
              <w:bottom w:w="100" w:type="dxa"/>
              <w:right w:w="100" w:type="dxa"/>
            </w:tcMar>
          </w:tcPr>
          <w:p w14:paraId="3F388BA2" w14:textId="77777777" w:rsidR="00431614" w:rsidRDefault="00000000">
            <w:pPr>
              <w:widowControl w:val="0"/>
              <w:spacing w:after="0" w:line="240" w:lineRule="auto"/>
              <w:ind w:left="0"/>
            </w:pPr>
            <w:r>
              <w:t>Mã định danh, khóa ngoại</w:t>
            </w:r>
            <w:r>
              <w:br/>
              <w:t>đến bảng Users</w:t>
            </w:r>
          </w:p>
        </w:tc>
      </w:tr>
      <w:tr w:rsidR="00431614" w14:paraId="499009CC" w14:textId="77777777">
        <w:tc>
          <w:tcPr>
            <w:tcW w:w="3045" w:type="dxa"/>
            <w:shd w:val="clear" w:color="auto" w:fill="auto"/>
            <w:tcMar>
              <w:top w:w="100" w:type="dxa"/>
              <w:left w:w="100" w:type="dxa"/>
              <w:bottom w:w="100" w:type="dxa"/>
              <w:right w:w="100" w:type="dxa"/>
            </w:tcMar>
          </w:tcPr>
          <w:p w14:paraId="10CA0217" w14:textId="77777777" w:rsidR="00431614" w:rsidRDefault="00000000">
            <w:pPr>
              <w:widowControl w:val="0"/>
              <w:spacing w:after="0" w:line="240" w:lineRule="auto"/>
              <w:ind w:left="0"/>
            </w:pPr>
            <w:r>
              <w:t>permissions</w:t>
            </w:r>
          </w:p>
        </w:tc>
        <w:tc>
          <w:tcPr>
            <w:tcW w:w="3045" w:type="dxa"/>
            <w:shd w:val="clear" w:color="auto" w:fill="auto"/>
            <w:tcMar>
              <w:top w:w="100" w:type="dxa"/>
              <w:left w:w="100" w:type="dxa"/>
              <w:bottom w:w="100" w:type="dxa"/>
              <w:right w:w="100" w:type="dxa"/>
            </w:tcMar>
          </w:tcPr>
          <w:p w14:paraId="30BEDBF0" w14:textId="77777777" w:rsidR="00431614" w:rsidRDefault="00000000">
            <w:pPr>
              <w:widowControl w:val="0"/>
              <w:spacing w:after="0" w:line="240" w:lineRule="auto"/>
              <w:ind w:left="0"/>
            </w:pPr>
            <w:r>
              <w:t>VARCHAR</w:t>
            </w:r>
          </w:p>
        </w:tc>
        <w:tc>
          <w:tcPr>
            <w:tcW w:w="3315" w:type="dxa"/>
            <w:shd w:val="clear" w:color="auto" w:fill="auto"/>
            <w:tcMar>
              <w:top w:w="100" w:type="dxa"/>
              <w:left w:w="100" w:type="dxa"/>
              <w:bottom w:w="100" w:type="dxa"/>
              <w:right w:w="100" w:type="dxa"/>
            </w:tcMar>
          </w:tcPr>
          <w:p w14:paraId="250846C7" w14:textId="77777777" w:rsidR="00431614" w:rsidRDefault="00000000">
            <w:pPr>
              <w:widowControl w:val="0"/>
              <w:spacing w:after="0" w:line="240" w:lineRule="auto"/>
              <w:ind w:left="0"/>
            </w:pPr>
            <w:r>
              <w:t>Quyền hạn và phân quyền</w:t>
            </w:r>
          </w:p>
        </w:tc>
      </w:tr>
      <w:tr w:rsidR="00431614" w14:paraId="09C5EC05" w14:textId="77777777">
        <w:tc>
          <w:tcPr>
            <w:tcW w:w="3045" w:type="dxa"/>
            <w:shd w:val="clear" w:color="auto" w:fill="auto"/>
            <w:tcMar>
              <w:top w:w="100" w:type="dxa"/>
              <w:left w:w="100" w:type="dxa"/>
              <w:bottom w:w="100" w:type="dxa"/>
              <w:right w:w="100" w:type="dxa"/>
            </w:tcMar>
          </w:tcPr>
          <w:p w14:paraId="35D4B838" w14:textId="77777777" w:rsidR="00431614" w:rsidRDefault="00000000">
            <w:pPr>
              <w:widowControl w:val="0"/>
              <w:spacing w:after="0" w:line="240" w:lineRule="auto"/>
              <w:ind w:left="0"/>
            </w:pPr>
            <w:r>
              <w:t>hire_date</w:t>
            </w:r>
          </w:p>
        </w:tc>
        <w:tc>
          <w:tcPr>
            <w:tcW w:w="3045" w:type="dxa"/>
            <w:shd w:val="clear" w:color="auto" w:fill="auto"/>
            <w:tcMar>
              <w:top w:w="100" w:type="dxa"/>
              <w:left w:w="100" w:type="dxa"/>
              <w:bottom w:w="100" w:type="dxa"/>
              <w:right w:w="100" w:type="dxa"/>
            </w:tcMar>
          </w:tcPr>
          <w:p w14:paraId="3CABFF68" w14:textId="77777777" w:rsidR="00431614" w:rsidRDefault="00000000">
            <w:pPr>
              <w:widowControl w:val="0"/>
              <w:spacing w:after="0" w:line="240" w:lineRule="auto"/>
              <w:ind w:left="0"/>
            </w:pPr>
            <w:r>
              <w:t>DATE</w:t>
            </w:r>
          </w:p>
        </w:tc>
        <w:tc>
          <w:tcPr>
            <w:tcW w:w="3315" w:type="dxa"/>
            <w:shd w:val="clear" w:color="auto" w:fill="auto"/>
            <w:tcMar>
              <w:top w:w="100" w:type="dxa"/>
              <w:left w:w="100" w:type="dxa"/>
              <w:bottom w:w="100" w:type="dxa"/>
              <w:right w:w="100" w:type="dxa"/>
            </w:tcMar>
          </w:tcPr>
          <w:p w14:paraId="2D720210" w14:textId="77777777" w:rsidR="00431614" w:rsidRDefault="00000000">
            <w:pPr>
              <w:widowControl w:val="0"/>
              <w:spacing w:after="0" w:line="240" w:lineRule="auto"/>
              <w:ind w:left="0"/>
            </w:pPr>
            <w:r>
              <w:t xml:space="preserve">Ngày nhân viên được </w:t>
            </w:r>
            <w:r>
              <w:br/>
              <w:t>tuyển dụng</w:t>
            </w:r>
          </w:p>
        </w:tc>
      </w:tr>
      <w:tr w:rsidR="00431614" w14:paraId="3C6E33E2" w14:textId="77777777">
        <w:tc>
          <w:tcPr>
            <w:tcW w:w="3045" w:type="dxa"/>
            <w:shd w:val="clear" w:color="auto" w:fill="auto"/>
            <w:tcMar>
              <w:top w:w="100" w:type="dxa"/>
              <w:left w:w="100" w:type="dxa"/>
              <w:bottom w:w="100" w:type="dxa"/>
              <w:right w:w="100" w:type="dxa"/>
            </w:tcMar>
          </w:tcPr>
          <w:p w14:paraId="08FC24E1" w14:textId="77777777" w:rsidR="00431614" w:rsidRDefault="00000000">
            <w:pPr>
              <w:widowControl w:val="0"/>
              <w:spacing w:after="0" w:line="240" w:lineRule="auto"/>
              <w:ind w:left="0"/>
            </w:pPr>
            <w:r>
              <w:t>salary</w:t>
            </w:r>
          </w:p>
        </w:tc>
        <w:tc>
          <w:tcPr>
            <w:tcW w:w="3045" w:type="dxa"/>
            <w:shd w:val="clear" w:color="auto" w:fill="auto"/>
            <w:tcMar>
              <w:top w:w="100" w:type="dxa"/>
              <w:left w:w="100" w:type="dxa"/>
              <w:bottom w:w="100" w:type="dxa"/>
              <w:right w:w="100" w:type="dxa"/>
            </w:tcMar>
          </w:tcPr>
          <w:p w14:paraId="4C1F93E5" w14:textId="77777777" w:rsidR="00431614" w:rsidRDefault="00000000">
            <w:pPr>
              <w:widowControl w:val="0"/>
              <w:spacing w:after="0" w:line="240" w:lineRule="auto"/>
              <w:ind w:left="0"/>
            </w:pPr>
            <w:r>
              <w:t xml:space="preserve">DECIMAL </w:t>
            </w:r>
          </w:p>
        </w:tc>
        <w:tc>
          <w:tcPr>
            <w:tcW w:w="3315" w:type="dxa"/>
            <w:shd w:val="clear" w:color="auto" w:fill="auto"/>
            <w:tcMar>
              <w:top w:w="100" w:type="dxa"/>
              <w:left w:w="100" w:type="dxa"/>
              <w:bottom w:w="100" w:type="dxa"/>
              <w:right w:w="100" w:type="dxa"/>
            </w:tcMar>
          </w:tcPr>
          <w:p w14:paraId="72798EF5" w14:textId="77777777" w:rsidR="00431614" w:rsidRDefault="00000000">
            <w:pPr>
              <w:widowControl w:val="0"/>
              <w:spacing w:after="0" w:line="240" w:lineRule="auto"/>
              <w:ind w:left="0"/>
            </w:pPr>
            <w:r>
              <w:t>Mức lương</w:t>
            </w:r>
          </w:p>
        </w:tc>
      </w:tr>
    </w:tbl>
    <w:p w14:paraId="6AC927B6" w14:textId="77777777" w:rsidR="00431614" w:rsidRDefault="00431614">
      <w:pPr>
        <w:pStyle w:val="Heading6"/>
        <w:ind w:left="0" w:firstLine="0"/>
      </w:pPr>
      <w:bookmarkStart w:id="442" w:name="_osyf4xdgdzxc" w:colFirst="0" w:colLast="0"/>
      <w:bookmarkEnd w:id="442"/>
    </w:p>
    <w:p w14:paraId="42055D50" w14:textId="77777777" w:rsidR="00431614" w:rsidRDefault="00000000">
      <w:pPr>
        <w:pStyle w:val="Heading5"/>
        <w:numPr>
          <w:ilvl w:val="1"/>
          <w:numId w:val="17"/>
        </w:numPr>
      </w:pPr>
      <w:bookmarkStart w:id="443" w:name="_ssols08sl7gb" w:colFirst="0" w:colLast="0"/>
      <w:bookmarkEnd w:id="443"/>
      <w:r>
        <w:t>Bảng Nhân viên CSKH (CustomerServiceStaff)</w:t>
      </w:r>
    </w:p>
    <w:tbl>
      <w:tblPr>
        <w:tblStyle w:val="afffff"/>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285"/>
      </w:tblGrid>
      <w:tr w:rsidR="00431614" w14:paraId="50DD311F" w14:textId="77777777">
        <w:trPr>
          <w:trHeight w:val="498"/>
        </w:trPr>
        <w:tc>
          <w:tcPr>
            <w:tcW w:w="3045" w:type="dxa"/>
            <w:shd w:val="clear" w:color="auto" w:fill="auto"/>
            <w:tcMar>
              <w:top w:w="100" w:type="dxa"/>
              <w:left w:w="100" w:type="dxa"/>
              <w:bottom w:w="100" w:type="dxa"/>
              <w:right w:w="100" w:type="dxa"/>
            </w:tcMar>
          </w:tcPr>
          <w:p w14:paraId="62D9AAFD" w14:textId="77777777" w:rsidR="00431614" w:rsidRDefault="00000000">
            <w:pPr>
              <w:widowControl w:val="0"/>
              <w:spacing w:after="0" w:line="240" w:lineRule="auto"/>
              <w:ind w:left="0"/>
              <w:rPr>
                <w:b/>
              </w:rPr>
            </w:pPr>
            <w:r>
              <w:rPr>
                <w:b/>
              </w:rPr>
              <w:t>Thuộc tính</w:t>
            </w:r>
          </w:p>
        </w:tc>
        <w:tc>
          <w:tcPr>
            <w:tcW w:w="3045" w:type="dxa"/>
            <w:shd w:val="clear" w:color="auto" w:fill="auto"/>
            <w:tcMar>
              <w:top w:w="100" w:type="dxa"/>
              <w:left w:w="100" w:type="dxa"/>
              <w:bottom w:w="100" w:type="dxa"/>
              <w:right w:w="100" w:type="dxa"/>
            </w:tcMar>
          </w:tcPr>
          <w:p w14:paraId="53819F73" w14:textId="77777777" w:rsidR="00431614" w:rsidRDefault="00000000">
            <w:pPr>
              <w:widowControl w:val="0"/>
              <w:spacing w:after="0" w:line="240" w:lineRule="auto"/>
              <w:ind w:left="0"/>
              <w:rPr>
                <w:b/>
              </w:rPr>
            </w:pPr>
            <w:r>
              <w:rPr>
                <w:b/>
              </w:rPr>
              <w:t>Kiểu dữ liệu</w:t>
            </w:r>
          </w:p>
        </w:tc>
        <w:tc>
          <w:tcPr>
            <w:tcW w:w="3285" w:type="dxa"/>
            <w:shd w:val="clear" w:color="auto" w:fill="auto"/>
            <w:tcMar>
              <w:top w:w="100" w:type="dxa"/>
              <w:left w:w="100" w:type="dxa"/>
              <w:bottom w:w="100" w:type="dxa"/>
              <w:right w:w="100" w:type="dxa"/>
            </w:tcMar>
          </w:tcPr>
          <w:p w14:paraId="2ECEDC10" w14:textId="77777777" w:rsidR="00431614" w:rsidRDefault="00000000">
            <w:pPr>
              <w:widowControl w:val="0"/>
              <w:spacing w:after="0" w:line="240" w:lineRule="auto"/>
              <w:ind w:left="0"/>
              <w:rPr>
                <w:b/>
              </w:rPr>
            </w:pPr>
            <w:r>
              <w:rPr>
                <w:b/>
              </w:rPr>
              <w:t>Giải thích</w:t>
            </w:r>
          </w:p>
        </w:tc>
      </w:tr>
      <w:tr w:rsidR="00431614" w14:paraId="75B28CF9" w14:textId="77777777">
        <w:trPr>
          <w:trHeight w:val="498"/>
        </w:trPr>
        <w:tc>
          <w:tcPr>
            <w:tcW w:w="3045" w:type="dxa"/>
            <w:shd w:val="clear" w:color="auto" w:fill="auto"/>
            <w:tcMar>
              <w:top w:w="100" w:type="dxa"/>
              <w:left w:w="100" w:type="dxa"/>
              <w:bottom w:w="100" w:type="dxa"/>
              <w:right w:w="100" w:type="dxa"/>
            </w:tcMar>
          </w:tcPr>
          <w:p w14:paraId="50B24DE6" w14:textId="77777777" w:rsidR="00431614" w:rsidRDefault="00000000">
            <w:pPr>
              <w:widowControl w:val="0"/>
              <w:spacing w:after="0" w:line="240" w:lineRule="auto"/>
              <w:ind w:left="0"/>
            </w:pPr>
            <w:r>
              <w:t>staff_id</w:t>
            </w:r>
          </w:p>
        </w:tc>
        <w:tc>
          <w:tcPr>
            <w:tcW w:w="3045" w:type="dxa"/>
            <w:shd w:val="clear" w:color="auto" w:fill="auto"/>
            <w:tcMar>
              <w:top w:w="100" w:type="dxa"/>
              <w:left w:w="100" w:type="dxa"/>
              <w:bottom w:w="100" w:type="dxa"/>
              <w:right w:w="100" w:type="dxa"/>
            </w:tcMar>
          </w:tcPr>
          <w:p w14:paraId="63635003" w14:textId="77777777" w:rsidR="00431614" w:rsidRDefault="00000000">
            <w:pPr>
              <w:widowControl w:val="0"/>
              <w:spacing w:after="0" w:line="240" w:lineRule="auto"/>
              <w:ind w:left="0"/>
            </w:pPr>
            <w:r>
              <w:t>BIGINT</w:t>
            </w:r>
          </w:p>
        </w:tc>
        <w:tc>
          <w:tcPr>
            <w:tcW w:w="3285" w:type="dxa"/>
            <w:shd w:val="clear" w:color="auto" w:fill="auto"/>
            <w:tcMar>
              <w:top w:w="100" w:type="dxa"/>
              <w:left w:w="100" w:type="dxa"/>
              <w:bottom w:w="100" w:type="dxa"/>
              <w:right w:w="100" w:type="dxa"/>
            </w:tcMar>
          </w:tcPr>
          <w:p w14:paraId="74016CA9" w14:textId="77777777" w:rsidR="00431614" w:rsidRDefault="00000000">
            <w:pPr>
              <w:widowControl w:val="0"/>
              <w:spacing w:after="0" w:line="240" w:lineRule="auto"/>
              <w:ind w:left="0"/>
            </w:pPr>
            <w:r>
              <w:t>Mã định danh</w:t>
            </w:r>
          </w:p>
        </w:tc>
      </w:tr>
      <w:tr w:rsidR="00431614" w14:paraId="2CCB1196" w14:textId="77777777">
        <w:trPr>
          <w:trHeight w:val="498"/>
        </w:trPr>
        <w:tc>
          <w:tcPr>
            <w:tcW w:w="3045" w:type="dxa"/>
            <w:shd w:val="clear" w:color="auto" w:fill="auto"/>
            <w:tcMar>
              <w:top w:w="100" w:type="dxa"/>
              <w:left w:w="100" w:type="dxa"/>
              <w:bottom w:w="100" w:type="dxa"/>
              <w:right w:w="100" w:type="dxa"/>
            </w:tcMar>
          </w:tcPr>
          <w:p w14:paraId="5DD716C7" w14:textId="77777777" w:rsidR="00431614" w:rsidRDefault="00000000">
            <w:pPr>
              <w:widowControl w:val="0"/>
              <w:spacing w:after="0" w:line="240" w:lineRule="auto"/>
              <w:ind w:left="0"/>
            </w:pPr>
            <w:r>
              <w:t>user_id</w:t>
            </w:r>
          </w:p>
        </w:tc>
        <w:tc>
          <w:tcPr>
            <w:tcW w:w="3045" w:type="dxa"/>
            <w:shd w:val="clear" w:color="auto" w:fill="auto"/>
            <w:tcMar>
              <w:top w:w="100" w:type="dxa"/>
              <w:left w:w="100" w:type="dxa"/>
              <w:bottom w:w="100" w:type="dxa"/>
              <w:right w:w="100" w:type="dxa"/>
            </w:tcMar>
          </w:tcPr>
          <w:p w14:paraId="1F91C6E8" w14:textId="77777777" w:rsidR="00431614" w:rsidRDefault="00000000">
            <w:pPr>
              <w:widowControl w:val="0"/>
              <w:spacing w:after="0" w:line="240" w:lineRule="auto"/>
              <w:ind w:left="0"/>
            </w:pPr>
            <w:r>
              <w:t>BIGINT</w:t>
            </w:r>
          </w:p>
        </w:tc>
        <w:tc>
          <w:tcPr>
            <w:tcW w:w="3285" w:type="dxa"/>
            <w:shd w:val="clear" w:color="auto" w:fill="auto"/>
            <w:tcMar>
              <w:top w:w="100" w:type="dxa"/>
              <w:left w:w="100" w:type="dxa"/>
              <w:bottom w:w="100" w:type="dxa"/>
              <w:right w:w="100" w:type="dxa"/>
            </w:tcMar>
          </w:tcPr>
          <w:p w14:paraId="36887A5D" w14:textId="77777777" w:rsidR="00431614" w:rsidRDefault="00000000">
            <w:pPr>
              <w:widowControl w:val="0"/>
              <w:spacing w:after="0" w:line="240" w:lineRule="auto"/>
              <w:ind w:left="0"/>
            </w:pPr>
            <w:r>
              <w:t>Mã định danh, khóa ngoại</w:t>
            </w:r>
            <w:r>
              <w:br/>
              <w:t>đến bảng Users</w:t>
            </w:r>
          </w:p>
        </w:tc>
      </w:tr>
      <w:tr w:rsidR="00431614" w14:paraId="36128107" w14:textId="77777777">
        <w:tc>
          <w:tcPr>
            <w:tcW w:w="3045" w:type="dxa"/>
            <w:shd w:val="clear" w:color="auto" w:fill="auto"/>
            <w:tcMar>
              <w:top w:w="100" w:type="dxa"/>
              <w:left w:w="100" w:type="dxa"/>
              <w:bottom w:w="100" w:type="dxa"/>
              <w:right w:w="100" w:type="dxa"/>
            </w:tcMar>
          </w:tcPr>
          <w:p w14:paraId="056E6C21" w14:textId="77777777" w:rsidR="00431614" w:rsidRDefault="00000000">
            <w:pPr>
              <w:widowControl w:val="0"/>
              <w:spacing w:after="0" w:line="240" w:lineRule="auto"/>
              <w:ind w:left="0"/>
            </w:pPr>
            <w:r>
              <w:t>hire_date</w:t>
            </w:r>
          </w:p>
        </w:tc>
        <w:tc>
          <w:tcPr>
            <w:tcW w:w="3045" w:type="dxa"/>
            <w:shd w:val="clear" w:color="auto" w:fill="auto"/>
            <w:tcMar>
              <w:top w:w="100" w:type="dxa"/>
              <w:left w:w="100" w:type="dxa"/>
              <w:bottom w:w="100" w:type="dxa"/>
              <w:right w:w="100" w:type="dxa"/>
            </w:tcMar>
          </w:tcPr>
          <w:p w14:paraId="7836F026" w14:textId="77777777" w:rsidR="00431614" w:rsidRDefault="00000000">
            <w:pPr>
              <w:widowControl w:val="0"/>
              <w:spacing w:after="0" w:line="240" w:lineRule="auto"/>
              <w:ind w:left="0"/>
            </w:pPr>
            <w:r>
              <w:t>DATE</w:t>
            </w:r>
          </w:p>
        </w:tc>
        <w:tc>
          <w:tcPr>
            <w:tcW w:w="3285" w:type="dxa"/>
            <w:shd w:val="clear" w:color="auto" w:fill="auto"/>
            <w:tcMar>
              <w:top w:w="100" w:type="dxa"/>
              <w:left w:w="100" w:type="dxa"/>
              <w:bottom w:w="100" w:type="dxa"/>
              <w:right w:w="100" w:type="dxa"/>
            </w:tcMar>
          </w:tcPr>
          <w:p w14:paraId="6EA7CA8D" w14:textId="77777777" w:rsidR="00431614" w:rsidRDefault="00000000">
            <w:pPr>
              <w:widowControl w:val="0"/>
              <w:spacing w:after="0" w:line="240" w:lineRule="auto"/>
              <w:ind w:left="0"/>
            </w:pPr>
            <w:r>
              <w:t xml:space="preserve">Ngày nhân viên được </w:t>
            </w:r>
            <w:r>
              <w:br/>
              <w:t>tuyển dụng</w:t>
            </w:r>
          </w:p>
        </w:tc>
      </w:tr>
      <w:tr w:rsidR="00431614" w14:paraId="43A999D3" w14:textId="77777777">
        <w:tc>
          <w:tcPr>
            <w:tcW w:w="3045" w:type="dxa"/>
            <w:shd w:val="clear" w:color="auto" w:fill="auto"/>
            <w:tcMar>
              <w:top w:w="100" w:type="dxa"/>
              <w:left w:w="100" w:type="dxa"/>
              <w:bottom w:w="100" w:type="dxa"/>
              <w:right w:w="100" w:type="dxa"/>
            </w:tcMar>
          </w:tcPr>
          <w:p w14:paraId="7EECC27B" w14:textId="77777777" w:rsidR="00431614" w:rsidRDefault="00000000">
            <w:pPr>
              <w:widowControl w:val="0"/>
              <w:spacing w:after="0" w:line="240" w:lineRule="auto"/>
              <w:ind w:left="0"/>
            </w:pPr>
            <w:r>
              <w:t>salary</w:t>
            </w:r>
          </w:p>
        </w:tc>
        <w:tc>
          <w:tcPr>
            <w:tcW w:w="3045" w:type="dxa"/>
            <w:shd w:val="clear" w:color="auto" w:fill="auto"/>
            <w:tcMar>
              <w:top w:w="100" w:type="dxa"/>
              <w:left w:w="100" w:type="dxa"/>
              <w:bottom w:w="100" w:type="dxa"/>
              <w:right w:w="100" w:type="dxa"/>
            </w:tcMar>
          </w:tcPr>
          <w:p w14:paraId="5BEDD9D3" w14:textId="77777777" w:rsidR="00431614" w:rsidRDefault="00000000">
            <w:pPr>
              <w:widowControl w:val="0"/>
              <w:spacing w:after="0" w:line="240" w:lineRule="auto"/>
              <w:ind w:left="0"/>
            </w:pPr>
            <w:r>
              <w:t xml:space="preserve">DECIMAL </w:t>
            </w:r>
          </w:p>
        </w:tc>
        <w:tc>
          <w:tcPr>
            <w:tcW w:w="3285" w:type="dxa"/>
            <w:shd w:val="clear" w:color="auto" w:fill="auto"/>
            <w:tcMar>
              <w:top w:w="100" w:type="dxa"/>
              <w:left w:w="100" w:type="dxa"/>
              <w:bottom w:w="100" w:type="dxa"/>
              <w:right w:w="100" w:type="dxa"/>
            </w:tcMar>
          </w:tcPr>
          <w:p w14:paraId="4ECA5848" w14:textId="77777777" w:rsidR="00431614" w:rsidRDefault="00000000">
            <w:pPr>
              <w:widowControl w:val="0"/>
              <w:spacing w:after="0" w:line="240" w:lineRule="auto"/>
              <w:ind w:left="0"/>
            </w:pPr>
            <w:r>
              <w:t>Mức lương</w:t>
            </w:r>
          </w:p>
        </w:tc>
      </w:tr>
    </w:tbl>
    <w:p w14:paraId="5C7EFB0F" w14:textId="5A897E6D" w:rsidR="00431614" w:rsidRDefault="00431614">
      <w:pPr>
        <w:pStyle w:val="Heading6"/>
        <w:ind w:left="0" w:firstLine="0"/>
      </w:pPr>
      <w:bookmarkStart w:id="444" w:name="_9hf9pspl60z2" w:colFirst="0" w:colLast="0"/>
      <w:bookmarkEnd w:id="444"/>
    </w:p>
    <w:p w14:paraId="0E724C43" w14:textId="77777777" w:rsidR="00431614" w:rsidRDefault="00000000">
      <w:pPr>
        <w:pStyle w:val="Heading5"/>
        <w:numPr>
          <w:ilvl w:val="1"/>
          <w:numId w:val="17"/>
        </w:numPr>
      </w:pPr>
      <w:bookmarkStart w:id="445" w:name="_oacw5evlurp5" w:colFirst="0" w:colLast="0"/>
      <w:bookmarkEnd w:id="445"/>
      <w:r>
        <w:t>Bảng Nhân viên Biên tập (Editor)</w:t>
      </w:r>
    </w:p>
    <w:tbl>
      <w:tblPr>
        <w:tblStyle w:val="afffff0"/>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045"/>
      </w:tblGrid>
      <w:tr w:rsidR="00431614" w14:paraId="6443AFAB" w14:textId="77777777">
        <w:trPr>
          <w:trHeight w:val="498"/>
        </w:trPr>
        <w:tc>
          <w:tcPr>
            <w:tcW w:w="3045" w:type="dxa"/>
            <w:shd w:val="clear" w:color="auto" w:fill="auto"/>
            <w:tcMar>
              <w:top w:w="100" w:type="dxa"/>
              <w:left w:w="100" w:type="dxa"/>
              <w:bottom w:w="100" w:type="dxa"/>
              <w:right w:w="100" w:type="dxa"/>
            </w:tcMar>
          </w:tcPr>
          <w:p w14:paraId="51E469B3" w14:textId="77777777" w:rsidR="00431614" w:rsidRDefault="00000000">
            <w:pPr>
              <w:widowControl w:val="0"/>
              <w:spacing w:after="0" w:line="240" w:lineRule="auto"/>
              <w:ind w:left="0"/>
              <w:rPr>
                <w:b/>
              </w:rPr>
            </w:pPr>
            <w:r>
              <w:rPr>
                <w:b/>
              </w:rPr>
              <w:t>Thuộc tính</w:t>
            </w:r>
          </w:p>
        </w:tc>
        <w:tc>
          <w:tcPr>
            <w:tcW w:w="3045" w:type="dxa"/>
            <w:shd w:val="clear" w:color="auto" w:fill="auto"/>
            <w:tcMar>
              <w:top w:w="100" w:type="dxa"/>
              <w:left w:w="100" w:type="dxa"/>
              <w:bottom w:w="100" w:type="dxa"/>
              <w:right w:w="100" w:type="dxa"/>
            </w:tcMar>
          </w:tcPr>
          <w:p w14:paraId="42B7DD2E" w14:textId="77777777" w:rsidR="00431614" w:rsidRDefault="00000000">
            <w:pPr>
              <w:widowControl w:val="0"/>
              <w:spacing w:after="0" w:line="240" w:lineRule="auto"/>
              <w:ind w:left="0"/>
              <w:rPr>
                <w:b/>
              </w:rPr>
            </w:pPr>
            <w:r>
              <w:rPr>
                <w:b/>
              </w:rPr>
              <w:t>Kiểu dữ liệu</w:t>
            </w:r>
          </w:p>
        </w:tc>
        <w:tc>
          <w:tcPr>
            <w:tcW w:w="3045" w:type="dxa"/>
            <w:shd w:val="clear" w:color="auto" w:fill="auto"/>
            <w:tcMar>
              <w:top w:w="100" w:type="dxa"/>
              <w:left w:w="100" w:type="dxa"/>
              <w:bottom w:w="100" w:type="dxa"/>
              <w:right w:w="100" w:type="dxa"/>
            </w:tcMar>
          </w:tcPr>
          <w:p w14:paraId="22AD0FCB" w14:textId="77777777" w:rsidR="00431614" w:rsidRDefault="00000000">
            <w:pPr>
              <w:widowControl w:val="0"/>
              <w:spacing w:after="0" w:line="240" w:lineRule="auto"/>
              <w:ind w:left="0"/>
              <w:rPr>
                <w:b/>
              </w:rPr>
            </w:pPr>
            <w:r>
              <w:rPr>
                <w:b/>
              </w:rPr>
              <w:t>Giải thích</w:t>
            </w:r>
          </w:p>
        </w:tc>
      </w:tr>
      <w:tr w:rsidR="00431614" w14:paraId="13DE3E54" w14:textId="77777777">
        <w:trPr>
          <w:trHeight w:val="498"/>
        </w:trPr>
        <w:tc>
          <w:tcPr>
            <w:tcW w:w="3045" w:type="dxa"/>
            <w:shd w:val="clear" w:color="auto" w:fill="auto"/>
            <w:tcMar>
              <w:top w:w="100" w:type="dxa"/>
              <w:left w:w="100" w:type="dxa"/>
              <w:bottom w:w="100" w:type="dxa"/>
              <w:right w:w="100" w:type="dxa"/>
            </w:tcMar>
          </w:tcPr>
          <w:p w14:paraId="13B7138F" w14:textId="77777777" w:rsidR="00431614" w:rsidRDefault="00000000">
            <w:pPr>
              <w:widowControl w:val="0"/>
              <w:spacing w:after="0" w:line="240" w:lineRule="auto"/>
              <w:ind w:left="0"/>
            </w:pPr>
            <w:r>
              <w:t>editor_id</w:t>
            </w:r>
          </w:p>
        </w:tc>
        <w:tc>
          <w:tcPr>
            <w:tcW w:w="3045" w:type="dxa"/>
            <w:shd w:val="clear" w:color="auto" w:fill="auto"/>
            <w:tcMar>
              <w:top w:w="100" w:type="dxa"/>
              <w:left w:w="100" w:type="dxa"/>
              <w:bottom w:w="100" w:type="dxa"/>
              <w:right w:w="100" w:type="dxa"/>
            </w:tcMar>
          </w:tcPr>
          <w:p w14:paraId="7175FFA8" w14:textId="77777777" w:rsidR="00431614" w:rsidRDefault="00000000">
            <w:pPr>
              <w:widowControl w:val="0"/>
              <w:spacing w:after="0" w:line="240" w:lineRule="auto"/>
              <w:ind w:left="0"/>
            </w:pPr>
            <w:r>
              <w:t>BIGINT</w:t>
            </w:r>
          </w:p>
        </w:tc>
        <w:tc>
          <w:tcPr>
            <w:tcW w:w="3045" w:type="dxa"/>
            <w:shd w:val="clear" w:color="auto" w:fill="auto"/>
            <w:tcMar>
              <w:top w:w="100" w:type="dxa"/>
              <w:left w:w="100" w:type="dxa"/>
              <w:bottom w:w="100" w:type="dxa"/>
              <w:right w:w="100" w:type="dxa"/>
            </w:tcMar>
          </w:tcPr>
          <w:p w14:paraId="56DDBE66" w14:textId="77777777" w:rsidR="00431614" w:rsidRDefault="00000000">
            <w:pPr>
              <w:widowControl w:val="0"/>
              <w:spacing w:after="0" w:line="240" w:lineRule="auto"/>
              <w:ind w:left="0"/>
            </w:pPr>
            <w:r>
              <w:t>Mã định danh</w:t>
            </w:r>
          </w:p>
        </w:tc>
      </w:tr>
      <w:tr w:rsidR="00431614" w14:paraId="29F87030" w14:textId="77777777">
        <w:trPr>
          <w:trHeight w:val="498"/>
        </w:trPr>
        <w:tc>
          <w:tcPr>
            <w:tcW w:w="3045" w:type="dxa"/>
            <w:shd w:val="clear" w:color="auto" w:fill="auto"/>
            <w:tcMar>
              <w:top w:w="100" w:type="dxa"/>
              <w:left w:w="100" w:type="dxa"/>
              <w:bottom w:w="100" w:type="dxa"/>
              <w:right w:w="100" w:type="dxa"/>
            </w:tcMar>
          </w:tcPr>
          <w:p w14:paraId="5009C5E0" w14:textId="77777777" w:rsidR="00431614" w:rsidRDefault="00000000">
            <w:pPr>
              <w:widowControl w:val="0"/>
              <w:spacing w:after="0" w:line="240" w:lineRule="auto"/>
              <w:ind w:left="0"/>
            </w:pPr>
            <w:r>
              <w:t>user_id</w:t>
            </w:r>
          </w:p>
        </w:tc>
        <w:tc>
          <w:tcPr>
            <w:tcW w:w="3045" w:type="dxa"/>
            <w:shd w:val="clear" w:color="auto" w:fill="auto"/>
            <w:tcMar>
              <w:top w:w="100" w:type="dxa"/>
              <w:left w:w="100" w:type="dxa"/>
              <w:bottom w:w="100" w:type="dxa"/>
              <w:right w:w="100" w:type="dxa"/>
            </w:tcMar>
          </w:tcPr>
          <w:p w14:paraId="21F90668" w14:textId="77777777" w:rsidR="00431614" w:rsidRDefault="00000000">
            <w:pPr>
              <w:widowControl w:val="0"/>
              <w:spacing w:after="0" w:line="240" w:lineRule="auto"/>
              <w:ind w:left="0"/>
            </w:pPr>
            <w:r>
              <w:t>BIGINT</w:t>
            </w:r>
          </w:p>
        </w:tc>
        <w:tc>
          <w:tcPr>
            <w:tcW w:w="3045" w:type="dxa"/>
            <w:shd w:val="clear" w:color="auto" w:fill="auto"/>
            <w:tcMar>
              <w:top w:w="100" w:type="dxa"/>
              <w:left w:w="100" w:type="dxa"/>
              <w:bottom w:w="100" w:type="dxa"/>
              <w:right w:w="100" w:type="dxa"/>
            </w:tcMar>
          </w:tcPr>
          <w:p w14:paraId="69778A10" w14:textId="77777777" w:rsidR="00431614" w:rsidRDefault="00000000">
            <w:pPr>
              <w:widowControl w:val="0"/>
              <w:spacing w:after="0" w:line="240" w:lineRule="auto"/>
              <w:ind w:left="0"/>
            </w:pPr>
            <w:r>
              <w:t>Mã định danh, khóa ngoại</w:t>
            </w:r>
            <w:r>
              <w:br/>
              <w:t>đến bảng Users</w:t>
            </w:r>
          </w:p>
        </w:tc>
      </w:tr>
      <w:tr w:rsidR="00431614" w14:paraId="09A96EA0" w14:textId="77777777">
        <w:tc>
          <w:tcPr>
            <w:tcW w:w="3045" w:type="dxa"/>
            <w:shd w:val="clear" w:color="auto" w:fill="auto"/>
            <w:tcMar>
              <w:top w:w="100" w:type="dxa"/>
              <w:left w:w="100" w:type="dxa"/>
              <w:bottom w:w="100" w:type="dxa"/>
              <w:right w:w="100" w:type="dxa"/>
            </w:tcMar>
          </w:tcPr>
          <w:p w14:paraId="3AF4BC40" w14:textId="77777777" w:rsidR="00431614" w:rsidRDefault="00000000">
            <w:pPr>
              <w:widowControl w:val="0"/>
              <w:spacing w:after="0" w:line="240" w:lineRule="auto"/>
              <w:ind w:left="0"/>
            </w:pPr>
            <w:r>
              <w:t>hire_date</w:t>
            </w:r>
          </w:p>
        </w:tc>
        <w:tc>
          <w:tcPr>
            <w:tcW w:w="3045" w:type="dxa"/>
            <w:shd w:val="clear" w:color="auto" w:fill="auto"/>
            <w:tcMar>
              <w:top w:w="100" w:type="dxa"/>
              <w:left w:w="100" w:type="dxa"/>
              <w:bottom w:w="100" w:type="dxa"/>
              <w:right w:w="100" w:type="dxa"/>
            </w:tcMar>
          </w:tcPr>
          <w:p w14:paraId="59E6C2C8" w14:textId="77777777" w:rsidR="00431614" w:rsidRDefault="00000000">
            <w:pPr>
              <w:widowControl w:val="0"/>
              <w:spacing w:after="0" w:line="240" w:lineRule="auto"/>
              <w:ind w:left="0"/>
            </w:pPr>
            <w:r>
              <w:t>DATE</w:t>
            </w:r>
          </w:p>
        </w:tc>
        <w:tc>
          <w:tcPr>
            <w:tcW w:w="3045" w:type="dxa"/>
            <w:shd w:val="clear" w:color="auto" w:fill="auto"/>
            <w:tcMar>
              <w:top w:w="100" w:type="dxa"/>
              <w:left w:w="100" w:type="dxa"/>
              <w:bottom w:w="100" w:type="dxa"/>
              <w:right w:w="100" w:type="dxa"/>
            </w:tcMar>
          </w:tcPr>
          <w:p w14:paraId="04CB6334" w14:textId="77777777" w:rsidR="00431614" w:rsidRDefault="00000000">
            <w:pPr>
              <w:widowControl w:val="0"/>
              <w:spacing w:after="0" w:line="240" w:lineRule="auto"/>
              <w:ind w:left="0"/>
            </w:pPr>
            <w:r>
              <w:t xml:space="preserve">Ngày nhân viên được </w:t>
            </w:r>
            <w:r>
              <w:br/>
              <w:t>tuyển dụng</w:t>
            </w:r>
          </w:p>
        </w:tc>
      </w:tr>
      <w:tr w:rsidR="00431614" w14:paraId="081A3B3C" w14:textId="77777777">
        <w:tc>
          <w:tcPr>
            <w:tcW w:w="3045" w:type="dxa"/>
            <w:shd w:val="clear" w:color="auto" w:fill="auto"/>
            <w:tcMar>
              <w:top w:w="100" w:type="dxa"/>
              <w:left w:w="100" w:type="dxa"/>
              <w:bottom w:w="100" w:type="dxa"/>
              <w:right w:w="100" w:type="dxa"/>
            </w:tcMar>
          </w:tcPr>
          <w:p w14:paraId="4405B476" w14:textId="77777777" w:rsidR="00431614" w:rsidRDefault="00000000">
            <w:pPr>
              <w:widowControl w:val="0"/>
              <w:spacing w:after="0" w:line="240" w:lineRule="auto"/>
              <w:ind w:left="0"/>
            </w:pPr>
            <w:r>
              <w:t>salary</w:t>
            </w:r>
          </w:p>
        </w:tc>
        <w:tc>
          <w:tcPr>
            <w:tcW w:w="3045" w:type="dxa"/>
            <w:shd w:val="clear" w:color="auto" w:fill="auto"/>
            <w:tcMar>
              <w:top w:w="100" w:type="dxa"/>
              <w:left w:w="100" w:type="dxa"/>
              <w:bottom w:w="100" w:type="dxa"/>
              <w:right w:w="100" w:type="dxa"/>
            </w:tcMar>
          </w:tcPr>
          <w:p w14:paraId="29E8DF85" w14:textId="77777777" w:rsidR="00431614" w:rsidRDefault="00000000">
            <w:pPr>
              <w:widowControl w:val="0"/>
              <w:spacing w:after="0" w:line="240" w:lineRule="auto"/>
              <w:ind w:left="0"/>
            </w:pPr>
            <w:r>
              <w:t xml:space="preserve">DECIMAL </w:t>
            </w:r>
          </w:p>
        </w:tc>
        <w:tc>
          <w:tcPr>
            <w:tcW w:w="3045" w:type="dxa"/>
            <w:shd w:val="clear" w:color="auto" w:fill="auto"/>
            <w:tcMar>
              <w:top w:w="100" w:type="dxa"/>
              <w:left w:w="100" w:type="dxa"/>
              <w:bottom w:w="100" w:type="dxa"/>
              <w:right w:w="100" w:type="dxa"/>
            </w:tcMar>
          </w:tcPr>
          <w:p w14:paraId="65D3C42F" w14:textId="77777777" w:rsidR="00431614" w:rsidRDefault="00000000">
            <w:pPr>
              <w:widowControl w:val="0"/>
              <w:spacing w:after="0" w:line="240" w:lineRule="auto"/>
              <w:ind w:left="0"/>
            </w:pPr>
            <w:r>
              <w:t>Mức lương</w:t>
            </w:r>
          </w:p>
        </w:tc>
      </w:tr>
    </w:tbl>
    <w:p w14:paraId="715F1F72" w14:textId="77777777" w:rsidR="00431614" w:rsidRDefault="00431614">
      <w:pPr>
        <w:pStyle w:val="Heading6"/>
        <w:ind w:left="0" w:firstLine="0"/>
      </w:pPr>
      <w:bookmarkStart w:id="446" w:name="_d6smvlcpbvrc" w:colFirst="0" w:colLast="0"/>
      <w:bookmarkEnd w:id="446"/>
    </w:p>
    <w:p w14:paraId="69465086" w14:textId="77777777" w:rsidR="00431614" w:rsidRDefault="00000000">
      <w:pPr>
        <w:pStyle w:val="Heading5"/>
        <w:numPr>
          <w:ilvl w:val="1"/>
          <w:numId w:val="17"/>
        </w:numPr>
      </w:pPr>
      <w:bookmarkStart w:id="447" w:name="_vf9icwt63mmm" w:colFirst="0" w:colLast="0"/>
      <w:bookmarkEnd w:id="447"/>
      <w:r>
        <w:t>Bảng Danh mục (Categories)</w:t>
      </w:r>
    </w:p>
    <w:tbl>
      <w:tblPr>
        <w:tblStyle w:val="afffff1"/>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045"/>
      </w:tblGrid>
      <w:tr w:rsidR="00431614" w14:paraId="4A9BAE0A" w14:textId="77777777">
        <w:trPr>
          <w:trHeight w:val="498"/>
        </w:trPr>
        <w:tc>
          <w:tcPr>
            <w:tcW w:w="3045" w:type="dxa"/>
            <w:shd w:val="clear" w:color="auto" w:fill="auto"/>
            <w:tcMar>
              <w:top w:w="100" w:type="dxa"/>
              <w:left w:w="100" w:type="dxa"/>
              <w:bottom w:w="100" w:type="dxa"/>
              <w:right w:w="100" w:type="dxa"/>
            </w:tcMar>
          </w:tcPr>
          <w:p w14:paraId="498C051D" w14:textId="77777777" w:rsidR="00431614" w:rsidRDefault="00000000">
            <w:pPr>
              <w:widowControl w:val="0"/>
              <w:spacing w:after="0" w:line="240" w:lineRule="auto"/>
              <w:ind w:left="0"/>
              <w:rPr>
                <w:b/>
              </w:rPr>
            </w:pPr>
            <w:r>
              <w:rPr>
                <w:b/>
              </w:rPr>
              <w:t>Thuộc tính</w:t>
            </w:r>
          </w:p>
        </w:tc>
        <w:tc>
          <w:tcPr>
            <w:tcW w:w="3045" w:type="dxa"/>
            <w:shd w:val="clear" w:color="auto" w:fill="auto"/>
            <w:tcMar>
              <w:top w:w="100" w:type="dxa"/>
              <w:left w:w="100" w:type="dxa"/>
              <w:bottom w:w="100" w:type="dxa"/>
              <w:right w:w="100" w:type="dxa"/>
            </w:tcMar>
          </w:tcPr>
          <w:p w14:paraId="1BACFA9C" w14:textId="77777777" w:rsidR="00431614" w:rsidRDefault="00000000">
            <w:pPr>
              <w:widowControl w:val="0"/>
              <w:spacing w:after="0" w:line="240" w:lineRule="auto"/>
              <w:ind w:left="0"/>
              <w:rPr>
                <w:b/>
              </w:rPr>
            </w:pPr>
            <w:r>
              <w:rPr>
                <w:b/>
              </w:rPr>
              <w:t>Kiểu dữ liệu</w:t>
            </w:r>
          </w:p>
        </w:tc>
        <w:tc>
          <w:tcPr>
            <w:tcW w:w="3045" w:type="dxa"/>
            <w:shd w:val="clear" w:color="auto" w:fill="auto"/>
            <w:tcMar>
              <w:top w:w="100" w:type="dxa"/>
              <w:left w:w="100" w:type="dxa"/>
              <w:bottom w:w="100" w:type="dxa"/>
              <w:right w:w="100" w:type="dxa"/>
            </w:tcMar>
          </w:tcPr>
          <w:p w14:paraId="5616FAAD" w14:textId="77777777" w:rsidR="00431614" w:rsidRDefault="00000000">
            <w:pPr>
              <w:widowControl w:val="0"/>
              <w:spacing w:after="0" w:line="240" w:lineRule="auto"/>
              <w:ind w:left="0"/>
              <w:rPr>
                <w:b/>
              </w:rPr>
            </w:pPr>
            <w:r>
              <w:rPr>
                <w:b/>
              </w:rPr>
              <w:t>Giải thích</w:t>
            </w:r>
          </w:p>
        </w:tc>
      </w:tr>
      <w:tr w:rsidR="00431614" w14:paraId="72DA8A8C" w14:textId="77777777">
        <w:trPr>
          <w:trHeight w:val="498"/>
        </w:trPr>
        <w:tc>
          <w:tcPr>
            <w:tcW w:w="3045" w:type="dxa"/>
            <w:shd w:val="clear" w:color="auto" w:fill="auto"/>
            <w:tcMar>
              <w:top w:w="100" w:type="dxa"/>
              <w:left w:w="100" w:type="dxa"/>
              <w:bottom w:w="100" w:type="dxa"/>
              <w:right w:w="100" w:type="dxa"/>
            </w:tcMar>
          </w:tcPr>
          <w:p w14:paraId="5170A4C0" w14:textId="77777777" w:rsidR="00431614" w:rsidRDefault="00000000">
            <w:pPr>
              <w:widowControl w:val="0"/>
              <w:spacing w:after="0" w:line="240" w:lineRule="auto"/>
              <w:ind w:left="0"/>
            </w:pPr>
            <w:r>
              <w:t>id_category</w:t>
            </w:r>
          </w:p>
        </w:tc>
        <w:tc>
          <w:tcPr>
            <w:tcW w:w="3045" w:type="dxa"/>
            <w:shd w:val="clear" w:color="auto" w:fill="auto"/>
            <w:tcMar>
              <w:top w:w="100" w:type="dxa"/>
              <w:left w:w="100" w:type="dxa"/>
              <w:bottom w:w="100" w:type="dxa"/>
              <w:right w:w="100" w:type="dxa"/>
            </w:tcMar>
          </w:tcPr>
          <w:p w14:paraId="696D41E6" w14:textId="77777777" w:rsidR="00431614" w:rsidRDefault="00000000">
            <w:pPr>
              <w:widowControl w:val="0"/>
              <w:spacing w:after="0" w:line="240" w:lineRule="auto"/>
              <w:ind w:left="0"/>
            </w:pPr>
            <w:r>
              <w:t>BIGINT</w:t>
            </w:r>
          </w:p>
        </w:tc>
        <w:tc>
          <w:tcPr>
            <w:tcW w:w="3045" w:type="dxa"/>
            <w:shd w:val="clear" w:color="auto" w:fill="auto"/>
            <w:tcMar>
              <w:top w:w="100" w:type="dxa"/>
              <w:left w:w="100" w:type="dxa"/>
              <w:bottom w:w="100" w:type="dxa"/>
              <w:right w:w="100" w:type="dxa"/>
            </w:tcMar>
          </w:tcPr>
          <w:p w14:paraId="1F8600D4" w14:textId="77777777" w:rsidR="00431614" w:rsidRDefault="00000000">
            <w:pPr>
              <w:widowControl w:val="0"/>
              <w:spacing w:after="0" w:line="240" w:lineRule="auto"/>
              <w:ind w:left="0"/>
            </w:pPr>
            <w:r>
              <w:t>Mã định danh</w:t>
            </w:r>
          </w:p>
        </w:tc>
      </w:tr>
      <w:tr w:rsidR="00431614" w14:paraId="159C8989" w14:textId="77777777">
        <w:trPr>
          <w:trHeight w:val="498"/>
        </w:trPr>
        <w:tc>
          <w:tcPr>
            <w:tcW w:w="3045" w:type="dxa"/>
            <w:shd w:val="clear" w:color="auto" w:fill="auto"/>
            <w:tcMar>
              <w:top w:w="100" w:type="dxa"/>
              <w:left w:w="100" w:type="dxa"/>
              <w:bottom w:w="100" w:type="dxa"/>
              <w:right w:w="100" w:type="dxa"/>
            </w:tcMar>
          </w:tcPr>
          <w:p w14:paraId="45020C47" w14:textId="77777777" w:rsidR="00431614" w:rsidRDefault="00000000">
            <w:pPr>
              <w:widowControl w:val="0"/>
              <w:spacing w:after="0" w:line="240" w:lineRule="auto"/>
              <w:ind w:left="0"/>
            </w:pPr>
            <w:r>
              <w:t>name</w:t>
            </w:r>
          </w:p>
        </w:tc>
        <w:tc>
          <w:tcPr>
            <w:tcW w:w="3045" w:type="dxa"/>
            <w:shd w:val="clear" w:color="auto" w:fill="auto"/>
            <w:tcMar>
              <w:top w:w="100" w:type="dxa"/>
              <w:left w:w="100" w:type="dxa"/>
              <w:bottom w:w="100" w:type="dxa"/>
              <w:right w:w="100" w:type="dxa"/>
            </w:tcMar>
          </w:tcPr>
          <w:p w14:paraId="7A9DDD86"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154866CD" w14:textId="77777777" w:rsidR="00431614" w:rsidRDefault="00000000">
            <w:pPr>
              <w:widowControl w:val="0"/>
              <w:spacing w:after="0" w:line="240" w:lineRule="auto"/>
              <w:ind w:left="0"/>
            </w:pPr>
            <w:r>
              <w:t>Tên danh mục</w:t>
            </w:r>
          </w:p>
        </w:tc>
      </w:tr>
    </w:tbl>
    <w:p w14:paraId="3155160D" w14:textId="77777777" w:rsidR="00431614" w:rsidRDefault="00431614">
      <w:pPr>
        <w:pStyle w:val="Heading6"/>
        <w:ind w:left="0" w:firstLine="0"/>
      </w:pPr>
      <w:bookmarkStart w:id="448" w:name="_r567emd6htu8" w:colFirst="0" w:colLast="0"/>
      <w:bookmarkEnd w:id="448"/>
    </w:p>
    <w:p w14:paraId="283BBCED" w14:textId="77777777" w:rsidR="00431614" w:rsidRDefault="00000000">
      <w:pPr>
        <w:pStyle w:val="Heading5"/>
        <w:numPr>
          <w:ilvl w:val="1"/>
          <w:numId w:val="17"/>
        </w:numPr>
      </w:pPr>
      <w:bookmarkStart w:id="449" w:name="_l12cnoet02tg" w:colFirst="0" w:colLast="0"/>
      <w:bookmarkEnd w:id="449"/>
      <w:r>
        <w:t>Bảng Sản phẩm (Products)</w:t>
      </w:r>
    </w:p>
    <w:tbl>
      <w:tblPr>
        <w:tblStyle w:val="afffff2"/>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045"/>
      </w:tblGrid>
      <w:tr w:rsidR="00431614" w14:paraId="6B4B811A" w14:textId="77777777">
        <w:trPr>
          <w:trHeight w:val="498"/>
        </w:trPr>
        <w:tc>
          <w:tcPr>
            <w:tcW w:w="3045" w:type="dxa"/>
            <w:shd w:val="clear" w:color="auto" w:fill="auto"/>
            <w:tcMar>
              <w:top w:w="100" w:type="dxa"/>
              <w:left w:w="100" w:type="dxa"/>
              <w:bottom w:w="100" w:type="dxa"/>
              <w:right w:w="100" w:type="dxa"/>
            </w:tcMar>
          </w:tcPr>
          <w:p w14:paraId="16CB9F86" w14:textId="77777777" w:rsidR="00431614" w:rsidRDefault="00000000">
            <w:pPr>
              <w:widowControl w:val="0"/>
              <w:spacing w:after="0" w:line="240" w:lineRule="auto"/>
              <w:ind w:left="0"/>
              <w:rPr>
                <w:b/>
              </w:rPr>
            </w:pPr>
            <w:r>
              <w:rPr>
                <w:b/>
              </w:rPr>
              <w:t>Thuộc tính</w:t>
            </w:r>
          </w:p>
        </w:tc>
        <w:tc>
          <w:tcPr>
            <w:tcW w:w="3045" w:type="dxa"/>
            <w:shd w:val="clear" w:color="auto" w:fill="auto"/>
            <w:tcMar>
              <w:top w:w="100" w:type="dxa"/>
              <w:left w:w="100" w:type="dxa"/>
              <w:bottom w:w="100" w:type="dxa"/>
              <w:right w:w="100" w:type="dxa"/>
            </w:tcMar>
          </w:tcPr>
          <w:p w14:paraId="1CB39FD7" w14:textId="77777777" w:rsidR="00431614" w:rsidRDefault="00000000">
            <w:pPr>
              <w:widowControl w:val="0"/>
              <w:spacing w:after="0" w:line="240" w:lineRule="auto"/>
              <w:ind w:left="0"/>
              <w:rPr>
                <w:b/>
              </w:rPr>
            </w:pPr>
            <w:r>
              <w:rPr>
                <w:b/>
              </w:rPr>
              <w:t>Kiểu dữ liệu</w:t>
            </w:r>
          </w:p>
        </w:tc>
        <w:tc>
          <w:tcPr>
            <w:tcW w:w="3045" w:type="dxa"/>
            <w:shd w:val="clear" w:color="auto" w:fill="auto"/>
            <w:tcMar>
              <w:top w:w="100" w:type="dxa"/>
              <w:left w:w="100" w:type="dxa"/>
              <w:bottom w:w="100" w:type="dxa"/>
              <w:right w:w="100" w:type="dxa"/>
            </w:tcMar>
          </w:tcPr>
          <w:p w14:paraId="3207AB83" w14:textId="77777777" w:rsidR="00431614" w:rsidRDefault="00000000">
            <w:pPr>
              <w:widowControl w:val="0"/>
              <w:spacing w:after="0" w:line="240" w:lineRule="auto"/>
              <w:ind w:left="0"/>
              <w:rPr>
                <w:b/>
              </w:rPr>
            </w:pPr>
            <w:r>
              <w:rPr>
                <w:b/>
              </w:rPr>
              <w:t>Giải thích</w:t>
            </w:r>
          </w:p>
        </w:tc>
      </w:tr>
      <w:tr w:rsidR="00431614" w14:paraId="389349C8" w14:textId="77777777">
        <w:trPr>
          <w:trHeight w:val="498"/>
        </w:trPr>
        <w:tc>
          <w:tcPr>
            <w:tcW w:w="3045" w:type="dxa"/>
            <w:shd w:val="clear" w:color="auto" w:fill="auto"/>
            <w:tcMar>
              <w:top w:w="100" w:type="dxa"/>
              <w:left w:w="100" w:type="dxa"/>
              <w:bottom w:w="100" w:type="dxa"/>
              <w:right w:w="100" w:type="dxa"/>
            </w:tcMar>
          </w:tcPr>
          <w:p w14:paraId="4AA4AB58" w14:textId="77777777" w:rsidR="00431614" w:rsidRDefault="00000000">
            <w:pPr>
              <w:widowControl w:val="0"/>
              <w:spacing w:after="0" w:line="240" w:lineRule="auto"/>
              <w:ind w:left="0"/>
            </w:pPr>
            <w:r>
              <w:t>id_product</w:t>
            </w:r>
          </w:p>
        </w:tc>
        <w:tc>
          <w:tcPr>
            <w:tcW w:w="3045" w:type="dxa"/>
            <w:shd w:val="clear" w:color="auto" w:fill="auto"/>
            <w:tcMar>
              <w:top w:w="100" w:type="dxa"/>
              <w:left w:w="100" w:type="dxa"/>
              <w:bottom w:w="100" w:type="dxa"/>
              <w:right w:w="100" w:type="dxa"/>
            </w:tcMar>
          </w:tcPr>
          <w:p w14:paraId="2A4E3433" w14:textId="77777777" w:rsidR="00431614" w:rsidRDefault="00000000">
            <w:pPr>
              <w:widowControl w:val="0"/>
              <w:spacing w:after="0" w:line="240" w:lineRule="auto"/>
              <w:ind w:left="0"/>
            </w:pPr>
            <w:r>
              <w:t>BIGINT</w:t>
            </w:r>
          </w:p>
        </w:tc>
        <w:tc>
          <w:tcPr>
            <w:tcW w:w="3045" w:type="dxa"/>
            <w:shd w:val="clear" w:color="auto" w:fill="auto"/>
            <w:tcMar>
              <w:top w:w="100" w:type="dxa"/>
              <w:left w:w="100" w:type="dxa"/>
              <w:bottom w:w="100" w:type="dxa"/>
              <w:right w:w="100" w:type="dxa"/>
            </w:tcMar>
          </w:tcPr>
          <w:p w14:paraId="15354B37" w14:textId="77777777" w:rsidR="00431614" w:rsidRDefault="00000000">
            <w:pPr>
              <w:widowControl w:val="0"/>
              <w:spacing w:after="0" w:line="240" w:lineRule="auto"/>
              <w:ind w:left="0"/>
            </w:pPr>
            <w:r>
              <w:t>Mã định danh</w:t>
            </w:r>
          </w:p>
        </w:tc>
      </w:tr>
      <w:tr w:rsidR="00431614" w14:paraId="0A7A4C17" w14:textId="77777777">
        <w:trPr>
          <w:trHeight w:val="498"/>
        </w:trPr>
        <w:tc>
          <w:tcPr>
            <w:tcW w:w="3045" w:type="dxa"/>
            <w:shd w:val="clear" w:color="auto" w:fill="auto"/>
            <w:tcMar>
              <w:top w:w="100" w:type="dxa"/>
              <w:left w:w="100" w:type="dxa"/>
              <w:bottom w:w="100" w:type="dxa"/>
              <w:right w:w="100" w:type="dxa"/>
            </w:tcMar>
          </w:tcPr>
          <w:p w14:paraId="05825E78" w14:textId="77777777" w:rsidR="00431614" w:rsidRDefault="00000000">
            <w:pPr>
              <w:widowControl w:val="0"/>
              <w:spacing w:after="0" w:line="240" w:lineRule="auto"/>
              <w:ind w:left="0"/>
            </w:pPr>
            <w:r>
              <w:t>name</w:t>
            </w:r>
          </w:p>
        </w:tc>
        <w:tc>
          <w:tcPr>
            <w:tcW w:w="3045" w:type="dxa"/>
            <w:shd w:val="clear" w:color="auto" w:fill="auto"/>
            <w:tcMar>
              <w:top w:w="100" w:type="dxa"/>
              <w:left w:w="100" w:type="dxa"/>
              <w:bottom w:w="100" w:type="dxa"/>
              <w:right w:w="100" w:type="dxa"/>
            </w:tcMar>
          </w:tcPr>
          <w:p w14:paraId="756EC8C7"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36197A6C" w14:textId="77777777" w:rsidR="00431614" w:rsidRDefault="00000000">
            <w:pPr>
              <w:widowControl w:val="0"/>
              <w:spacing w:after="0" w:line="240" w:lineRule="auto"/>
              <w:ind w:left="0"/>
            </w:pPr>
            <w:r>
              <w:t>Tên sản phẩm</w:t>
            </w:r>
          </w:p>
        </w:tc>
      </w:tr>
      <w:tr w:rsidR="00431614" w14:paraId="6F150C68" w14:textId="77777777">
        <w:tc>
          <w:tcPr>
            <w:tcW w:w="3045" w:type="dxa"/>
            <w:shd w:val="clear" w:color="auto" w:fill="auto"/>
            <w:tcMar>
              <w:top w:w="100" w:type="dxa"/>
              <w:left w:w="100" w:type="dxa"/>
              <w:bottom w:w="100" w:type="dxa"/>
              <w:right w:w="100" w:type="dxa"/>
            </w:tcMar>
          </w:tcPr>
          <w:p w14:paraId="10C5D371" w14:textId="77777777" w:rsidR="00431614" w:rsidRDefault="00000000">
            <w:pPr>
              <w:widowControl w:val="0"/>
              <w:spacing w:after="0" w:line="240" w:lineRule="auto"/>
              <w:ind w:left="0"/>
            </w:pPr>
            <w:r>
              <w:t>material</w:t>
            </w:r>
          </w:p>
        </w:tc>
        <w:tc>
          <w:tcPr>
            <w:tcW w:w="3045" w:type="dxa"/>
            <w:shd w:val="clear" w:color="auto" w:fill="auto"/>
            <w:tcMar>
              <w:top w:w="100" w:type="dxa"/>
              <w:left w:w="100" w:type="dxa"/>
              <w:bottom w:w="100" w:type="dxa"/>
              <w:right w:w="100" w:type="dxa"/>
            </w:tcMar>
          </w:tcPr>
          <w:p w14:paraId="104D5BAA"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02C2326C" w14:textId="77777777" w:rsidR="00431614" w:rsidRDefault="00000000">
            <w:pPr>
              <w:widowControl w:val="0"/>
              <w:spacing w:after="0" w:line="240" w:lineRule="auto"/>
              <w:ind w:left="0"/>
            </w:pPr>
            <w:r>
              <w:t>Nguyên liệu sản phẩm</w:t>
            </w:r>
          </w:p>
        </w:tc>
      </w:tr>
      <w:tr w:rsidR="00431614" w14:paraId="5C94F221" w14:textId="77777777">
        <w:tc>
          <w:tcPr>
            <w:tcW w:w="3045" w:type="dxa"/>
            <w:shd w:val="clear" w:color="auto" w:fill="auto"/>
            <w:tcMar>
              <w:top w:w="100" w:type="dxa"/>
              <w:left w:w="100" w:type="dxa"/>
              <w:bottom w:w="100" w:type="dxa"/>
              <w:right w:w="100" w:type="dxa"/>
            </w:tcMar>
          </w:tcPr>
          <w:p w14:paraId="1589F450" w14:textId="77777777" w:rsidR="00431614" w:rsidRDefault="00000000">
            <w:pPr>
              <w:widowControl w:val="0"/>
              <w:spacing w:after="0" w:line="240" w:lineRule="auto"/>
              <w:ind w:left="0"/>
            </w:pPr>
            <w:r>
              <w:t>size</w:t>
            </w:r>
          </w:p>
        </w:tc>
        <w:tc>
          <w:tcPr>
            <w:tcW w:w="3045" w:type="dxa"/>
            <w:shd w:val="clear" w:color="auto" w:fill="auto"/>
            <w:tcMar>
              <w:top w:w="100" w:type="dxa"/>
              <w:left w:w="100" w:type="dxa"/>
              <w:bottom w:w="100" w:type="dxa"/>
              <w:right w:w="100" w:type="dxa"/>
            </w:tcMar>
          </w:tcPr>
          <w:p w14:paraId="686E5549"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6BCAC282" w14:textId="77777777" w:rsidR="00431614" w:rsidRDefault="00000000">
            <w:pPr>
              <w:widowControl w:val="0"/>
              <w:spacing w:after="0" w:line="240" w:lineRule="auto"/>
              <w:ind w:left="0"/>
            </w:pPr>
            <w:r>
              <w:t>Kích thước sản phẩm</w:t>
            </w:r>
          </w:p>
        </w:tc>
      </w:tr>
      <w:tr w:rsidR="00431614" w14:paraId="39173B78" w14:textId="77777777">
        <w:tc>
          <w:tcPr>
            <w:tcW w:w="3045" w:type="dxa"/>
            <w:shd w:val="clear" w:color="auto" w:fill="auto"/>
            <w:tcMar>
              <w:top w:w="100" w:type="dxa"/>
              <w:left w:w="100" w:type="dxa"/>
              <w:bottom w:w="100" w:type="dxa"/>
              <w:right w:w="100" w:type="dxa"/>
            </w:tcMar>
          </w:tcPr>
          <w:p w14:paraId="5919D466" w14:textId="77777777" w:rsidR="00431614" w:rsidRDefault="00000000">
            <w:pPr>
              <w:widowControl w:val="0"/>
              <w:spacing w:after="0" w:line="240" w:lineRule="auto"/>
              <w:ind w:left="0"/>
            </w:pPr>
            <w:r>
              <w:t>discount</w:t>
            </w:r>
          </w:p>
        </w:tc>
        <w:tc>
          <w:tcPr>
            <w:tcW w:w="3045" w:type="dxa"/>
            <w:shd w:val="clear" w:color="auto" w:fill="auto"/>
            <w:tcMar>
              <w:top w:w="100" w:type="dxa"/>
              <w:left w:w="100" w:type="dxa"/>
              <w:bottom w:w="100" w:type="dxa"/>
              <w:right w:w="100" w:type="dxa"/>
            </w:tcMar>
          </w:tcPr>
          <w:p w14:paraId="4EF622EC" w14:textId="77777777" w:rsidR="00431614" w:rsidRDefault="00000000">
            <w:pPr>
              <w:widowControl w:val="0"/>
              <w:spacing w:after="0" w:line="240" w:lineRule="auto"/>
              <w:ind w:left="0"/>
            </w:pPr>
            <w:r>
              <w:t>DECIMAL</w:t>
            </w:r>
          </w:p>
        </w:tc>
        <w:tc>
          <w:tcPr>
            <w:tcW w:w="3045" w:type="dxa"/>
            <w:shd w:val="clear" w:color="auto" w:fill="auto"/>
            <w:tcMar>
              <w:top w:w="100" w:type="dxa"/>
              <w:left w:w="100" w:type="dxa"/>
              <w:bottom w:w="100" w:type="dxa"/>
              <w:right w:w="100" w:type="dxa"/>
            </w:tcMar>
          </w:tcPr>
          <w:p w14:paraId="53A697B7" w14:textId="77777777" w:rsidR="00431614" w:rsidRDefault="00000000">
            <w:pPr>
              <w:widowControl w:val="0"/>
              <w:spacing w:after="0" w:line="240" w:lineRule="auto"/>
              <w:ind w:left="0"/>
            </w:pPr>
            <w:r>
              <w:t>Giảm giá</w:t>
            </w:r>
          </w:p>
        </w:tc>
      </w:tr>
      <w:tr w:rsidR="00431614" w14:paraId="17241C6D" w14:textId="77777777">
        <w:tc>
          <w:tcPr>
            <w:tcW w:w="3045" w:type="dxa"/>
            <w:shd w:val="clear" w:color="auto" w:fill="auto"/>
            <w:tcMar>
              <w:top w:w="100" w:type="dxa"/>
              <w:left w:w="100" w:type="dxa"/>
              <w:bottom w:w="100" w:type="dxa"/>
              <w:right w:w="100" w:type="dxa"/>
            </w:tcMar>
          </w:tcPr>
          <w:p w14:paraId="4B514B53" w14:textId="77777777" w:rsidR="00431614" w:rsidRDefault="00000000">
            <w:pPr>
              <w:widowControl w:val="0"/>
              <w:spacing w:after="0" w:line="240" w:lineRule="auto"/>
              <w:ind w:left="0"/>
            </w:pPr>
            <w:r>
              <w:t>image</w:t>
            </w:r>
          </w:p>
        </w:tc>
        <w:tc>
          <w:tcPr>
            <w:tcW w:w="3045" w:type="dxa"/>
            <w:shd w:val="clear" w:color="auto" w:fill="auto"/>
            <w:tcMar>
              <w:top w:w="100" w:type="dxa"/>
              <w:left w:w="100" w:type="dxa"/>
              <w:bottom w:w="100" w:type="dxa"/>
              <w:right w:w="100" w:type="dxa"/>
            </w:tcMar>
          </w:tcPr>
          <w:p w14:paraId="08C39C1A" w14:textId="77777777" w:rsidR="00431614" w:rsidRDefault="00000000">
            <w:pPr>
              <w:widowControl w:val="0"/>
              <w:spacing w:after="0" w:line="240" w:lineRule="auto"/>
              <w:ind w:left="0"/>
            </w:pPr>
            <w:r>
              <w:t>VARCHAR</w:t>
            </w:r>
          </w:p>
        </w:tc>
        <w:tc>
          <w:tcPr>
            <w:tcW w:w="3045" w:type="dxa"/>
            <w:shd w:val="clear" w:color="auto" w:fill="auto"/>
            <w:tcMar>
              <w:top w:w="100" w:type="dxa"/>
              <w:left w:w="100" w:type="dxa"/>
              <w:bottom w:w="100" w:type="dxa"/>
              <w:right w:w="100" w:type="dxa"/>
            </w:tcMar>
          </w:tcPr>
          <w:p w14:paraId="534848F7" w14:textId="77777777" w:rsidR="00431614" w:rsidRDefault="00000000">
            <w:pPr>
              <w:widowControl w:val="0"/>
              <w:spacing w:after="0" w:line="240" w:lineRule="auto"/>
              <w:ind w:left="0"/>
            </w:pPr>
            <w:r>
              <w:t>Hình ảnh sản phẩm</w:t>
            </w:r>
          </w:p>
        </w:tc>
      </w:tr>
    </w:tbl>
    <w:p w14:paraId="5F633C44" w14:textId="77777777" w:rsidR="00431614" w:rsidRDefault="00431614">
      <w:pPr>
        <w:ind w:left="0"/>
        <w:rPr>
          <w:b/>
        </w:rPr>
      </w:pPr>
    </w:p>
    <w:p w14:paraId="7D0BDF28" w14:textId="77777777" w:rsidR="00431614" w:rsidRDefault="00000000">
      <w:pPr>
        <w:pStyle w:val="Heading5"/>
        <w:numPr>
          <w:ilvl w:val="1"/>
          <w:numId w:val="17"/>
        </w:numPr>
      </w:pPr>
      <w:bookmarkStart w:id="450" w:name="_52w8xvfsbbh0" w:colFirst="0" w:colLast="0"/>
      <w:bookmarkEnd w:id="450"/>
      <w:r>
        <w:t>Bảng Danh mục - Sản phẩm (ProductCategories)</w:t>
      </w:r>
    </w:p>
    <w:tbl>
      <w:tblPr>
        <w:tblStyle w:val="afffff3"/>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045"/>
        <w:gridCol w:w="3045"/>
      </w:tblGrid>
      <w:tr w:rsidR="00431614" w14:paraId="01B78C82" w14:textId="77777777">
        <w:trPr>
          <w:trHeight w:val="498"/>
        </w:trPr>
        <w:tc>
          <w:tcPr>
            <w:tcW w:w="3045" w:type="dxa"/>
            <w:shd w:val="clear" w:color="auto" w:fill="auto"/>
            <w:tcMar>
              <w:top w:w="100" w:type="dxa"/>
              <w:left w:w="100" w:type="dxa"/>
              <w:bottom w:w="100" w:type="dxa"/>
              <w:right w:w="100" w:type="dxa"/>
            </w:tcMar>
          </w:tcPr>
          <w:p w14:paraId="4B7CF54C" w14:textId="77777777" w:rsidR="00431614" w:rsidRDefault="00000000">
            <w:pPr>
              <w:widowControl w:val="0"/>
              <w:spacing w:after="0" w:line="240" w:lineRule="auto"/>
              <w:ind w:left="0"/>
              <w:rPr>
                <w:b/>
              </w:rPr>
            </w:pPr>
            <w:r>
              <w:rPr>
                <w:b/>
              </w:rPr>
              <w:t>Thuộc tính</w:t>
            </w:r>
          </w:p>
        </w:tc>
        <w:tc>
          <w:tcPr>
            <w:tcW w:w="3045" w:type="dxa"/>
            <w:shd w:val="clear" w:color="auto" w:fill="auto"/>
            <w:tcMar>
              <w:top w:w="100" w:type="dxa"/>
              <w:left w:w="100" w:type="dxa"/>
              <w:bottom w:w="100" w:type="dxa"/>
              <w:right w:w="100" w:type="dxa"/>
            </w:tcMar>
          </w:tcPr>
          <w:p w14:paraId="13DB3084" w14:textId="77777777" w:rsidR="00431614" w:rsidRDefault="00000000">
            <w:pPr>
              <w:widowControl w:val="0"/>
              <w:spacing w:after="0" w:line="240" w:lineRule="auto"/>
              <w:ind w:left="0"/>
              <w:rPr>
                <w:b/>
              </w:rPr>
            </w:pPr>
            <w:r>
              <w:rPr>
                <w:b/>
              </w:rPr>
              <w:t>Kiểu dữ liệu</w:t>
            </w:r>
          </w:p>
        </w:tc>
        <w:tc>
          <w:tcPr>
            <w:tcW w:w="3045" w:type="dxa"/>
            <w:shd w:val="clear" w:color="auto" w:fill="auto"/>
            <w:tcMar>
              <w:top w:w="100" w:type="dxa"/>
              <w:left w:w="100" w:type="dxa"/>
              <w:bottom w:w="100" w:type="dxa"/>
              <w:right w:w="100" w:type="dxa"/>
            </w:tcMar>
          </w:tcPr>
          <w:p w14:paraId="5AE0EB81" w14:textId="77777777" w:rsidR="00431614" w:rsidRDefault="00000000">
            <w:pPr>
              <w:widowControl w:val="0"/>
              <w:spacing w:after="0" w:line="240" w:lineRule="auto"/>
              <w:ind w:left="0"/>
              <w:rPr>
                <w:b/>
              </w:rPr>
            </w:pPr>
            <w:r>
              <w:rPr>
                <w:b/>
              </w:rPr>
              <w:t>Giải thích</w:t>
            </w:r>
          </w:p>
        </w:tc>
      </w:tr>
      <w:tr w:rsidR="00431614" w14:paraId="6B176D0B" w14:textId="77777777">
        <w:trPr>
          <w:trHeight w:val="498"/>
        </w:trPr>
        <w:tc>
          <w:tcPr>
            <w:tcW w:w="3045" w:type="dxa"/>
            <w:shd w:val="clear" w:color="auto" w:fill="auto"/>
            <w:tcMar>
              <w:top w:w="100" w:type="dxa"/>
              <w:left w:w="100" w:type="dxa"/>
              <w:bottom w:w="100" w:type="dxa"/>
              <w:right w:w="100" w:type="dxa"/>
            </w:tcMar>
          </w:tcPr>
          <w:p w14:paraId="79960621" w14:textId="77777777" w:rsidR="00431614" w:rsidRDefault="00000000">
            <w:pPr>
              <w:widowControl w:val="0"/>
              <w:spacing w:after="0" w:line="240" w:lineRule="auto"/>
              <w:ind w:left="0"/>
            </w:pPr>
            <w:r>
              <w:t>product_id</w:t>
            </w:r>
          </w:p>
        </w:tc>
        <w:tc>
          <w:tcPr>
            <w:tcW w:w="3045" w:type="dxa"/>
            <w:shd w:val="clear" w:color="auto" w:fill="auto"/>
            <w:tcMar>
              <w:top w:w="100" w:type="dxa"/>
              <w:left w:w="100" w:type="dxa"/>
              <w:bottom w:w="100" w:type="dxa"/>
              <w:right w:w="100" w:type="dxa"/>
            </w:tcMar>
          </w:tcPr>
          <w:p w14:paraId="0B7614F5" w14:textId="77777777" w:rsidR="00431614" w:rsidRDefault="00000000">
            <w:pPr>
              <w:widowControl w:val="0"/>
              <w:spacing w:after="0" w:line="240" w:lineRule="auto"/>
              <w:ind w:left="0"/>
            </w:pPr>
            <w:r>
              <w:t>BIGINT</w:t>
            </w:r>
          </w:p>
        </w:tc>
        <w:tc>
          <w:tcPr>
            <w:tcW w:w="3045" w:type="dxa"/>
            <w:shd w:val="clear" w:color="auto" w:fill="auto"/>
            <w:tcMar>
              <w:top w:w="100" w:type="dxa"/>
              <w:left w:w="100" w:type="dxa"/>
              <w:bottom w:w="100" w:type="dxa"/>
              <w:right w:w="100" w:type="dxa"/>
            </w:tcMar>
          </w:tcPr>
          <w:p w14:paraId="4C0EB3E0" w14:textId="77777777" w:rsidR="00431614" w:rsidRDefault="00000000">
            <w:pPr>
              <w:widowControl w:val="0"/>
              <w:spacing w:after="0" w:line="240" w:lineRule="auto"/>
              <w:ind w:left="0"/>
            </w:pPr>
            <w:r>
              <w:t>Mã định danh, tham chiếu đến bảng Products</w:t>
            </w:r>
          </w:p>
        </w:tc>
      </w:tr>
      <w:tr w:rsidR="00431614" w14:paraId="2CBBEBE7" w14:textId="77777777">
        <w:trPr>
          <w:trHeight w:val="498"/>
        </w:trPr>
        <w:tc>
          <w:tcPr>
            <w:tcW w:w="3045" w:type="dxa"/>
            <w:shd w:val="clear" w:color="auto" w:fill="auto"/>
            <w:tcMar>
              <w:top w:w="100" w:type="dxa"/>
              <w:left w:w="100" w:type="dxa"/>
              <w:bottom w:w="100" w:type="dxa"/>
              <w:right w:w="100" w:type="dxa"/>
            </w:tcMar>
          </w:tcPr>
          <w:p w14:paraId="7CBF2293" w14:textId="77777777" w:rsidR="00431614" w:rsidRDefault="00000000">
            <w:pPr>
              <w:widowControl w:val="0"/>
              <w:spacing w:after="0" w:line="240" w:lineRule="auto"/>
              <w:ind w:left="0"/>
            </w:pPr>
            <w:r>
              <w:t>category_id</w:t>
            </w:r>
          </w:p>
        </w:tc>
        <w:tc>
          <w:tcPr>
            <w:tcW w:w="3045" w:type="dxa"/>
            <w:shd w:val="clear" w:color="auto" w:fill="auto"/>
            <w:tcMar>
              <w:top w:w="100" w:type="dxa"/>
              <w:left w:w="100" w:type="dxa"/>
              <w:bottom w:w="100" w:type="dxa"/>
              <w:right w:w="100" w:type="dxa"/>
            </w:tcMar>
          </w:tcPr>
          <w:p w14:paraId="4B9E4AAD" w14:textId="77777777" w:rsidR="00431614" w:rsidRDefault="00000000">
            <w:pPr>
              <w:widowControl w:val="0"/>
              <w:spacing w:after="0" w:line="240" w:lineRule="auto"/>
              <w:ind w:left="0"/>
            </w:pPr>
            <w:r>
              <w:t>BIGINT</w:t>
            </w:r>
          </w:p>
        </w:tc>
        <w:tc>
          <w:tcPr>
            <w:tcW w:w="3045" w:type="dxa"/>
            <w:shd w:val="clear" w:color="auto" w:fill="auto"/>
            <w:tcMar>
              <w:top w:w="100" w:type="dxa"/>
              <w:left w:w="100" w:type="dxa"/>
              <w:bottom w:w="100" w:type="dxa"/>
              <w:right w:w="100" w:type="dxa"/>
            </w:tcMar>
          </w:tcPr>
          <w:p w14:paraId="12A3B0A2" w14:textId="77777777" w:rsidR="00431614" w:rsidRDefault="00000000">
            <w:pPr>
              <w:widowControl w:val="0"/>
              <w:spacing w:after="0" w:line="240" w:lineRule="auto"/>
              <w:ind w:left="0"/>
            </w:pPr>
            <w:r>
              <w:t>Mã định danh, tham chiếu đến bảng Categories</w:t>
            </w:r>
          </w:p>
        </w:tc>
      </w:tr>
    </w:tbl>
    <w:p w14:paraId="4055C779" w14:textId="6282E17C" w:rsidR="00C22101" w:rsidRDefault="00C22101">
      <w:pPr>
        <w:ind w:left="0"/>
        <w:rPr>
          <w:ins w:id="451" w:author="Dũng Hạ Quang" w:date="2023-11-06T15:06:00Z"/>
        </w:rPr>
      </w:pPr>
    </w:p>
    <w:p w14:paraId="5211480F" w14:textId="77777777" w:rsidR="00C22101" w:rsidRDefault="00C22101">
      <w:pPr>
        <w:rPr>
          <w:ins w:id="452" w:author="Dũng Hạ Quang" w:date="2023-11-06T15:06:00Z"/>
        </w:rPr>
      </w:pPr>
      <w:ins w:id="453" w:author="Dũng Hạ Quang" w:date="2023-11-06T15:06:00Z">
        <w:r>
          <w:br w:type="page"/>
        </w:r>
      </w:ins>
    </w:p>
    <w:p w14:paraId="1E0936AA" w14:textId="6FA2CAD7" w:rsidR="00431614" w:rsidDel="00C22101" w:rsidRDefault="00431614">
      <w:pPr>
        <w:ind w:left="0"/>
        <w:rPr>
          <w:del w:id="454" w:author="Dũng Hạ Quang" w:date="2023-11-06T15:06:00Z"/>
        </w:rPr>
      </w:pPr>
    </w:p>
    <w:p w14:paraId="35D23C88" w14:textId="77777777" w:rsidR="00431614" w:rsidRDefault="00000000">
      <w:pPr>
        <w:pStyle w:val="Heading1"/>
        <w:numPr>
          <w:ilvl w:val="0"/>
          <w:numId w:val="17"/>
        </w:numPr>
        <w:spacing w:after="194"/>
      </w:pPr>
      <w:bookmarkStart w:id="455" w:name="_3pnka9fju7dq" w:colFirst="0" w:colLast="0"/>
      <w:bookmarkEnd w:id="455"/>
      <w:r>
        <w:t>Xây dựng hệ thống</w:t>
      </w:r>
    </w:p>
    <w:p w14:paraId="5D69037F" w14:textId="77777777" w:rsidR="00431614" w:rsidRDefault="00000000">
      <w:pPr>
        <w:spacing w:after="194"/>
        <w:ind w:left="0"/>
      </w:pPr>
      <w:r>
        <w:t xml:space="preserve">Link source code: </w:t>
      </w:r>
      <w:hyperlink r:id="rId39">
        <w:r>
          <w:rPr>
            <w:color w:val="1155CC"/>
            <w:u w:val="single"/>
          </w:rPr>
          <w:t>tại đây</w:t>
        </w:r>
      </w:hyperlink>
    </w:p>
    <w:p w14:paraId="20B81407" w14:textId="77777777" w:rsidR="00431614" w:rsidRDefault="00000000">
      <w:pPr>
        <w:spacing w:after="194"/>
        <w:ind w:left="0"/>
      </w:pPr>
      <w:r>
        <w:t xml:space="preserve">Hình ảnh demo: </w:t>
      </w:r>
      <w:r>
        <w:rPr>
          <w:noProof/>
        </w:rPr>
        <w:drawing>
          <wp:inline distT="114300" distB="114300" distL="114300" distR="114300" wp14:anchorId="45EF2F26" wp14:editId="03F09CD9">
            <wp:extent cx="5722310" cy="3022600"/>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22310" cy="3022600"/>
                    </a:xfrm>
                    <a:prstGeom prst="rect">
                      <a:avLst/>
                    </a:prstGeom>
                    <a:ln/>
                  </pic:spPr>
                </pic:pic>
              </a:graphicData>
            </a:graphic>
          </wp:inline>
        </w:drawing>
      </w:r>
    </w:p>
    <w:p w14:paraId="50E511CE" w14:textId="77777777" w:rsidR="00431614" w:rsidRDefault="00000000">
      <w:pPr>
        <w:spacing w:after="194"/>
        <w:ind w:left="0"/>
      </w:pPr>
      <w:r>
        <w:rPr>
          <w:noProof/>
        </w:rPr>
        <w:drawing>
          <wp:inline distT="114300" distB="114300" distL="114300" distR="114300" wp14:anchorId="40BDF4B8" wp14:editId="5262000C">
            <wp:extent cx="5722310" cy="3251200"/>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22310" cy="3251200"/>
                    </a:xfrm>
                    <a:prstGeom prst="rect">
                      <a:avLst/>
                    </a:prstGeom>
                    <a:ln/>
                  </pic:spPr>
                </pic:pic>
              </a:graphicData>
            </a:graphic>
          </wp:inline>
        </w:drawing>
      </w:r>
    </w:p>
    <w:p w14:paraId="7EE8EDB0" w14:textId="77777777" w:rsidR="00431614" w:rsidRDefault="00000000">
      <w:pPr>
        <w:spacing w:after="194"/>
        <w:ind w:left="0"/>
      </w:pPr>
      <w:r>
        <w:rPr>
          <w:noProof/>
        </w:rPr>
        <w:drawing>
          <wp:inline distT="114300" distB="114300" distL="114300" distR="114300" wp14:anchorId="14A8B7F6" wp14:editId="27A6058D">
            <wp:extent cx="5722310" cy="21717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722310" cy="2171700"/>
                    </a:xfrm>
                    <a:prstGeom prst="rect">
                      <a:avLst/>
                    </a:prstGeom>
                    <a:ln/>
                  </pic:spPr>
                </pic:pic>
              </a:graphicData>
            </a:graphic>
          </wp:inline>
        </w:drawing>
      </w:r>
    </w:p>
    <w:p w14:paraId="48F381AE" w14:textId="77777777" w:rsidR="00431614" w:rsidRDefault="00000000">
      <w:pPr>
        <w:spacing w:after="194"/>
        <w:ind w:left="0"/>
      </w:pPr>
      <w:r>
        <w:rPr>
          <w:noProof/>
        </w:rPr>
        <w:drawing>
          <wp:inline distT="114300" distB="114300" distL="114300" distR="114300" wp14:anchorId="272FBA01" wp14:editId="6CFF92A6">
            <wp:extent cx="5722310" cy="250190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722310" cy="2501900"/>
                    </a:xfrm>
                    <a:prstGeom prst="rect">
                      <a:avLst/>
                    </a:prstGeom>
                    <a:ln/>
                  </pic:spPr>
                </pic:pic>
              </a:graphicData>
            </a:graphic>
          </wp:inline>
        </w:drawing>
      </w:r>
      <w:r>
        <w:rPr>
          <w:noProof/>
        </w:rPr>
        <w:drawing>
          <wp:inline distT="114300" distB="114300" distL="114300" distR="114300" wp14:anchorId="23A9E5CA" wp14:editId="47E1370C">
            <wp:extent cx="5722310" cy="23876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722310" cy="2387600"/>
                    </a:xfrm>
                    <a:prstGeom prst="rect">
                      <a:avLst/>
                    </a:prstGeom>
                    <a:ln/>
                  </pic:spPr>
                </pic:pic>
              </a:graphicData>
            </a:graphic>
          </wp:inline>
        </w:drawing>
      </w:r>
    </w:p>
    <w:p w14:paraId="40C2DD15" w14:textId="77777777" w:rsidR="00431614" w:rsidRDefault="00000000">
      <w:pPr>
        <w:spacing w:after="194"/>
        <w:ind w:left="0"/>
      </w:pPr>
      <w:r>
        <w:rPr>
          <w:noProof/>
        </w:rPr>
        <w:drawing>
          <wp:inline distT="114300" distB="114300" distL="114300" distR="114300" wp14:anchorId="260997D6" wp14:editId="5912A35D">
            <wp:extent cx="5722310" cy="27051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22310" cy="2705100"/>
                    </a:xfrm>
                    <a:prstGeom prst="rect">
                      <a:avLst/>
                    </a:prstGeom>
                    <a:ln/>
                  </pic:spPr>
                </pic:pic>
              </a:graphicData>
            </a:graphic>
          </wp:inline>
        </w:drawing>
      </w:r>
    </w:p>
    <w:p w14:paraId="0EA8458D" w14:textId="77777777" w:rsidR="00431614" w:rsidRDefault="00431614">
      <w:pPr>
        <w:spacing w:after="194"/>
        <w:ind w:left="0"/>
      </w:pPr>
    </w:p>
    <w:p w14:paraId="6880DA4F" w14:textId="77777777" w:rsidR="00431614" w:rsidRDefault="00000000">
      <w:pPr>
        <w:spacing w:after="194"/>
        <w:ind w:left="0"/>
      </w:pPr>
      <w:r>
        <w:rPr>
          <w:noProof/>
        </w:rPr>
        <w:drawing>
          <wp:inline distT="114300" distB="114300" distL="114300" distR="114300" wp14:anchorId="3B121096" wp14:editId="3F131040">
            <wp:extent cx="5722310" cy="32385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22310" cy="3238500"/>
                    </a:xfrm>
                    <a:prstGeom prst="rect">
                      <a:avLst/>
                    </a:prstGeom>
                    <a:ln/>
                  </pic:spPr>
                </pic:pic>
              </a:graphicData>
            </a:graphic>
          </wp:inline>
        </w:drawing>
      </w:r>
    </w:p>
    <w:p w14:paraId="3243E95C" w14:textId="77777777" w:rsidR="00431614" w:rsidRDefault="00431614">
      <w:pPr>
        <w:spacing w:after="194"/>
        <w:ind w:left="0"/>
      </w:pPr>
    </w:p>
    <w:p w14:paraId="725C2E09" w14:textId="77777777" w:rsidR="00431614" w:rsidRDefault="00431614">
      <w:pPr>
        <w:spacing w:after="194"/>
        <w:ind w:left="0"/>
      </w:pPr>
    </w:p>
    <w:p w14:paraId="555EF146" w14:textId="77777777" w:rsidR="00431614" w:rsidRDefault="00000000">
      <w:pPr>
        <w:spacing w:after="194"/>
        <w:ind w:left="0"/>
      </w:pPr>
      <w:r>
        <w:br w:type="page"/>
      </w:r>
    </w:p>
    <w:p w14:paraId="365AFAC0" w14:textId="77777777" w:rsidR="00431614" w:rsidRDefault="00000000">
      <w:pPr>
        <w:pStyle w:val="Heading1"/>
        <w:numPr>
          <w:ilvl w:val="0"/>
          <w:numId w:val="17"/>
        </w:numPr>
        <w:spacing w:after="194"/>
      </w:pPr>
      <w:bookmarkStart w:id="456" w:name="_n7jwepgr9u28" w:colFirst="0" w:colLast="0"/>
      <w:bookmarkEnd w:id="456"/>
      <w:r>
        <w:t>Kiểm thử</w:t>
      </w:r>
    </w:p>
    <w:p w14:paraId="5B5255F0" w14:textId="77777777" w:rsidR="00431614" w:rsidRDefault="00000000">
      <w:pPr>
        <w:ind w:left="0"/>
      </w:pPr>
      <w:r>
        <w:t xml:space="preserve">Chi tiết kiểm thử </w:t>
      </w:r>
      <w:hyperlink r:id="rId47" w:anchor="gid=1442381154">
        <w:r>
          <w:rPr>
            <w:color w:val="1155CC"/>
            <w:u w:val="single"/>
          </w:rPr>
          <w:t>tại đây</w:t>
        </w:r>
      </w:hyperlink>
      <w:r>
        <w:t>.</w:t>
      </w:r>
    </w:p>
    <w:tbl>
      <w:tblPr>
        <w:tblStyle w:val="afffff4"/>
        <w:tblW w:w="9206" w:type="dxa"/>
        <w:tblBorders>
          <w:top w:val="nil"/>
          <w:left w:val="nil"/>
          <w:bottom w:val="nil"/>
          <w:right w:val="nil"/>
          <w:insideH w:val="nil"/>
          <w:insideV w:val="nil"/>
        </w:tblBorders>
        <w:tblLayout w:type="fixed"/>
        <w:tblLook w:val="0600" w:firstRow="0" w:lastRow="0" w:firstColumn="0" w:lastColumn="0" w:noHBand="1" w:noVBand="1"/>
      </w:tblPr>
      <w:tblGrid>
        <w:gridCol w:w="555"/>
        <w:gridCol w:w="855"/>
        <w:gridCol w:w="1095"/>
        <w:gridCol w:w="889"/>
        <w:gridCol w:w="1276"/>
        <w:gridCol w:w="3119"/>
        <w:gridCol w:w="708"/>
        <w:gridCol w:w="709"/>
      </w:tblGrid>
      <w:tr w:rsidR="00431614" w14:paraId="2AAA9202" w14:textId="77777777" w:rsidTr="00C22101">
        <w:trPr>
          <w:cantSplit/>
          <w:trHeight w:val="1094"/>
        </w:trPr>
        <w:tc>
          <w:tcPr>
            <w:tcW w:w="555" w:type="dxa"/>
            <w:tcBorders>
              <w:top w:val="single" w:sz="6" w:space="0" w:color="000000"/>
              <w:left w:val="single" w:sz="6" w:space="0" w:color="000000"/>
              <w:bottom w:val="single" w:sz="6" w:space="0" w:color="000000"/>
              <w:right w:val="single" w:sz="6" w:space="0" w:color="000000"/>
            </w:tcBorders>
            <w:shd w:val="clear" w:color="auto" w:fill="999999"/>
            <w:tcMar>
              <w:top w:w="0" w:type="dxa"/>
              <w:left w:w="40" w:type="dxa"/>
              <w:bottom w:w="0" w:type="dxa"/>
              <w:right w:w="40" w:type="dxa"/>
            </w:tcMar>
            <w:vAlign w:val="center"/>
          </w:tcPr>
          <w:p w14:paraId="00B7CF41" w14:textId="77777777" w:rsidR="00431614" w:rsidRDefault="00000000">
            <w:pPr>
              <w:widowControl w:val="0"/>
              <w:spacing w:after="0" w:line="276" w:lineRule="auto"/>
              <w:ind w:left="0"/>
              <w:jc w:val="center"/>
              <w:rPr>
                <w:sz w:val="22"/>
                <w:szCs w:val="22"/>
              </w:rPr>
            </w:pPr>
            <w:r>
              <w:rPr>
                <w:b/>
                <w:sz w:val="22"/>
                <w:szCs w:val="22"/>
              </w:rPr>
              <w:t>STT</w:t>
            </w:r>
          </w:p>
        </w:tc>
        <w:tc>
          <w:tcPr>
            <w:tcW w:w="855" w:type="dxa"/>
            <w:tcBorders>
              <w:top w:val="single" w:sz="6" w:space="0" w:color="000000"/>
              <w:left w:val="single" w:sz="6" w:space="0" w:color="CCCCCC"/>
              <w:bottom w:val="single" w:sz="6" w:space="0" w:color="000000"/>
              <w:right w:val="single" w:sz="6" w:space="0" w:color="000000"/>
            </w:tcBorders>
            <w:shd w:val="clear" w:color="auto" w:fill="999999"/>
            <w:tcMar>
              <w:top w:w="0" w:type="dxa"/>
              <w:left w:w="40" w:type="dxa"/>
              <w:bottom w:w="0" w:type="dxa"/>
              <w:right w:w="40" w:type="dxa"/>
            </w:tcMar>
            <w:vAlign w:val="center"/>
          </w:tcPr>
          <w:p w14:paraId="269695C8" w14:textId="77777777" w:rsidR="00431614" w:rsidRDefault="00000000">
            <w:pPr>
              <w:widowControl w:val="0"/>
              <w:spacing w:after="0" w:line="276" w:lineRule="auto"/>
              <w:ind w:left="0"/>
              <w:jc w:val="center"/>
              <w:rPr>
                <w:sz w:val="22"/>
                <w:szCs w:val="22"/>
              </w:rPr>
            </w:pPr>
            <w:r>
              <w:rPr>
                <w:b/>
                <w:sz w:val="22"/>
                <w:szCs w:val="22"/>
              </w:rPr>
              <w:t>Tên use case</w:t>
            </w:r>
          </w:p>
        </w:tc>
        <w:tc>
          <w:tcPr>
            <w:tcW w:w="1095" w:type="dxa"/>
            <w:tcBorders>
              <w:top w:val="single" w:sz="6" w:space="0" w:color="000000"/>
              <w:left w:val="single" w:sz="6" w:space="0" w:color="CCCCCC"/>
              <w:bottom w:val="single" w:sz="6" w:space="0" w:color="000000"/>
              <w:right w:val="single" w:sz="6" w:space="0" w:color="000000"/>
            </w:tcBorders>
            <w:shd w:val="clear" w:color="auto" w:fill="999999"/>
            <w:tcMar>
              <w:top w:w="0" w:type="dxa"/>
              <w:left w:w="40" w:type="dxa"/>
              <w:bottom w:w="0" w:type="dxa"/>
              <w:right w:w="40" w:type="dxa"/>
            </w:tcMar>
            <w:vAlign w:val="center"/>
          </w:tcPr>
          <w:p w14:paraId="79FCD0BA" w14:textId="77777777" w:rsidR="00431614" w:rsidRDefault="00000000">
            <w:pPr>
              <w:widowControl w:val="0"/>
              <w:spacing w:after="0" w:line="276" w:lineRule="auto"/>
              <w:ind w:left="0"/>
              <w:jc w:val="center"/>
              <w:rPr>
                <w:sz w:val="22"/>
                <w:szCs w:val="22"/>
              </w:rPr>
            </w:pPr>
            <w:r>
              <w:rPr>
                <w:b/>
                <w:sz w:val="22"/>
                <w:szCs w:val="22"/>
              </w:rPr>
              <w:t>Tên kịch bản kiểm thử</w:t>
            </w:r>
          </w:p>
        </w:tc>
        <w:tc>
          <w:tcPr>
            <w:tcW w:w="889" w:type="dxa"/>
            <w:tcBorders>
              <w:top w:val="single" w:sz="6" w:space="0" w:color="000000"/>
              <w:left w:val="single" w:sz="6" w:space="0" w:color="000000"/>
              <w:bottom w:val="single" w:sz="6" w:space="0" w:color="000000"/>
              <w:right w:val="single" w:sz="6" w:space="0" w:color="000000"/>
            </w:tcBorders>
            <w:shd w:val="clear" w:color="auto" w:fill="999999"/>
            <w:tcMar>
              <w:top w:w="0" w:type="dxa"/>
              <w:left w:w="40" w:type="dxa"/>
              <w:bottom w:w="0" w:type="dxa"/>
              <w:right w:w="40" w:type="dxa"/>
            </w:tcMar>
            <w:vAlign w:val="center"/>
          </w:tcPr>
          <w:p w14:paraId="72E06851" w14:textId="77777777" w:rsidR="00431614" w:rsidRDefault="00000000">
            <w:pPr>
              <w:widowControl w:val="0"/>
              <w:spacing w:after="0" w:line="276" w:lineRule="auto"/>
              <w:ind w:left="0"/>
              <w:jc w:val="center"/>
              <w:rPr>
                <w:sz w:val="22"/>
                <w:szCs w:val="22"/>
              </w:rPr>
            </w:pPr>
            <w:r>
              <w:rPr>
                <w:b/>
                <w:sz w:val="22"/>
                <w:szCs w:val="22"/>
              </w:rPr>
              <w:t>Tên Testcase</w:t>
            </w:r>
          </w:p>
        </w:tc>
        <w:tc>
          <w:tcPr>
            <w:tcW w:w="1276" w:type="dxa"/>
            <w:tcBorders>
              <w:top w:val="single" w:sz="6" w:space="0" w:color="000000"/>
              <w:left w:val="single" w:sz="6" w:space="0" w:color="CCCCCC"/>
              <w:bottom w:val="single" w:sz="6" w:space="0" w:color="000000"/>
              <w:right w:val="single" w:sz="6" w:space="0" w:color="000000"/>
            </w:tcBorders>
            <w:shd w:val="clear" w:color="auto" w:fill="999999"/>
            <w:tcMar>
              <w:top w:w="0" w:type="dxa"/>
              <w:left w:w="40" w:type="dxa"/>
              <w:bottom w:w="0" w:type="dxa"/>
              <w:right w:w="40" w:type="dxa"/>
            </w:tcMar>
            <w:vAlign w:val="center"/>
          </w:tcPr>
          <w:p w14:paraId="260ECD82" w14:textId="77777777" w:rsidR="00431614" w:rsidRDefault="00000000">
            <w:pPr>
              <w:widowControl w:val="0"/>
              <w:spacing w:after="0" w:line="276" w:lineRule="auto"/>
              <w:ind w:left="0"/>
              <w:jc w:val="center"/>
              <w:rPr>
                <w:sz w:val="22"/>
                <w:szCs w:val="22"/>
              </w:rPr>
            </w:pPr>
            <w:r>
              <w:rPr>
                <w:b/>
                <w:sz w:val="22"/>
                <w:szCs w:val="22"/>
              </w:rPr>
              <w:t>Điều kiện trước khi thực hiện</w:t>
            </w:r>
          </w:p>
        </w:tc>
        <w:tc>
          <w:tcPr>
            <w:tcW w:w="3119" w:type="dxa"/>
            <w:tcBorders>
              <w:top w:val="single" w:sz="6" w:space="0" w:color="000000"/>
              <w:left w:val="single" w:sz="6" w:space="0" w:color="CCCCCC"/>
              <w:bottom w:val="single" w:sz="6" w:space="0" w:color="000000"/>
              <w:right w:val="single" w:sz="6" w:space="0" w:color="000000"/>
            </w:tcBorders>
            <w:shd w:val="clear" w:color="auto" w:fill="999999"/>
            <w:tcMar>
              <w:top w:w="0" w:type="dxa"/>
              <w:left w:w="40" w:type="dxa"/>
              <w:bottom w:w="0" w:type="dxa"/>
              <w:right w:w="40" w:type="dxa"/>
            </w:tcMar>
            <w:vAlign w:val="center"/>
          </w:tcPr>
          <w:p w14:paraId="20EEC53A" w14:textId="77777777" w:rsidR="00431614" w:rsidRDefault="00000000">
            <w:pPr>
              <w:widowControl w:val="0"/>
              <w:spacing w:after="0" w:line="276" w:lineRule="auto"/>
              <w:ind w:left="0"/>
              <w:jc w:val="center"/>
              <w:rPr>
                <w:sz w:val="22"/>
                <w:szCs w:val="22"/>
              </w:rPr>
            </w:pPr>
            <w:r>
              <w:rPr>
                <w:b/>
                <w:sz w:val="22"/>
                <w:szCs w:val="22"/>
              </w:rPr>
              <w:t>Các bước thực hiện</w:t>
            </w:r>
          </w:p>
        </w:tc>
        <w:tc>
          <w:tcPr>
            <w:tcW w:w="708" w:type="dxa"/>
            <w:tcBorders>
              <w:top w:val="single" w:sz="6" w:space="0" w:color="000000"/>
              <w:left w:val="single" w:sz="6" w:space="0" w:color="CCCCCC"/>
              <w:bottom w:val="single" w:sz="6" w:space="0" w:color="000000"/>
              <w:right w:val="single" w:sz="6" w:space="0" w:color="000000"/>
            </w:tcBorders>
            <w:shd w:val="clear" w:color="auto" w:fill="999999"/>
            <w:tcMar>
              <w:top w:w="0" w:type="dxa"/>
              <w:left w:w="40" w:type="dxa"/>
              <w:bottom w:w="0" w:type="dxa"/>
              <w:right w:w="40" w:type="dxa"/>
            </w:tcMar>
            <w:vAlign w:val="center"/>
          </w:tcPr>
          <w:p w14:paraId="0311031D" w14:textId="77777777" w:rsidR="00431614" w:rsidRDefault="00000000">
            <w:pPr>
              <w:widowControl w:val="0"/>
              <w:spacing w:after="0" w:line="276" w:lineRule="auto"/>
              <w:ind w:left="0"/>
              <w:jc w:val="center"/>
              <w:rPr>
                <w:sz w:val="22"/>
                <w:szCs w:val="22"/>
              </w:rPr>
            </w:pPr>
            <w:r>
              <w:rPr>
                <w:b/>
                <w:sz w:val="22"/>
                <w:szCs w:val="22"/>
              </w:rPr>
              <w:t>Kết quả mong đợi</w:t>
            </w:r>
          </w:p>
        </w:tc>
        <w:tc>
          <w:tcPr>
            <w:tcW w:w="709" w:type="dxa"/>
            <w:tcBorders>
              <w:top w:val="single" w:sz="6" w:space="0" w:color="000000"/>
              <w:left w:val="single" w:sz="6" w:space="0" w:color="CCCCCC"/>
              <w:bottom w:val="single" w:sz="6" w:space="0" w:color="000000"/>
              <w:right w:val="single" w:sz="6" w:space="0" w:color="000000"/>
            </w:tcBorders>
            <w:shd w:val="clear" w:color="auto" w:fill="999999"/>
            <w:tcMar>
              <w:top w:w="0" w:type="dxa"/>
              <w:left w:w="40" w:type="dxa"/>
              <w:bottom w:w="0" w:type="dxa"/>
              <w:right w:w="40" w:type="dxa"/>
            </w:tcMar>
            <w:vAlign w:val="center"/>
          </w:tcPr>
          <w:p w14:paraId="3EB11620" w14:textId="77777777" w:rsidR="00431614" w:rsidRDefault="00000000">
            <w:pPr>
              <w:widowControl w:val="0"/>
              <w:spacing w:after="0" w:line="276" w:lineRule="auto"/>
              <w:ind w:left="0"/>
              <w:jc w:val="center"/>
              <w:rPr>
                <w:sz w:val="22"/>
                <w:szCs w:val="22"/>
              </w:rPr>
            </w:pPr>
            <w:r>
              <w:rPr>
                <w:b/>
                <w:sz w:val="22"/>
                <w:szCs w:val="22"/>
              </w:rPr>
              <w:t>Kết quả chung</w:t>
            </w:r>
          </w:p>
        </w:tc>
      </w:tr>
      <w:tr w:rsidR="00431614" w14:paraId="69E3D0A9" w14:textId="77777777" w:rsidTr="00C22101">
        <w:trPr>
          <w:cantSplit/>
          <w:trHeight w:val="1094"/>
        </w:trPr>
        <w:tc>
          <w:tcPr>
            <w:tcW w:w="555" w:type="dxa"/>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14:paraId="6CB03309" w14:textId="77777777" w:rsidR="00431614" w:rsidRDefault="00000000">
            <w:pPr>
              <w:widowControl w:val="0"/>
              <w:spacing w:after="0" w:line="276" w:lineRule="auto"/>
              <w:ind w:left="0"/>
              <w:jc w:val="center"/>
              <w:rPr>
                <w:b/>
                <w:sz w:val="22"/>
                <w:szCs w:val="22"/>
              </w:rPr>
            </w:pPr>
            <w:r>
              <w:rPr>
                <w:b/>
                <w:sz w:val="22"/>
                <w:szCs w:val="22"/>
              </w:rPr>
              <w:t>I</w:t>
            </w:r>
          </w:p>
        </w:tc>
        <w:tc>
          <w:tcPr>
            <w:tcW w:w="855" w:type="dxa"/>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3EA2D815" w14:textId="77777777" w:rsidR="00431614" w:rsidRDefault="00000000">
            <w:pPr>
              <w:widowControl w:val="0"/>
              <w:spacing w:after="0" w:line="276" w:lineRule="auto"/>
              <w:ind w:left="0"/>
              <w:jc w:val="center"/>
              <w:rPr>
                <w:b/>
                <w:sz w:val="22"/>
                <w:szCs w:val="22"/>
              </w:rPr>
            </w:pPr>
            <w:r>
              <w:rPr>
                <w:b/>
                <w:sz w:val="22"/>
                <w:szCs w:val="22"/>
              </w:rPr>
              <w:t>Quản lý tài khoản</w:t>
            </w: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8486231" w14:textId="77777777" w:rsidR="00431614" w:rsidRDefault="00000000">
            <w:pPr>
              <w:widowControl w:val="0"/>
              <w:spacing w:after="0" w:line="276" w:lineRule="auto"/>
              <w:ind w:left="0"/>
              <w:jc w:val="center"/>
              <w:rPr>
                <w:sz w:val="22"/>
                <w:szCs w:val="22"/>
              </w:rPr>
            </w:pPr>
            <w:r>
              <w:rPr>
                <w:sz w:val="22"/>
                <w:szCs w:val="22"/>
              </w:rPr>
              <w:t>Người dùng có thể</w:t>
            </w:r>
          </w:p>
          <w:p w14:paraId="5BEBACFE" w14:textId="77777777" w:rsidR="00431614" w:rsidRDefault="00000000">
            <w:pPr>
              <w:widowControl w:val="0"/>
              <w:spacing w:after="0" w:line="276" w:lineRule="auto"/>
              <w:ind w:left="0"/>
              <w:jc w:val="center"/>
              <w:rPr>
                <w:sz w:val="22"/>
                <w:szCs w:val="22"/>
              </w:rPr>
            </w:pPr>
            <w:r>
              <w:rPr>
                <w:sz w:val="22"/>
                <w:szCs w:val="22"/>
              </w:rPr>
              <w:t>đăng nhập vào hệ thống</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B587924" w14:textId="77777777" w:rsidR="00431614" w:rsidRDefault="00000000">
            <w:pPr>
              <w:widowControl w:val="0"/>
              <w:spacing w:after="0" w:line="276" w:lineRule="auto"/>
              <w:ind w:left="0"/>
              <w:jc w:val="center"/>
              <w:rPr>
                <w:sz w:val="22"/>
                <w:szCs w:val="22"/>
              </w:rPr>
            </w:pPr>
            <w:r>
              <w:rPr>
                <w:sz w:val="22"/>
                <w:szCs w:val="22"/>
              </w:rPr>
              <w:t>Đăng nhập</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C2C575D" w14:textId="77777777" w:rsidR="00431614" w:rsidRDefault="00431614">
            <w:pPr>
              <w:widowControl w:val="0"/>
              <w:spacing w:after="0" w:line="276" w:lineRule="auto"/>
              <w:ind w:left="0"/>
              <w:rPr>
                <w:sz w:val="22"/>
                <w:szCs w:val="22"/>
              </w:rPr>
            </w:pPr>
          </w:p>
          <w:p w14:paraId="1C2032E0" w14:textId="77777777" w:rsidR="00431614" w:rsidRDefault="00000000">
            <w:pPr>
              <w:widowControl w:val="0"/>
              <w:spacing w:after="0" w:line="276" w:lineRule="auto"/>
              <w:ind w:left="0"/>
              <w:rPr>
                <w:sz w:val="22"/>
                <w:szCs w:val="22"/>
              </w:rPr>
            </w:pPr>
            <w:r>
              <w:rPr>
                <w:sz w:val="22"/>
                <w:szCs w:val="22"/>
              </w:rPr>
              <w:t>Người dùng nhấn vào</w:t>
            </w:r>
          </w:p>
          <w:p w14:paraId="1A4C75AC" w14:textId="77777777" w:rsidR="00431614" w:rsidRDefault="00000000">
            <w:pPr>
              <w:widowControl w:val="0"/>
              <w:spacing w:after="0" w:line="276" w:lineRule="auto"/>
              <w:ind w:left="0"/>
              <w:rPr>
                <w:sz w:val="22"/>
                <w:szCs w:val="22"/>
              </w:rPr>
            </w:pPr>
            <w:r>
              <w:rPr>
                <w:sz w:val="22"/>
                <w:szCs w:val="22"/>
              </w:rPr>
              <w:t>nút đăng nhập</w:t>
            </w:r>
          </w:p>
          <w:p w14:paraId="024B071A" w14:textId="77777777" w:rsidR="00431614" w:rsidRDefault="00431614">
            <w:pPr>
              <w:widowControl w:val="0"/>
              <w:spacing w:after="0" w:line="276" w:lineRule="auto"/>
              <w:ind w:left="0"/>
              <w:rPr>
                <w:sz w:val="22"/>
                <w:szCs w:val="22"/>
              </w:rPr>
            </w:pP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35C2C17" w14:textId="77777777" w:rsidR="00431614" w:rsidRDefault="00000000">
            <w:pPr>
              <w:widowControl w:val="0"/>
              <w:spacing w:after="0" w:line="276" w:lineRule="auto"/>
              <w:ind w:left="0"/>
              <w:rPr>
                <w:sz w:val="22"/>
                <w:szCs w:val="22"/>
              </w:rPr>
            </w:pPr>
            <w:r>
              <w:rPr>
                <w:sz w:val="22"/>
                <w:szCs w:val="22"/>
              </w:rPr>
              <w:t>1. Người dùng nhập username và password</w:t>
            </w:r>
          </w:p>
          <w:p w14:paraId="52143850" w14:textId="77777777" w:rsidR="00431614" w:rsidRDefault="00000000">
            <w:pPr>
              <w:widowControl w:val="0"/>
              <w:spacing w:after="0" w:line="276" w:lineRule="auto"/>
              <w:ind w:left="0"/>
              <w:rPr>
                <w:sz w:val="22"/>
                <w:szCs w:val="22"/>
              </w:rPr>
            </w:pPr>
            <w:r>
              <w:rPr>
                <w:sz w:val="22"/>
                <w:szCs w:val="22"/>
              </w:rPr>
              <w:t>2. Người dùng nhấn nút đăng nhập</w:t>
            </w:r>
          </w:p>
          <w:p w14:paraId="6CC12A41" w14:textId="77777777" w:rsidR="00431614" w:rsidRDefault="00000000">
            <w:pPr>
              <w:widowControl w:val="0"/>
              <w:spacing w:after="0" w:line="276" w:lineRule="auto"/>
              <w:ind w:left="0"/>
              <w:rPr>
                <w:sz w:val="22"/>
                <w:szCs w:val="22"/>
              </w:rPr>
            </w:pPr>
            <w:r>
              <w:rPr>
                <w:sz w:val="22"/>
                <w:szCs w:val="22"/>
              </w:rPr>
              <w:t>3. Hệ thống xác minh username và password</w:t>
            </w:r>
          </w:p>
          <w:p w14:paraId="497EED9C" w14:textId="77777777" w:rsidR="00431614" w:rsidRDefault="00000000">
            <w:pPr>
              <w:widowControl w:val="0"/>
              <w:spacing w:after="0" w:line="276" w:lineRule="auto"/>
              <w:ind w:left="0"/>
              <w:rPr>
                <w:sz w:val="22"/>
                <w:szCs w:val="22"/>
              </w:rPr>
            </w:pPr>
            <w:r>
              <w:rPr>
                <w:sz w:val="22"/>
                <w:szCs w:val="22"/>
              </w:rPr>
              <w:t>4. Người dùng đăng nhập thành công</w:t>
            </w:r>
          </w:p>
          <w:p w14:paraId="256E4607" w14:textId="77777777" w:rsidR="00431614" w:rsidRDefault="00000000">
            <w:pPr>
              <w:widowControl w:val="0"/>
              <w:spacing w:after="0" w:line="276" w:lineRule="auto"/>
              <w:ind w:left="0"/>
              <w:rPr>
                <w:sz w:val="22"/>
                <w:szCs w:val="22"/>
              </w:rPr>
            </w:pPr>
            <w:r>
              <w:rPr>
                <w:sz w:val="22"/>
                <w:szCs w:val="22"/>
              </w:rPr>
              <w:t>5. Hệ thống hiển thị màn hình chính của phần mềm</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281318B"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0156616A" w14:textId="77777777" w:rsidR="00431614" w:rsidRDefault="00000000">
            <w:pPr>
              <w:widowControl w:val="0"/>
              <w:spacing w:after="0" w:line="276" w:lineRule="auto"/>
              <w:ind w:left="0"/>
              <w:jc w:val="center"/>
              <w:rPr>
                <w:sz w:val="22"/>
                <w:szCs w:val="22"/>
              </w:rPr>
            </w:pPr>
            <w:r>
              <w:rPr>
                <w:sz w:val="22"/>
                <w:szCs w:val="22"/>
              </w:rPr>
              <w:t>Pass</w:t>
            </w:r>
          </w:p>
        </w:tc>
      </w:tr>
      <w:tr w:rsidR="00431614" w14:paraId="75742F5F"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C8C33A"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7F67997"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5A35073" w14:textId="77777777" w:rsidR="00431614" w:rsidRDefault="00000000">
            <w:pPr>
              <w:widowControl w:val="0"/>
              <w:spacing w:after="0" w:line="276" w:lineRule="auto"/>
              <w:ind w:left="0"/>
              <w:jc w:val="center"/>
              <w:rPr>
                <w:sz w:val="22"/>
                <w:szCs w:val="22"/>
              </w:rPr>
            </w:pPr>
            <w:r>
              <w:rPr>
                <w:sz w:val="22"/>
                <w:szCs w:val="22"/>
              </w:rPr>
              <w:t>Người dùng có thể</w:t>
            </w:r>
          </w:p>
          <w:p w14:paraId="55522744" w14:textId="77777777" w:rsidR="00431614" w:rsidRDefault="00000000">
            <w:pPr>
              <w:widowControl w:val="0"/>
              <w:spacing w:after="0" w:line="276" w:lineRule="auto"/>
              <w:ind w:left="0"/>
              <w:jc w:val="center"/>
              <w:rPr>
                <w:sz w:val="22"/>
                <w:szCs w:val="22"/>
              </w:rPr>
            </w:pPr>
            <w:r>
              <w:rPr>
                <w:sz w:val="22"/>
                <w:szCs w:val="22"/>
              </w:rPr>
              <w:t>đăng xuất vào hệ thống</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BB92D3A" w14:textId="77777777" w:rsidR="00431614" w:rsidRDefault="00000000">
            <w:pPr>
              <w:widowControl w:val="0"/>
              <w:spacing w:after="0" w:line="276" w:lineRule="auto"/>
              <w:ind w:left="0"/>
              <w:jc w:val="center"/>
              <w:rPr>
                <w:sz w:val="22"/>
                <w:szCs w:val="22"/>
              </w:rPr>
            </w:pPr>
            <w:r>
              <w:rPr>
                <w:sz w:val="22"/>
                <w:szCs w:val="22"/>
              </w:rPr>
              <w:t>Đăng xuất</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08D587" w14:textId="77777777" w:rsidR="00431614" w:rsidRDefault="00000000">
            <w:pPr>
              <w:widowControl w:val="0"/>
              <w:spacing w:after="0" w:line="276" w:lineRule="auto"/>
              <w:ind w:left="0"/>
              <w:rPr>
                <w:sz w:val="22"/>
                <w:szCs w:val="22"/>
              </w:rPr>
            </w:pPr>
            <w:r>
              <w:rPr>
                <w:sz w:val="22"/>
                <w:szCs w:val="22"/>
              </w:rPr>
              <w:t>Người dùng nhấn vào</w:t>
            </w:r>
          </w:p>
          <w:p w14:paraId="5FF44C25" w14:textId="77777777" w:rsidR="00431614" w:rsidRDefault="00000000">
            <w:pPr>
              <w:widowControl w:val="0"/>
              <w:spacing w:after="0" w:line="276" w:lineRule="auto"/>
              <w:ind w:left="0"/>
              <w:rPr>
                <w:sz w:val="22"/>
                <w:szCs w:val="22"/>
              </w:rPr>
            </w:pPr>
            <w:r>
              <w:rPr>
                <w:sz w:val="22"/>
                <w:szCs w:val="22"/>
              </w:rPr>
              <w:t>chức năng đăng xuất</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A1A18CF" w14:textId="77777777" w:rsidR="00431614" w:rsidRDefault="00000000">
            <w:pPr>
              <w:widowControl w:val="0"/>
              <w:spacing w:after="0" w:line="276" w:lineRule="auto"/>
              <w:ind w:left="0"/>
              <w:rPr>
                <w:sz w:val="22"/>
                <w:szCs w:val="22"/>
              </w:rPr>
            </w:pPr>
            <w:r>
              <w:rPr>
                <w:sz w:val="22"/>
                <w:szCs w:val="22"/>
              </w:rPr>
              <w:t>1. Người dùng chọn chức năng đăng xuất trên giao diện người dùng</w:t>
            </w:r>
          </w:p>
          <w:p w14:paraId="16369039" w14:textId="77777777" w:rsidR="00431614" w:rsidRDefault="00000000">
            <w:pPr>
              <w:widowControl w:val="0"/>
              <w:spacing w:after="0" w:line="276" w:lineRule="auto"/>
              <w:ind w:left="0"/>
              <w:rPr>
                <w:sz w:val="22"/>
                <w:szCs w:val="22"/>
              </w:rPr>
            </w:pPr>
            <w:r>
              <w:rPr>
                <w:sz w:val="22"/>
                <w:szCs w:val="22"/>
              </w:rPr>
              <w:t>hoặc tắt ứng dụng</w:t>
            </w:r>
          </w:p>
          <w:p w14:paraId="46479813" w14:textId="77777777" w:rsidR="00431614" w:rsidRDefault="00000000">
            <w:pPr>
              <w:widowControl w:val="0"/>
              <w:spacing w:after="0" w:line="276" w:lineRule="auto"/>
              <w:ind w:left="0"/>
              <w:rPr>
                <w:sz w:val="22"/>
                <w:szCs w:val="22"/>
              </w:rPr>
            </w:pPr>
            <w:r>
              <w:rPr>
                <w:sz w:val="22"/>
                <w:szCs w:val="22"/>
              </w:rPr>
              <w:t>2. Hệ thống yêu cầu xác nhận đăng xuất của người dùng</w:t>
            </w:r>
          </w:p>
          <w:p w14:paraId="43A1E1AD" w14:textId="77777777" w:rsidR="00431614" w:rsidRDefault="00000000">
            <w:pPr>
              <w:widowControl w:val="0"/>
              <w:spacing w:after="0" w:line="276" w:lineRule="auto"/>
              <w:ind w:left="0"/>
              <w:rPr>
                <w:sz w:val="22"/>
                <w:szCs w:val="22"/>
              </w:rPr>
            </w:pPr>
            <w:r>
              <w:rPr>
                <w:sz w:val="22"/>
                <w:szCs w:val="22"/>
              </w:rPr>
              <w:t>3. Người dùng xác nhận</w:t>
            </w:r>
          </w:p>
          <w:p w14:paraId="345B7C58" w14:textId="77777777" w:rsidR="00431614" w:rsidRDefault="00000000">
            <w:pPr>
              <w:widowControl w:val="0"/>
              <w:spacing w:after="0" w:line="276" w:lineRule="auto"/>
              <w:ind w:left="0"/>
              <w:rPr>
                <w:sz w:val="22"/>
                <w:szCs w:val="22"/>
              </w:rPr>
            </w:pPr>
            <w:r>
              <w:rPr>
                <w:sz w:val="22"/>
                <w:szCs w:val="22"/>
              </w:rPr>
              <w:t>4. Hệ thống xóa thông tin đăng nhập của người dùng và</w:t>
            </w:r>
          </w:p>
          <w:p w14:paraId="34BE1549" w14:textId="77777777" w:rsidR="00431614" w:rsidRDefault="00000000">
            <w:pPr>
              <w:widowControl w:val="0"/>
              <w:spacing w:after="0" w:line="276" w:lineRule="auto"/>
              <w:ind w:left="0"/>
              <w:rPr>
                <w:sz w:val="22"/>
                <w:szCs w:val="22"/>
              </w:rPr>
            </w:pPr>
            <w:r>
              <w:rPr>
                <w:sz w:val="22"/>
                <w:szCs w:val="22"/>
              </w:rPr>
              <w:t>chuyển hướng về trang đăng nhập</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7B4358C6"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61B19A2A" w14:textId="77777777" w:rsidR="00431614" w:rsidRDefault="00000000">
            <w:pPr>
              <w:widowControl w:val="0"/>
              <w:spacing w:after="0" w:line="276" w:lineRule="auto"/>
              <w:ind w:left="0"/>
              <w:jc w:val="center"/>
              <w:rPr>
                <w:sz w:val="22"/>
                <w:szCs w:val="22"/>
              </w:rPr>
            </w:pPr>
            <w:r>
              <w:rPr>
                <w:sz w:val="22"/>
                <w:szCs w:val="22"/>
              </w:rPr>
              <w:t>Pass</w:t>
            </w:r>
          </w:p>
        </w:tc>
      </w:tr>
      <w:tr w:rsidR="00431614" w14:paraId="02AA456C"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54A41DB"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CCD293B"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5B37887" w14:textId="77777777" w:rsidR="00431614" w:rsidRDefault="00000000">
            <w:pPr>
              <w:widowControl w:val="0"/>
              <w:spacing w:after="0" w:line="276" w:lineRule="auto"/>
              <w:ind w:left="0"/>
              <w:jc w:val="center"/>
              <w:rPr>
                <w:sz w:val="22"/>
                <w:szCs w:val="22"/>
              </w:rPr>
            </w:pPr>
            <w:r>
              <w:rPr>
                <w:sz w:val="22"/>
                <w:szCs w:val="22"/>
              </w:rPr>
              <w:t>Quản trị viên</w:t>
            </w:r>
          </w:p>
          <w:p w14:paraId="4123A072" w14:textId="77777777" w:rsidR="00431614" w:rsidRDefault="00000000">
            <w:pPr>
              <w:widowControl w:val="0"/>
              <w:spacing w:after="0" w:line="276" w:lineRule="auto"/>
              <w:ind w:left="0"/>
              <w:jc w:val="center"/>
              <w:rPr>
                <w:sz w:val="22"/>
                <w:szCs w:val="22"/>
              </w:rPr>
            </w:pPr>
            <w:r>
              <w:rPr>
                <w:sz w:val="22"/>
                <w:szCs w:val="22"/>
              </w:rPr>
              <w:t>xem danh sách tài khoản</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ECF013F" w14:textId="77777777" w:rsidR="00431614" w:rsidRDefault="00000000">
            <w:pPr>
              <w:widowControl w:val="0"/>
              <w:spacing w:after="0" w:line="276" w:lineRule="auto"/>
              <w:ind w:left="0"/>
              <w:jc w:val="center"/>
              <w:rPr>
                <w:sz w:val="22"/>
                <w:szCs w:val="22"/>
              </w:rPr>
            </w:pPr>
            <w:r>
              <w:rPr>
                <w:sz w:val="22"/>
                <w:szCs w:val="22"/>
              </w:rPr>
              <w:t>Xem danh sách</w:t>
            </w:r>
          </w:p>
          <w:p w14:paraId="366F7A78" w14:textId="77777777" w:rsidR="00431614" w:rsidRDefault="00000000">
            <w:pPr>
              <w:widowControl w:val="0"/>
              <w:spacing w:after="0" w:line="276" w:lineRule="auto"/>
              <w:ind w:left="0"/>
              <w:jc w:val="center"/>
              <w:rPr>
                <w:sz w:val="22"/>
                <w:szCs w:val="22"/>
              </w:rPr>
            </w:pPr>
            <w:r>
              <w:rPr>
                <w:sz w:val="22"/>
                <w:szCs w:val="22"/>
              </w:rPr>
              <w:t>tài khoản</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DBA2A5A" w14:textId="77777777" w:rsidR="00431614" w:rsidRDefault="00000000">
            <w:pPr>
              <w:widowControl w:val="0"/>
              <w:spacing w:after="0" w:line="276" w:lineRule="auto"/>
              <w:ind w:left="0"/>
              <w:rPr>
                <w:sz w:val="22"/>
                <w:szCs w:val="22"/>
              </w:rPr>
            </w:pPr>
            <w:r>
              <w:rPr>
                <w:sz w:val="22"/>
                <w:szCs w:val="22"/>
              </w:rPr>
              <w:t>Người dùng nhấn chọn</w:t>
            </w:r>
          </w:p>
          <w:p w14:paraId="19F7B9F4" w14:textId="77777777" w:rsidR="00431614" w:rsidRDefault="00000000">
            <w:pPr>
              <w:widowControl w:val="0"/>
              <w:spacing w:after="0" w:line="276" w:lineRule="auto"/>
              <w:ind w:left="0"/>
              <w:rPr>
                <w:sz w:val="22"/>
                <w:szCs w:val="22"/>
              </w:rPr>
            </w:pPr>
            <w:r>
              <w:rPr>
                <w:sz w:val="22"/>
                <w:szCs w:val="22"/>
              </w:rPr>
              <w:t>chức năng xem danh sách tài khoản</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FA597D6" w14:textId="77777777" w:rsidR="00431614" w:rsidRDefault="00000000">
            <w:pPr>
              <w:widowControl w:val="0"/>
              <w:spacing w:after="0" w:line="276" w:lineRule="auto"/>
              <w:ind w:left="0"/>
              <w:rPr>
                <w:sz w:val="22"/>
                <w:szCs w:val="22"/>
              </w:rPr>
            </w:pPr>
            <w:r>
              <w:rPr>
                <w:sz w:val="22"/>
                <w:szCs w:val="22"/>
              </w:rPr>
              <w:t>1. Người dùng nhấn chọn chức năng Xem danh sách tài khoản</w:t>
            </w:r>
          </w:p>
          <w:p w14:paraId="1EBED08D" w14:textId="77777777" w:rsidR="00431614" w:rsidRDefault="00000000">
            <w:pPr>
              <w:widowControl w:val="0"/>
              <w:spacing w:after="0" w:line="276" w:lineRule="auto"/>
              <w:ind w:left="0"/>
              <w:rPr>
                <w:sz w:val="22"/>
                <w:szCs w:val="22"/>
              </w:rPr>
            </w:pPr>
            <w:r>
              <w:rPr>
                <w:sz w:val="22"/>
                <w:szCs w:val="22"/>
              </w:rPr>
              <w:t>2. Hệ thống hiển thị danh sách tài khoản nhân viên với các thông tin như</w:t>
            </w:r>
          </w:p>
          <w:p w14:paraId="1953629A" w14:textId="77777777" w:rsidR="00431614" w:rsidRDefault="00000000">
            <w:pPr>
              <w:widowControl w:val="0"/>
              <w:spacing w:after="0" w:line="276" w:lineRule="auto"/>
              <w:ind w:left="0"/>
              <w:rPr>
                <w:sz w:val="22"/>
                <w:szCs w:val="22"/>
              </w:rPr>
            </w:pPr>
            <w:r>
              <w:rPr>
                <w:sz w:val="22"/>
                <w:szCs w:val="22"/>
              </w:rPr>
              <w:t>tên người dùng, chức vụ, số điện thoại, địa chỉ,...</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2EFA7C52"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5A802F7A" w14:textId="77777777" w:rsidR="00431614" w:rsidRDefault="00000000">
            <w:pPr>
              <w:widowControl w:val="0"/>
              <w:spacing w:after="0" w:line="276" w:lineRule="auto"/>
              <w:ind w:left="0"/>
              <w:jc w:val="center"/>
              <w:rPr>
                <w:sz w:val="22"/>
                <w:szCs w:val="22"/>
              </w:rPr>
            </w:pPr>
            <w:r>
              <w:rPr>
                <w:sz w:val="22"/>
                <w:szCs w:val="22"/>
              </w:rPr>
              <w:t>Pass</w:t>
            </w:r>
          </w:p>
        </w:tc>
      </w:tr>
      <w:tr w:rsidR="00431614" w14:paraId="08F5F6C6"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935FB80"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6FE5158" w14:textId="77777777" w:rsidR="00431614" w:rsidRDefault="00431614">
            <w:pPr>
              <w:widowControl w:val="0"/>
              <w:spacing w:after="0" w:line="276" w:lineRule="auto"/>
              <w:ind w:left="0"/>
              <w:rPr>
                <w:sz w:val="20"/>
                <w:szCs w:val="20"/>
              </w:rPr>
            </w:pP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5836067" w14:textId="77777777" w:rsidR="00431614" w:rsidRDefault="00000000">
            <w:pPr>
              <w:widowControl w:val="0"/>
              <w:spacing w:after="0" w:line="276" w:lineRule="auto"/>
              <w:ind w:left="0"/>
              <w:jc w:val="center"/>
              <w:rPr>
                <w:sz w:val="22"/>
                <w:szCs w:val="22"/>
              </w:rPr>
            </w:pPr>
            <w:r>
              <w:rPr>
                <w:sz w:val="22"/>
                <w:szCs w:val="22"/>
              </w:rPr>
              <w:t>Quản trị viên tạo tài khoản</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C163B89" w14:textId="77777777" w:rsidR="00431614" w:rsidRDefault="00000000">
            <w:pPr>
              <w:widowControl w:val="0"/>
              <w:spacing w:after="0" w:line="276" w:lineRule="auto"/>
              <w:ind w:left="0"/>
              <w:jc w:val="center"/>
              <w:rPr>
                <w:sz w:val="22"/>
                <w:szCs w:val="22"/>
              </w:rPr>
            </w:pPr>
            <w:r>
              <w:rPr>
                <w:sz w:val="22"/>
                <w:szCs w:val="22"/>
              </w:rPr>
              <w:t>Tạo tài khoản</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BF6FB17" w14:textId="77777777" w:rsidR="00431614" w:rsidRDefault="00000000">
            <w:pPr>
              <w:widowControl w:val="0"/>
              <w:spacing w:after="0" w:line="276" w:lineRule="auto"/>
              <w:ind w:left="0"/>
              <w:rPr>
                <w:sz w:val="22"/>
                <w:szCs w:val="22"/>
              </w:rPr>
            </w:pPr>
            <w:r>
              <w:rPr>
                <w:sz w:val="22"/>
                <w:szCs w:val="22"/>
              </w:rPr>
              <w:t>Người dùng nhấn chọn</w:t>
            </w:r>
          </w:p>
          <w:p w14:paraId="4D0B992A" w14:textId="77777777" w:rsidR="00431614" w:rsidRDefault="00000000">
            <w:pPr>
              <w:widowControl w:val="0"/>
              <w:spacing w:after="0" w:line="276" w:lineRule="auto"/>
              <w:ind w:left="0"/>
              <w:rPr>
                <w:sz w:val="22"/>
                <w:szCs w:val="22"/>
              </w:rPr>
            </w:pPr>
            <w:r>
              <w:rPr>
                <w:sz w:val="22"/>
                <w:szCs w:val="22"/>
              </w:rPr>
              <w:t>chức năng tạo tài khoản</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0FFCB2E" w14:textId="77777777" w:rsidR="00431614" w:rsidRDefault="00000000">
            <w:pPr>
              <w:widowControl w:val="0"/>
              <w:spacing w:after="0" w:line="276" w:lineRule="auto"/>
              <w:ind w:left="0"/>
              <w:rPr>
                <w:sz w:val="22"/>
                <w:szCs w:val="22"/>
              </w:rPr>
            </w:pPr>
            <w:r>
              <w:rPr>
                <w:sz w:val="22"/>
                <w:szCs w:val="22"/>
              </w:rPr>
              <w:t>1. Người dùng nhấn chọn chức năng Tạo tài khoản</w:t>
            </w:r>
          </w:p>
          <w:p w14:paraId="00228546" w14:textId="77777777" w:rsidR="00431614" w:rsidRDefault="00000000">
            <w:pPr>
              <w:widowControl w:val="0"/>
              <w:spacing w:after="0" w:line="276" w:lineRule="auto"/>
              <w:ind w:left="0"/>
              <w:rPr>
                <w:sz w:val="22"/>
                <w:szCs w:val="22"/>
              </w:rPr>
            </w:pPr>
            <w:r>
              <w:rPr>
                <w:sz w:val="22"/>
                <w:szCs w:val="22"/>
              </w:rPr>
              <w:t>2. Hệ thống hiển thị form điền thông tin</w:t>
            </w:r>
          </w:p>
          <w:p w14:paraId="475F6E93" w14:textId="77777777" w:rsidR="00431614" w:rsidRDefault="00000000">
            <w:pPr>
              <w:widowControl w:val="0"/>
              <w:spacing w:after="0" w:line="276" w:lineRule="auto"/>
              <w:ind w:left="0"/>
              <w:rPr>
                <w:sz w:val="22"/>
                <w:szCs w:val="22"/>
              </w:rPr>
            </w:pPr>
            <w:r>
              <w:rPr>
                <w:sz w:val="22"/>
                <w:szCs w:val="22"/>
              </w:rPr>
              <w:t>3. Người dùng nhập thông tin tài khoản mới, bao gồm: Mã nhân viên,</w:t>
            </w:r>
          </w:p>
          <w:p w14:paraId="3321D452" w14:textId="77777777" w:rsidR="00431614" w:rsidRDefault="00000000">
            <w:pPr>
              <w:widowControl w:val="0"/>
              <w:spacing w:after="0" w:line="276" w:lineRule="auto"/>
              <w:ind w:left="0"/>
              <w:rPr>
                <w:sz w:val="22"/>
                <w:szCs w:val="22"/>
              </w:rPr>
            </w:pPr>
            <w:r>
              <w:rPr>
                <w:sz w:val="22"/>
                <w:szCs w:val="22"/>
              </w:rPr>
              <w:t>tên nhân viên, ngày sinh, giới tính, chức vụ,...</w:t>
            </w:r>
          </w:p>
          <w:p w14:paraId="33DB2AA0" w14:textId="77777777" w:rsidR="00431614" w:rsidRDefault="00000000">
            <w:pPr>
              <w:widowControl w:val="0"/>
              <w:spacing w:after="0" w:line="276" w:lineRule="auto"/>
              <w:ind w:left="0"/>
              <w:rPr>
                <w:sz w:val="22"/>
                <w:szCs w:val="22"/>
              </w:rPr>
            </w:pPr>
            <w:r>
              <w:rPr>
                <w:sz w:val="22"/>
                <w:szCs w:val="22"/>
              </w:rPr>
              <w:t>4. Người dùng bấm lưu lại</w:t>
            </w:r>
          </w:p>
          <w:p w14:paraId="79FF17FC" w14:textId="77777777" w:rsidR="00431614" w:rsidRDefault="00000000">
            <w:pPr>
              <w:widowControl w:val="0"/>
              <w:spacing w:after="0" w:line="276" w:lineRule="auto"/>
              <w:ind w:left="0"/>
              <w:rPr>
                <w:sz w:val="22"/>
                <w:szCs w:val="22"/>
              </w:rPr>
            </w:pPr>
            <w:r>
              <w:rPr>
                <w:sz w:val="22"/>
                <w:szCs w:val="22"/>
              </w:rPr>
              <w:t>5. Hệ thống lưu CSDL</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4A4812E9"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4A0A51EE" w14:textId="77777777" w:rsidR="00431614" w:rsidRDefault="00000000">
            <w:pPr>
              <w:widowControl w:val="0"/>
              <w:spacing w:after="0" w:line="276" w:lineRule="auto"/>
              <w:ind w:left="0"/>
              <w:jc w:val="center"/>
              <w:rPr>
                <w:sz w:val="22"/>
                <w:szCs w:val="22"/>
              </w:rPr>
            </w:pPr>
            <w:r>
              <w:rPr>
                <w:sz w:val="22"/>
                <w:szCs w:val="22"/>
              </w:rPr>
              <w:t>Pass</w:t>
            </w:r>
          </w:p>
        </w:tc>
      </w:tr>
      <w:tr w:rsidR="00431614" w14:paraId="7214B3FB"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F08BF34"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D9C0D59"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6B8F8E9" w14:textId="77777777" w:rsidR="00431614" w:rsidRDefault="00000000">
            <w:pPr>
              <w:widowControl w:val="0"/>
              <w:spacing w:after="0" w:line="276" w:lineRule="auto"/>
              <w:ind w:left="0"/>
              <w:jc w:val="center"/>
              <w:rPr>
                <w:sz w:val="22"/>
                <w:szCs w:val="22"/>
              </w:rPr>
            </w:pPr>
            <w:r>
              <w:rPr>
                <w:sz w:val="22"/>
                <w:szCs w:val="22"/>
              </w:rPr>
              <w:t>Quản trị viên</w:t>
            </w:r>
          </w:p>
          <w:p w14:paraId="5131B392" w14:textId="77777777" w:rsidR="00431614" w:rsidRDefault="00000000">
            <w:pPr>
              <w:widowControl w:val="0"/>
              <w:spacing w:after="0" w:line="276" w:lineRule="auto"/>
              <w:ind w:left="0"/>
              <w:jc w:val="center"/>
              <w:rPr>
                <w:sz w:val="22"/>
                <w:szCs w:val="22"/>
              </w:rPr>
            </w:pPr>
            <w:r>
              <w:rPr>
                <w:sz w:val="22"/>
                <w:szCs w:val="22"/>
              </w:rPr>
              <w:t>sửa thông tin tài khoản</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C2D954" w14:textId="77777777" w:rsidR="00431614" w:rsidRDefault="00000000">
            <w:pPr>
              <w:widowControl w:val="0"/>
              <w:spacing w:after="0" w:line="276" w:lineRule="auto"/>
              <w:ind w:left="0"/>
              <w:jc w:val="center"/>
              <w:rPr>
                <w:sz w:val="22"/>
                <w:szCs w:val="22"/>
              </w:rPr>
            </w:pPr>
            <w:r>
              <w:rPr>
                <w:sz w:val="22"/>
                <w:szCs w:val="22"/>
              </w:rPr>
              <w:t>Sửa tài khoản</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0185DEF" w14:textId="77777777" w:rsidR="00431614" w:rsidRDefault="00000000">
            <w:pPr>
              <w:widowControl w:val="0"/>
              <w:spacing w:after="0" w:line="276" w:lineRule="auto"/>
              <w:ind w:left="0"/>
              <w:rPr>
                <w:sz w:val="22"/>
                <w:szCs w:val="22"/>
              </w:rPr>
            </w:pPr>
            <w:r>
              <w:rPr>
                <w:sz w:val="22"/>
                <w:szCs w:val="22"/>
              </w:rPr>
              <w:t>Người dùng nhấn chọn</w:t>
            </w:r>
          </w:p>
          <w:p w14:paraId="61D85B62" w14:textId="77777777" w:rsidR="00431614" w:rsidRDefault="00000000">
            <w:pPr>
              <w:widowControl w:val="0"/>
              <w:spacing w:after="0" w:line="276" w:lineRule="auto"/>
              <w:ind w:left="0"/>
              <w:rPr>
                <w:sz w:val="22"/>
                <w:szCs w:val="22"/>
              </w:rPr>
            </w:pPr>
            <w:r>
              <w:rPr>
                <w:sz w:val="22"/>
                <w:szCs w:val="22"/>
              </w:rPr>
              <w:t>chức năng sửa thông tin tài khoản</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436BC55" w14:textId="77777777" w:rsidR="00431614" w:rsidRDefault="00000000">
            <w:pPr>
              <w:widowControl w:val="0"/>
              <w:spacing w:after="0" w:line="276" w:lineRule="auto"/>
              <w:ind w:left="0"/>
              <w:rPr>
                <w:sz w:val="22"/>
                <w:szCs w:val="22"/>
              </w:rPr>
            </w:pPr>
            <w:r>
              <w:rPr>
                <w:sz w:val="22"/>
                <w:szCs w:val="22"/>
              </w:rPr>
              <w:t>1. Người dùng chọn chức năng sửa thông tin tài khoản.</w:t>
            </w:r>
          </w:p>
          <w:p w14:paraId="02E3DAC8" w14:textId="77777777" w:rsidR="00431614" w:rsidRDefault="00000000">
            <w:pPr>
              <w:widowControl w:val="0"/>
              <w:spacing w:after="0" w:line="276" w:lineRule="auto"/>
              <w:ind w:left="0"/>
              <w:rPr>
                <w:sz w:val="22"/>
                <w:szCs w:val="22"/>
              </w:rPr>
            </w:pPr>
            <w:r>
              <w:rPr>
                <w:sz w:val="22"/>
                <w:szCs w:val="22"/>
              </w:rPr>
              <w:t>2. Hệ thống hiển thị form thông tin của tài khoản cần sửa và cho phép</w:t>
            </w:r>
          </w:p>
          <w:p w14:paraId="7A4CCC39" w14:textId="77777777" w:rsidR="00431614" w:rsidRDefault="00000000">
            <w:pPr>
              <w:widowControl w:val="0"/>
              <w:spacing w:after="0" w:line="276" w:lineRule="auto"/>
              <w:ind w:left="0"/>
              <w:rPr>
                <w:sz w:val="22"/>
                <w:szCs w:val="22"/>
              </w:rPr>
            </w:pPr>
            <w:r>
              <w:rPr>
                <w:sz w:val="22"/>
                <w:szCs w:val="22"/>
              </w:rPr>
              <w:t>người dùng chỉnh lại thông tin.</w:t>
            </w:r>
          </w:p>
          <w:p w14:paraId="6F438EEF" w14:textId="77777777" w:rsidR="00431614" w:rsidRDefault="00000000">
            <w:pPr>
              <w:widowControl w:val="0"/>
              <w:spacing w:after="0" w:line="276" w:lineRule="auto"/>
              <w:ind w:left="0"/>
              <w:rPr>
                <w:sz w:val="22"/>
                <w:szCs w:val="22"/>
              </w:rPr>
            </w:pPr>
            <w:r>
              <w:rPr>
                <w:sz w:val="22"/>
                <w:szCs w:val="22"/>
              </w:rPr>
              <w:t>3. Người dùng nhập thông tin cần chỉnh sửa và bấm xác nhận lưu lại.</w:t>
            </w:r>
          </w:p>
          <w:p w14:paraId="0DCF4AB5" w14:textId="77777777" w:rsidR="00431614" w:rsidRDefault="00000000">
            <w:pPr>
              <w:widowControl w:val="0"/>
              <w:spacing w:after="0" w:line="276" w:lineRule="auto"/>
              <w:ind w:left="0"/>
              <w:rPr>
                <w:sz w:val="22"/>
                <w:szCs w:val="22"/>
              </w:rPr>
            </w:pPr>
            <w:r>
              <w:rPr>
                <w:sz w:val="22"/>
                <w:szCs w:val="22"/>
              </w:rPr>
              <w:t>4. Hệ thống cập nhật thông tin vào CSDL.</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6471BA2C"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7A002191" w14:textId="77777777" w:rsidR="00431614" w:rsidRDefault="00000000">
            <w:pPr>
              <w:widowControl w:val="0"/>
              <w:spacing w:after="0" w:line="276" w:lineRule="auto"/>
              <w:ind w:left="0"/>
              <w:jc w:val="center"/>
              <w:rPr>
                <w:sz w:val="22"/>
                <w:szCs w:val="22"/>
              </w:rPr>
            </w:pPr>
            <w:r>
              <w:rPr>
                <w:sz w:val="22"/>
                <w:szCs w:val="22"/>
              </w:rPr>
              <w:t>Pass</w:t>
            </w:r>
          </w:p>
        </w:tc>
      </w:tr>
      <w:tr w:rsidR="00431614" w14:paraId="6A4E45BC"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F498B36"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36E672A"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D789A37" w14:textId="77777777" w:rsidR="00431614" w:rsidRDefault="00000000">
            <w:pPr>
              <w:widowControl w:val="0"/>
              <w:spacing w:after="0" w:line="276" w:lineRule="auto"/>
              <w:ind w:left="0"/>
              <w:jc w:val="center"/>
              <w:rPr>
                <w:sz w:val="22"/>
                <w:szCs w:val="22"/>
              </w:rPr>
            </w:pPr>
            <w:r>
              <w:rPr>
                <w:sz w:val="22"/>
                <w:szCs w:val="22"/>
              </w:rPr>
              <w:t>Quản trị viên</w:t>
            </w:r>
          </w:p>
          <w:p w14:paraId="36C0EF4C" w14:textId="77777777" w:rsidR="00431614" w:rsidRDefault="00000000">
            <w:pPr>
              <w:widowControl w:val="0"/>
              <w:spacing w:after="0" w:line="276" w:lineRule="auto"/>
              <w:ind w:left="0"/>
              <w:jc w:val="center"/>
              <w:rPr>
                <w:sz w:val="22"/>
                <w:szCs w:val="22"/>
              </w:rPr>
            </w:pPr>
            <w:r>
              <w:rPr>
                <w:sz w:val="22"/>
                <w:szCs w:val="22"/>
              </w:rPr>
              <w:t>xem xóa tài khoản</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2A8FCBF" w14:textId="77777777" w:rsidR="00431614" w:rsidRDefault="00000000">
            <w:pPr>
              <w:widowControl w:val="0"/>
              <w:spacing w:after="0" w:line="276" w:lineRule="auto"/>
              <w:ind w:left="0"/>
              <w:jc w:val="center"/>
              <w:rPr>
                <w:sz w:val="22"/>
                <w:szCs w:val="22"/>
              </w:rPr>
            </w:pPr>
            <w:r>
              <w:rPr>
                <w:sz w:val="22"/>
                <w:szCs w:val="22"/>
              </w:rPr>
              <w:t>Xóa tài khoản</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7F4DF76" w14:textId="77777777" w:rsidR="00431614" w:rsidRDefault="00000000">
            <w:pPr>
              <w:widowControl w:val="0"/>
              <w:spacing w:after="0" w:line="276" w:lineRule="auto"/>
              <w:ind w:left="0"/>
              <w:rPr>
                <w:sz w:val="22"/>
                <w:szCs w:val="22"/>
              </w:rPr>
            </w:pPr>
            <w:r>
              <w:rPr>
                <w:sz w:val="22"/>
                <w:szCs w:val="22"/>
              </w:rPr>
              <w:t>Người dùng nhấn vào</w:t>
            </w:r>
          </w:p>
          <w:p w14:paraId="182D94ED" w14:textId="77777777" w:rsidR="00431614" w:rsidRDefault="00000000">
            <w:pPr>
              <w:widowControl w:val="0"/>
              <w:spacing w:after="0" w:line="276" w:lineRule="auto"/>
              <w:ind w:left="0"/>
              <w:rPr>
                <w:sz w:val="22"/>
                <w:szCs w:val="22"/>
              </w:rPr>
            </w:pPr>
            <w:r>
              <w:rPr>
                <w:sz w:val="22"/>
                <w:szCs w:val="22"/>
              </w:rPr>
              <w:t>Xem danh sách mẫu thiết kế</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7B70085" w14:textId="77777777" w:rsidR="00431614" w:rsidRDefault="00000000">
            <w:pPr>
              <w:widowControl w:val="0"/>
              <w:spacing w:after="0" w:line="276" w:lineRule="auto"/>
              <w:ind w:left="0"/>
              <w:rPr>
                <w:sz w:val="22"/>
                <w:szCs w:val="22"/>
              </w:rPr>
            </w:pPr>
            <w:r>
              <w:rPr>
                <w:sz w:val="22"/>
                <w:szCs w:val="22"/>
              </w:rPr>
              <w:t>1. Người dùng nhấn chọn chức năng “Quản lý tài khoản”</w:t>
            </w:r>
          </w:p>
          <w:p w14:paraId="329BBF8A" w14:textId="77777777" w:rsidR="00431614" w:rsidRDefault="00000000">
            <w:pPr>
              <w:widowControl w:val="0"/>
              <w:spacing w:after="0" w:line="276" w:lineRule="auto"/>
              <w:ind w:left="0"/>
              <w:rPr>
                <w:sz w:val="22"/>
                <w:szCs w:val="22"/>
              </w:rPr>
            </w:pPr>
            <w:r>
              <w:rPr>
                <w:sz w:val="22"/>
                <w:szCs w:val="22"/>
              </w:rPr>
              <w:t>2. Hệ thống hiển thị danh sách tài khoản nhân viên với các thông tin như</w:t>
            </w:r>
          </w:p>
          <w:p w14:paraId="1C0FE714" w14:textId="77777777" w:rsidR="00431614" w:rsidRDefault="00000000">
            <w:pPr>
              <w:widowControl w:val="0"/>
              <w:spacing w:after="0" w:line="276" w:lineRule="auto"/>
              <w:ind w:left="0"/>
              <w:rPr>
                <w:sz w:val="22"/>
                <w:szCs w:val="22"/>
              </w:rPr>
            </w:pPr>
            <w:r>
              <w:rPr>
                <w:sz w:val="22"/>
                <w:szCs w:val="22"/>
              </w:rPr>
              <w:t>tên người dùng, chức vụ, số điện thoại, địa chỉ,...</w:t>
            </w:r>
          </w:p>
          <w:p w14:paraId="2920AADB" w14:textId="77777777" w:rsidR="00431614" w:rsidRDefault="00000000">
            <w:pPr>
              <w:widowControl w:val="0"/>
              <w:spacing w:after="0" w:line="276" w:lineRule="auto"/>
              <w:ind w:left="0"/>
              <w:rPr>
                <w:sz w:val="22"/>
                <w:szCs w:val="22"/>
              </w:rPr>
            </w:pPr>
            <w:r>
              <w:rPr>
                <w:sz w:val="22"/>
                <w:szCs w:val="22"/>
              </w:rPr>
              <w:t>3. Người dùng chọn chức năng xóa tài khoản nhân viên.</w:t>
            </w:r>
          </w:p>
          <w:p w14:paraId="65475D10" w14:textId="77777777" w:rsidR="00431614" w:rsidRDefault="00000000">
            <w:pPr>
              <w:widowControl w:val="0"/>
              <w:spacing w:after="0" w:line="276" w:lineRule="auto"/>
              <w:ind w:left="0"/>
              <w:rPr>
                <w:sz w:val="22"/>
                <w:szCs w:val="22"/>
              </w:rPr>
            </w:pPr>
            <w:r>
              <w:rPr>
                <w:sz w:val="22"/>
                <w:szCs w:val="22"/>
              </w:rPr>
              <w:t>4. Hệ thống hiển thị yêu cầu xác nhận lại</w:t>
            </w:r>
          </w:p>
          <w:p w14:paraId="7DCA0FEB" w14:textId="77777777" w:rsidR="00431614" w:rsidRDefault="00000000">
            <w:pPr>
              <w:widowControl w:val="0"/>
              <w:spacing w:after="0" w:line="276" w:lineRule="auto"/>
              <w:ind w:left="0"/>
              <w:rPr>
                <w:sz w:val="22"/>
                <w:szCs w:val="22"/>
              </w:rPr>
            </w:pPr>
            <w:r>
              <w:rPr>
                <w:sz w:val="22"/>
                <w:szCs w:val="22"/>
              </w:rPr>
              <w:t>5. Người dùng ấn Đồng ý</w:t>
            </w:r>
          </w:p>
          <w:p w14:paraId="4BD193CB" w14:textId="77777777" w:rsidR="00431614" w:rsidRDefault="00000000">
            <w:pPr>
              <w:widowControl w:val="0"/>
              <w:spacing w:after="0" w:line="276" w:lineRule="auto"/>
              <w:ind w:left="0"/>
              <w:rPr>
                <w:sz w:val="22"/>
                <w:szCs w:val="22"/>
              </w:rPr>
            </w:pPr>
            <w:r>
              <w:rPr>
                <w:sz w:val="22"/>
                <w:szCs w:val="22"/>
              </w:rPr>
              <w:t>6. Hệ thống cập nhập danh sách nhân viên trong cơ sở dữ liệu và</w:t>
            </w:r>
          </w:p>
          <w:p w14:paraId="421FC277" w14:textId="77777777" w:rsidR="00431614" w:rsidRDefault="00000000">
            <w:pPr>
              <w:widowControl w:val="0"/>
              <w:spacing w:after="0" w:line="276" w:lineRule="auto"/>
              <w:ind w:left="0"/>
              <w:rPr>
                <w:sz w:val="22"/>
                <w:szCs w:val="22"/>
              </w:rPr>
            </w:pPr>
            <w:r>
              <w:rPr>
                <w:sz w:val="22"/>
                <w:szCs w:val="22"/>
              </w:rPr>
              <w:t>thông báo xóa tài khoản nhân viên thành công</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57742266"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D5894B9" w14:textId="77777777" w:rsidR="00431614" w:rsidRDefault="00000000">
            <w:pPr>
              <w:widowControl w:val="0"/>
              <w:spacing w:after="0" w:line="276" w:lineRule="auto"/>
              <w:ind w:left="0"/>
              <w:jc w:val="center"/>
              <w:rPr>
                <w:sz w:val="22"/>
                <w:szCs w:val="22"/>
              </w:rPr>
            </w:pPr>
            <w:r>
              <w:rPr>
                <w:sz w:val="22"/>
                <w:szCs w:val="22"/>
              </w:rPr>
              <w:t>Pass</w:t>
            </w:r>
          </w:p>
        </w:tc>
      </w:tr>
      <w:tr w:rsidR="00431614" w14:paraId="631E69AC" w14:textId="77777777" w:rsidTr="00C22101">
        <w:trPr>
          <w:cantSplit/>
          <w:trHeight w:val="1094"/>
        </w:trPr>
        <w:tc>
          <w:tcPr>
            <w:tcW w:w="55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7D636E8" w14:textId="77777777" w:rsidR="00431614" w:rsidRDefault="00000000">
            <w:pPr>
              <w:widowControl w:val="0"/>
              <w:spacing w:after="0" w:line="276" w:lineRule="auto"/>
              <w:ind w:left="0"/>
              <w:jc w:val="center"/>
              <w:rPr>
                <w:b/>
                <w:sz w:val="22"/>
                <w:szCs w:val="22"/>
              </w:rPr>
            </w:pPr>
            <w:r>
              <w:rPr>
                <w:b/>
                <w:sz w:val="22"/>
                <w:szCs w:val="22"/>
              </w:rPr>
              <w:t>II</w:t>
            </w:r>
          </w:p>
        </w:tc>
        <w:tc>
          <w:tcPr>
            <w:tcW w:w="85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005348D" w14:textId="77777777" w:rsidR="00431614" w:rsidRDefault="00000000">
            <w:pPr>
              <w:widowControl w:val="0"/>
              <w:spacing w:after="0" w:line="276" w:lineRule="auto"/>
              <w:ind w:left="0"/>
              <w:jc w:val="center"/>
              <w:rPr>
                <w:b/>
                <w:sz w:val="22"/>
                <w:szCs w:val="22"/>
              </w:rPr>
            </w:pPr>
            <w:r>
              <w:rPr>
                <w:b/>
                <w:sz w:val="22"/>
                <w:szCs w:val="22"/>
              </w:rPr>
              <w:t>Quản lý mẫu thiết kế</w:t>
            </w: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2BDEFFE" w14:textId="77777777" w:rsidR="00431614" w:rsidRDefault="00000000">
            <w:pPr>
              <w:widowControl w:val="0"/>
              <w:spacing w:after="0" w:line="276" w:lineRule="auto"/>
              <w:ind w:left="0"/>
              <w:jc w:val="center"/>
              <w:rPr>
                <w:sz w:val="22"/>
                <w:szCs w:val="22"/>
              </w:rPr>
            </w:pPr>
            <w:r>
              <w:rPr>
                <w:sz w:val="22"/>
                <w:szCs w:val="22"/>
              </w:rPr>
              <w:t>Quản trị viên</w:t>
            </w:r>
          </w:p>
          <w:p w14:paraId="7BACDD41" w14:textId="77777777" w:rsidR="00431614" w:rsidRDefault="00000000">
            <w:pPr>
              <w:widowControl w:val="0"/>
              <w:spacing w:after="0" w:line="276" w:lineRule="auto"/>
              <w:ind w:left="0"/>
              <w:jc w:val="center"/>
              <w:rPr>
                <w:sz w:val="22"/>
                <w:szCs w:val="22"/>
              </w:rPr>
            </w:pPr>
            <w:r>
              <w:rPr>
                <w:sz w:val="22"/>
                <w:szCs w:val="22"/>
              </w:rPr>
              <w:t>xem danh sách mẫu thiết kế</w:t>
            </w:r>
          </w:p>
        </w:tc>
        <w:tc>
          <w:tcPr>
            <w:tcW w:w="88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1B0FBBA" w14:textId="77777777" w:rsidR="00431614" w:rsidRDefault="00000000">
            <w:pPr>
              <w:widowControl w:val="0"/>
              <w:spacing w:after="0" w:line="276" w:lineRule="auto"/>
              <w:ind w:left="0"/>
              <w:jc w:val="center"/>
              <w:rPr>
                <w:sz w:val="22"/>
                <w:szCs w:val="22"/>
              </w:rPr>
            </w:pPr>
            <w:r>
              <w:rPr>
                <w:sz w:val="22"/>
                <w:szCs w:val="22"/>
              </w:rPr>
              <w:t>Xem danh sách</w:t>
            </w:r>
          </w:p>
          <w:p w14:paraId="6DB5E4CF" w14:textId="77777777" w:rsidR="00431614" w:rsidRDefault="00000000">
            <w:pPr>
              <w:widowControl w:val="0"/>
              <w:spacing w:after="0" w:line="276" w:lineRule="auto"/>
              <w:ind w:left="0"/>
              <w:jc w:val="center"/>
              <w:rPr>
                <w:sz w:val="22"/>
                <w:szCs w:val="22"/>
              </w:rPr>
            </w:pPr>
            <w:r>
              <w:rPr>
                <w:sz w:val="22"/>
                <w:szCs w:val="22"/>
              </w:rPr>
              <w:t>mẫu thiết kế</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617DC05" w14:textId="77777777" w:rsidR="00431614" w:rsidRDefault="00000000">
            <w:pPr>
              <w:widowControl w:val="0"/>
              <w:spacing w:after="0" w:line="276" w:lineRule="auto"/>
              <w:ind w:left="0"/>
              <w:rPr>
                <w:sz w:val="22"/>
                <w:szCs w:val="22"/>
              </w:rPr>
            </w:pPr>
            <w:r>
              <w:rPr>
                <w:sz w:val="22"/>
                <w:szCs w:val="22"/>
              </w:rPr>
              <w:t>Người dùng nhấn vào</w:t>
            </w:r>
          </w:p>
          <w:p w14:paraId="0C60B1B7" w14:textId="77777777" w:rsidR="00431614" w:rsidRDefault="00000000">
            <w:pPr>
              <w:widowControl w:val="0"/>
              <w:spacing w:after="0" w:line="276" w:lineRule="auto"/>
              <w:ind w:left="0"/>
              <w:rPr>
                <w:sz w:val="22"/>
                <w:szCs w:val="22"/>
              </w:rPr>
            </w:pPr>
            <w:r>
              <w:rPr>
                <w:sz w:val="22"/>
                <w:szCs w:val="22"/>
              </w:rPr>
              <w:t>Xem danh sách mẫu thiết kế</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48E83BB" w14:textId="77777777" w:rsidR="00431614" w:rsidRDefault="00000000">
            <w:pPr>
              <w:widowControl w:val="0"/>
              <w:spacing w:after="0" w:line="276" w:lineRule="auto"/>
              <w:ind w:left="0"/>
              <w:rPr>
                <w:sz w:val="22"/>
                <w:szCs w:val="22"/>
              </w:rPr>
            </w:pPr>
            <w:r>
              <w:rPr>
                <w:sz w:val="22"/>
                <w:szCs w:val="22"/>
              </w:rPr>
              <w:t>1. Người dùng nhấn Xem danh sách mẫu thiết kế</w:t>
            </w:r>
          </w:p>
          <w:p w14:paraId="1A609D5D" w14:textId="77777777" w:rsidR="00431614" w:rsidRDefault="00000000">
            <w:pPr>
              <w:widowControl w:val="0"/>
              <w:spacing w:after="0" w:line="276" w:lineRule="auto"/>
              <w:ind w:left="0"/>
              <w:rPr>
                <w:sz w:val="22"/>
                <w:szCs w:val="22"/>
              </w:rPr>
            </w:pPr>
            <w:r>
              <w:rPr>
                <w:sz w:val="22"/>
                <w:szCs w:val="22"/>
              </w:rPr>
              <w:t>2. Hệ thống hiển thị danh sách mẫu thiết kế với thông tin trạng thái của từng mẫu.</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0781B927"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6A8C1C5" w14:textId="77777777" w:rsidR="00431614" w:rsidRDefault="00000000">
            <w:pPr>
              <w:widowControl w:val="0"/>
              <w:spacing w:after="0" w:line="276" w:lineRule="auto"/>
              <w:ind w:left="0"/>
              <w:jc w:val="center"/>
              <w:rPr>
                <w:sz w:val="22"/>
                <w:szCs w:val="22"/>
              </w:rPr>
            </w:pPr>
            <w:r>
              <w:rPr>
                <w:sz w:val="22"/>
                <w:szCs w:val="22"/>
              </w:rPr>
              <w:t>Pass</w:t>
            </w:r>
          </w:p>
        </w:tc>
      </w:tr>
      <w:tr w:rsidR="00431614" w14:paraId="4E142584"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0C8D3C9"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37199DD"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82896F1" w14:textId="77777777" w:rsidR="00431614" w:rsidRDefault="00000000">
            <w:pPr>
              <w:widowControl w:val="0"/>
              <w:spacing w:after="0" w:line="276" w:lineRule="auto"/>
              <w:ind w:left="0"/>
              <w:jc w:val="center"/>
              <w:rPr>
                <w:sz w:val="22"/>
                <w:szCs w:val="22"/>
              </w:rPr>
            </w:pPr>
            <w:r>
              <w:rPr>
                <w:sz w:val="22"/>
                <w:szCs w:val="22"/>
              </w:rPr>
              <w:t>Quản trị viên</w:t>
            </w:r>
          </w:p>
          <w:p w14:paraId="5833655B" w14:textId="77777777" w:rsidR="00431614" w:rsidRDefault="00000000">
            <w:pPr>
              <w:widowControl w:val="0"/>
              <w:spacing w:after="0" w:line="276" w:lineRule="auto"/>
              <w:ind w:left="0"/>
              <w:jc w:val="center"/>
              <w:rPr>
                <w:sz w:val="22"/>
                <w:szCs w:val="22"/>
              </w:rPr>
            </w:pPr>
            <w:r>
              <w:rPr>
                <w:sz w:val="22"/>
                <w:szCs w:val="22"/>
              </w:rPr>
              <w:t>xem thêm mẫu thiết kế</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6C42AAD" w14:textId="77777777" w:rsidR="00431614" w:rsidRDefault="00000000">
            <w:pPr>
              <w:widowControl w:val="0"/>
              <w:spacing w:after="0" w:line="276" w:lineRule="auto"/>
              <w:ind w:left="0"/>
              <w:jc w:val="center"/>
              <w:rPr>
                <w:sz w:val="22"/>
                <w:szCs w:val="22"/>
              </w:rPr>
            </w:pPr>
            <w:r>
              <w:rPr>
                <w:sz w:val="22"/>
                <w:szCs w:val="22"/>
              </w:rPr>
              <w:t>Thêm mẫu</w:t>
            </w:r>
          </w:p>
          <w:p w14:paraId="6EA607C9" w14:textId="77777777" w:rsidR="00431614" w:rsidRDefault="00000000">
            <w:pPr>
              <w:widowControl w:val="0"/>
              <w:spacing w:after="0" w:line="276" w:lineRule="auto"/>
              <w:ind w:left="0"/>
              <w:jc w:val="center"/>
              <w:rPr>
                <w:sz w:val="22"/>
                <w:szCs w:val="22"/>
              </w:rPr>
            </w:pPr>
            <w:r>
              <w:rPr>
                <w:sz w:val="22"/>
                <w:szCs w:val="22"/>
              </w:rPr>
              <w:t>thiết kế</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2859B29" w14:textId="77777777" w:rsidR="00431614" w:rsidRDefault="00000000">
            <w:pPr>
              <w:widowControl w:val="0"/>
              <w:spacing w:after="0" w:line="276" w:lineRule="auto"/>
              <w:ind w:left="0"/>
              <w:rPr>
                <w:sz w:val="22"/>
                <w:szCs w:val="22"/>
              </w:rPr>
            </w:pPr>
            <w:r>
              <w:rPr>
                <w:sz w:val="22"/>
                <w:szCs w:val="22"/>
              </w:rPr>
              <w:t>Người dùng nhấn vào</w:t>
            </w:r>
          </w:p>
          <w:p w14:paraId="0A9E5887" w14:textId="77777777" w:rsidR="00431614" w:rsidRDefault="00000000">
            <w:pPr>
              <w:widowControl w:val="0"/>
              <w:spacing w:after="0" w:line="276" w:lineRule="auto"/>
              <w:ind w:left="0"/>
              <w:rPr>
                <w:sz w:val="22"/>
                <w:szCs w:val="22"/>
              </w:rPr>
            </w:pPr>
            <w:r>
              <w:rPr>
                <w:sz w:val="22"/>
                <w:szCs w:val="22"/>
              </w:rPr>
              <w:t>Thêm mẫu thiết kế</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7B6E46B" w14:textId="77777777" w:rsidR="00431614" w:rsidRDefault="00000000">
            <w:pPr>
              <w:widowControl w:val="0"/>
              <w:spacing w:after="0" w:line="276" w:lineRule="auto"/>
              <w:ind w:left="0"/>
              <w:rPr>
                <w:sz w:val="22"/>
                <w:szCs w:val="22"/>
              </w:rPr>
            </w:pPr>
            <w:r>
              <w:rPr>
                <w:sz w:val="22"/>
                <w:szCs w:val="22"/>
              </w:rPr>
              <w:t>1. Người dùng nhấn Thêm mẫu thiết kế</w:t>
            </w:r>
          </w:p>
          <w:p w14:paraId="3E65D19C" w14:textId="77777777" w:rsidR="00431614" w:rsidRDefault="00000000">
            <w:pPr>
              <w:widowControl w:val="0"/>
              <w:spacing w:after="0" w:line="276" w:lineRule="auto"/>
              <w:ind w:left="0"/>
              <w:rPr>
                <w:sz w:val="22"/>
                <w:szCs w:val="22"/>
              </w:rPr>
            </w:pPr>
            <w:r>
              <w:rPr>
                <w:sz w:val="22"/>
                <w:szCs w:val="22"/>
              </w:rPr>
              <w:t>2. Hệ thống hiển thị form thông tin của mẫu thiết kế đó</w:t>
            </w:r>
          </w:p>
          <w:p w14:paraId="63272782" w14:textId="77777777" w:rsidR="00431614" w:rsidRDefault="00000000">
            <w:pPr>
              <w:widowControl w:val="0"/>
              <w:spacing w:after="0" w:line="276" w:lineRule="auto"/>
              <w:ind w:left="0"/>
              <w:rPr>
                <w:sz w:val="22"/>
                <w:szCs w:val="22"/>
              </w:rPr>
            </w:pPr>
            <w:r>
              <w:rPr>
                <w:sz w:val="22"/>
                <w:szCs w:val="22"/>
              </w:rPr>
              <w:t>3. Người dùng nhập thông tin chi tiết sản phẩm và ấn Cập nhật</w:t>
            </w:r>
          </w:p>
          <w:p w14:paraId="70239E42" w14:textId="77777777" w:rsidR="00431614" w:rsidRDefault="00000000">
            <w:pPr>
              <w:widowControl w:val="0"/>
              <w:spacing w:after="0" w:line="276" w:lineRule="auto"/>
              <w:ind w:left="0"/>
              <w:rPr>
                <w:sz w:val="22"/>
                <w:szCs w:val="22"/>
              </w:rPr>
            </w:pPr>
            <w:r>
              <w:rPr>
                <w:sz w:val="22"/>
                <w:szCs w:val="22"/>
              </w:rPr>
              <w:t>4. Hệ thống báo cập nhật thành công và lưu vào CSDL.</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217B49BB"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1C8593D" w14:textId="77777777" w:rsidR="00431614" w:rsidRDefault="00000000">
            <w:pPr>
              <w:widowControl w:val="0"/>
              <w:spacing w:after="0" w:line="276" w:lineRule="auto"/>
              <w:ind w:left="0"/>
              <w:jc w:val="center"/>
              <w:rPr>
                <w:sz w:val="22"/>
                <w:szCs w:val="22"/>
              </w:rPr>
            </w:pPr>
            <w:r>
              <w:rPr>
                <w:sz w:val="22"/>
                <w:szCs w:val="22"/>
              </w:rPr>
              <w:t>Pass</w:t>
            </w:r>
          </w:p>
        </w:tc>
      </w:tr>
      <w:tr w:rsidR="00431614" w14:paraId="382AE858"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5F0272B"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1BA43E"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478AFAB" w14:textId="77777777" w:rsidR="00431614" w:rsidRDefault="00000000">
            <w:pPr>
              <w:widowControl w:val="0"/>
              <w:spacing w:after="0" w:line="276" w:lineRule="auto"/>
              <w:ind w:left="0"/>
              <w:jc w:val="center"/>
              <w:rPr>
                <w:sz w:val="22"/>
                <w:szCs w:val="22"/>
              </w:rPr>
            </w:pPr>
            <w:r>
              <w:rPr>
                <w:sz w:val="22"/>
                <w:szCs w:val="22"/>
              </w:rPr>
              <w:t>Quản trị viên</w:t>
            </w:r>
          </w:p>
          <w:p w14:paraId="34F82876" w14:textId="77777777" w:rsidR="00431614" w:rsidRDefault="00000000">
            <w:pPr>
              <w:widowControl w:val="0"/>
              <w:spacing w:after="0" w:line="276" w:lineRule="auto"/>
              <w:ind w:left="0"/>
              <w:jc w:val="center"/>
              <w:rPr>
                <w:sz w:val="22"/>
                <w:szCs w:val="22"/>
              </w:rPr>
            </w:pPr>
            <w:r>
              <w:rPr>
                <w:sz w:val="22"/>
                <w:szCs w:val="22"/>
              </w:rPr>
              <w:t>sửa mẫu thiết kế</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34FB94" w14:textId="77777777" w:rsidR="00431614" w:rsidRDefault="00000000">
            <w:pPr>
              <w:widowControl w:val="0"/>
              <w:spacing w:after="0" w:line="276" w:lineRule="auto"/>
              <w:ind w:left="0"/>
              <w:jc w:val="center"/>
              <w:rPr>
                <w:sz w:val="22"/>
                <w:szCs w:val="22"/>
              </w:rPr>
            </w:pPr>
            <w:r>
              <w:rPr>
                <w:sz w:val="22"/>
                <w:szCs w:val="22"/>
              </w:rPr>
              <w:t>Sửa mẫu</w:t>
            </w:r>
          </w:p>
          <w:p w14:paraId="1EA425E6" w14:textId="77777777" w:rsidR="00431614" w:rsidRDefault="00000000">
            <w:pPr>
              <w:widowControl w:val="0"/>
              <w:spacing w:after="0" w:line="276" w:lineRule="auto"/>
              <w:ind w:left="0"/>
              <w:jc w:val="center"/>
              <w:rPr>
                <w:sz w:val="22"/>
                <w:szCs w:val="22"/>
              </w:rPr>
            </w:pPr>
            <w:r>
              <w:rPr>
                <w:sz w:val="22"/>
                <w:szCs w:val="22"/>
              </w:rPr>
              <w:t>thiết kế</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4EA6D3" w14:textId="77777777" w:rsidR="00431614" w:rsidRDefault="00000000">
            <w:pPr>
              <w:widowControl w:val="0"/>
              <w:spacing w:after="0" w:line="276" w:lineRule="auto"/>
              <w:ind w:left="0"/>
              <w:rPr>
                <w:sz w:val="22"/>
                <w:szCs w:val="22"/>
              </w:rPr>
            </w:pPr>
            <w:r>
              <w:rPr>
                <w:sz w:val="22"/>
                <w:szCs w:val="22"/>
              </w:rPr>
              <w:t>Người dùng nhấn vào</w:t>
            </w:r>
          </w:p>
          <w:p w14:paraId="56629DF4" w14:textId="77777777" w:rsidR="00431614" w:rsidRDefault="00000000">
            <w:pPr>
              <w:widowControl w:val="0"/>
              <w:spacing w:after="0" w:line="276" w:lineRule="auto"/>
              <w:ind w:left="0"/>
              <w:rPr>
                <w:sz w:val="22"/>
                <w:szCs w:val="22"/>
              </w:rPr>
            </w:pPr>
            <w:r>
              <w:rPr>
                <w:sz w:val="22"/>
                <w:szCs w:val="22"/>
              </w:rPr>
              <w:t>Sửa mẫu thiết kế</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052876A" w14:textId="77777777" w:rsidR="00431614" w:rsidRDefault="00000000">
            <w:pPr>
              <w:widowControl w:val="0"/>
              <w:spacing w:after="0" w:line="276" w:lineRule="auto"/>
              <w:ind w:left="0"/>
              <w:rPr>
                <w:sz w:val="22"/>
                <w:szCs w:val="22"/>
              </w:rPr>
            </w:pPr>
            <w:r>
              <w:rPr>
                <w:sz w:val="22"/>
                <w:szCs w:val="22"/>
              </w:rPr>
              <w:t>1. Người dùng nhấn Sửa mẫu thiết kế</w:t>
            </w:r>
          </w:p>
          <w:p w14:paraId="1921A4F5" w14:textId="77777777" w:rsidR="00431614" w:rsidRDefault="00000000">
            <w:pPr>
              <w:widowControl w:val="0"/>
              <w:spacing w:after="0" w:line="276" w:lineRule="auto"/>
              <w:ind w:left="0"/>
              <w:rPr>
                <w:sz w:val="22"/>
                <w:szCs w:val="22"/>
              </w:rPr>
            </w:pPr>
            <w:r>
              <w:rPr>
                <w:sz w:val="22"/>
                <w:szCs w:val="22"/>
              </w:rPr>
              <w:t>2. Hệ thống hiển thị form thông tin của mẫu thiết kế cần sửa</w:t>
            </w:r>
          </w:p>
          <w:p w14:paraId="3AC20E5D" w14:textId="77777777" w:rsidR="00431614" w:rsidRDefault="00000000">
            <w:pPr>
              <w:widowControl w:val="0"/>
              <w:spacing w:after="0" w:line="276" w:lineRule="auto"/>
              <w:ind w:left="0"/>
              <w:rPr>
                <w:sz w:val="22"/>
                <w:szCs w:val="22"/>
              </w:rPr>
            </w:pPr>
            <w:r>
              <w:rPr>
                <w:sz w:val="22"/>
                <w:szCs w:val="22"/>
              </w:rPr>
              <w:t>3. Người dùng nhập thông tin chi tiết sản phẩm và ấn Cập nhật</w:t>
            </w:r>
          </w:p>
          <w:p w14:paraId="41ADEAF0" w14:textId="77777777" w:rsidR="00431614" w:rsidRDefault="00000000">
            <w:pPr>
              <w:widowControl w:val="0"/>
              <w:spacing w:after="0" w:line="276" w:lineRule="auto"/>
              <w:ind w:left="0"/>
              <w:rPr>
                <w:sz w:val="22"/>
                <w:szCs w:val="22"/>
              </w:rPr>
            </w:pPr>
            <w:r>
              <w:rPr>
                <w:sz w:val="22"/>
                <w:szCs w:val="22"/>
              </w:rPr>
              <w:t>4. Hệ thống báo cập nhật thành công và lưu vào CSDL</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481ADB45"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495AB6FD" w14:textId="77777777" w:rsidR="00431614" w:rsidRDefault="00000000">
            <w:pPr>
              <w:widowControl w:val="0"/>
              <w:spacing w:after="0" w:line="276" w:lineRule="auto"/>
              <w:ind w:left="0"/>
              <w:jc w:val="center"/>
              <w:rPr>
                <w:sz w:val="22"/>
                <w:szCs w:val="22"/>
              </w:rPr>
            </w:pPr>
            <w:r>
              <w:rPr>
                <w:sz w:val="22"/>
                <w:szCs w:val="22"/>
              </w:rPr>
              <w:t>Pass</w:t>
            </w:r>
          </w:p>
        </w:tc>
      </w:tr>
      <w:tr w:rsidR="00431614" w14:paraId="23D1F26B"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20490A"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E9EF301"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2DD3632" w14:textId="77777777" w:rsidR="00431614" w:rsidRDefault="00000000">
            <w:pPr>
              <w:widowControl w:val="0"/>
              <w:spacing w:after="0" w:line="276" w:lineRule="auto"/>
              <w:ind w:left="0"/>
              <w:jc w:val="center"/>
              <w:rPr>
                <w:sz w:val="22"/>
                <w:szCs w:val="22"/>
              </w:rPr>
            </w:pPr>
            <w:r>
              <w:rPr>
                <w:sz w:val="22"/>
                <w:szCs w:val="22"/>
              </w:rPr>
              <w:t>Quản trị viên</w:t>
            </w:r>
          </w:p>
          <w:p w14:paraId="1B74E4EC" w14:textId="77777777" w:rsidR="00431614" w:rsidRDefault="00000000">
            <w:pPr>
              <w:widowControl w:val="0"/>
              <w:spacing w:after="0" w:line="276" w:lineRule="auto"/>
              <w:ind w:left="0"/>
              <w:jc w:val="center"/>
              <w:rPr>
                <w:sz w:val="22"/>
                <w:szCs w:val="22"/>
              </w:rPr>
            </w:pPr>
            <w:r>
              <w:rPr>
                <w:sz w:val="22"/>
                <w:szCs w:val="22"/>
              </w:rPr>
              <w:t>xóa mẫu thiết kế</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E7EF385" w14:textId="77777777" w:rsidR="00431614" w:rsidRDefault="00000000">
            <w:pPr>
              <w:widowControl w:val="0"/>
              <w:spacing w:after="0" w:line="276" w:lineRule="auto"/>
              <w:ind w:left="0"/>
              <w:jc w:val="center"/>
              <w:rPr>
                <w:sz w:val="22"/>
                <w:szCs w:val="22"/>
              </w:rPr>
            </w:pPr>
            <w:r>
              <w:rPr>
                <w:sz w:val="22"/>
                <w:szCs w:val="22"/>
              </w:rPr>
              <w:t>Xóa mẫu</w:t>
            </w:r>
          </w:p>
          <w:p w14:paraId="17512197" w14:textId="77777777" w:rsidR="00431614" w:rsidRDefault="00000000">
            <w:pPr>
              <w:widowControl w:val="0"/>
              <w:spacing w:after="0" w:line="276" w:lineRule="auto"/>
              <w:ind w:left="0"/>
              <w:jc w:val="center"/>
              <w:rPr>
                <w:sz w:val="22"/>
                <w:szCs w:val="22"/>
              </w:rPr>
            </w:pPr>
            <w:r>
              <w:rPr>
                <w:sz w:val="22"/>
                <w:szCs w:val="22"/>
              </w:rPr>
              <w:t>thiết kế</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E826377" w14:textId="77777777" w:rsidR="00431614" w:rsidRDefault="00000000">
            <w:pPr>
              <w:widowControl w:val="0"/>
              <w:spacing w:after="0" w:line="276" w:lineRule="auto"/>
              <w:ind w:left="0"/>
              <w:rPr>
                <w:sz w:val="22"/>
                <w:szCs w:val="22"/>
              </w:rPr>
            </w:pPr>
            <w:r>
              <w:rPr>
                <w:sz w:val="22"/>
                <w:szCs w:val="22"/>
              </w:rPr>
              <w:t>Người dùng nhấn vào</w:t>
            </w:r>
          </w:p>
          <w:p w14:paraId="0B2E9C42" w14:textId="77777777" w:rsidR="00431614" w:rsidRDefault="00000000">
            <w:pPr>
              <w:widowControl w:val="0"/>
              <w:spacing w:after="0" w:line="276" w:lineRule="auto"/>
              <w:ind w:left="0"/>
              <w:rPr>
                <w:sz w:val="22"/>
                <w:szCs w:val="22"/>
              </w:rPr>
            </w:pPr>
            <w:r>
              <w:rPr>
                <w:sz w:val="22"/>
                <w:szCs w:val="22"/>
              </w:rPr>
              <w:t>Xóa mẫu thiết kế</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62D4328" w14:textId="77777777" w:rsidR="00431614" w:rsidRDefault="00000000">
            <w:pPr>
              <w:widowControl w:val="0"/>
              <w:spacing w:after="0" w:line="276" w:lineRule="auto"/>
              <w:ind w:left="0"/>
              <w:rPr>
                <w:sz w:val="22"/>
                <w:szCs w:val="22"/>
              </w:rPr>
            </w:pPr>
            <w:r>
              <w:rPr>
                <w:sz w:val="22"/>
                <w:szCs w:val="22"/>
              </w:rPr>
              <w:t>1. Người dùng nhấn chọn chức năng “Quản lý mẫu thiết kế”</w:t>
            </w:r>
          </w:p>
          <w:p w14:paraId="61760B54" w14:textId="77777777" w:rsidR="00431614" w:rsidRDefault="00000000">
            <w:pPr>
              <w:widowControl w:val="0"/>
              <w:spacing w:after="0" w:line="276" w:lineRule="auto"/>
              <w:ind w:left="0"/>
              <w:rPr>
                <w:sz w:val="22"/>
                <w:szCs w:val="22"/>
              </w:rPr>
            </w:pPr>
            <w:r>
              <w:rPr>
                <w:sz w:val="22"/>
                <w:szCs w:val="22"/>
              </w:rPr>
              <w:t>2. Hệ thống hiển thị danh sách thông tin chi tiết của các mẫu thiết kế</w:t>
            </w:r>
          </w:p>
          <w:p w14:paraId="089D7F65" w14:textId="77777777" w:rsidR="00431614" w:rsidRDefault="00000000">
            <w:pPr>
              <w:widowControl w:val="0"/>
              <w:spacing w:after="0" w:line="276" w:lineRule="auto"/>
              <w:ind w:left="0"/>
              <w:rPr>
                <w:sz w:val="22"/>
                <w:szCs w:val="22"/>
              </w:rPr>
            </w:pPr>
            <w:r>
              <w:rPr>
                <w:sz w:val="22"/>
                <w:szCs w:val="22"/>
              </w:rPr>
              <w:t>3. Người dùng chọn chức năng xóa mẫu thiết kế</w:t>
            </w:r>
          </w:p>
          <w:p w14:paraId="1D2CEC0F" w14:textId="77777777" w:rsidR="00431614" w:rsidRDefault="00000000">
            <w:pPr>
              <w:widowControl w:val="0"/>
              <w:spacing w:after="0" w:line="276" w:lineRule="auto"/>
              <w:ind w:left="0"/>
              <w:rPr>
                <w:sz w:val="22"/>
                <w:szCs w:val="22"/>
              </w:rPr>
            </w:pPr>
            <w:r>
              <w:rPr>
                <w:sz w:val="22"/>
                <w:szCs w:val="22"/>
              </w:rPr>
              <w:t>4. Hệ thống hiển thị yêu cầu xác nhận lại</w:t>
            </w:r>
          </w:p>
          <w:p w14:paraId="5F68AEEC" w14:textId="77777777" w:rsidR="00431614" w:rsidRDefault="00000000">
            <w:pPr>
              <w:widowControl w:val="0"/>
              <w:spacing w:after="0" w:line="276" w:lineRule="auto"/>
              <w:ind w:left="0"/>
              <w:rPr>
                <w:sz w:val="22"/>
                <w:szCs w:val="22"/>
              </w:rPr>
            </w:pPr>
            <w:r>
              <w:rPr>
                <w:sz w:val="22"/>
                <w:szCs w:val="22"/>
              </w:rPr>
              <w:t>5. Người dùng ấn Đồng ý</w:t>
            </w:r>
          </w:p>
          <w:p w14:paraId="4E0B8BC5" w14:textId="77777777" w:rsidR="00431614" w:rsidRDefault="00000000">
            <w:pPr>
              <w:widowControl w:val="0"/>
              <w:spacing w:after="0" w:line="276" w:lineRule="auto"/>
              <w:ind w:left="0"/>
              <w:rPr>
                <w:sz w:val="22"/>
                <w:szCs w:val="22"/>
              </w:rPr>
            </w:pPr>
            <w:r>
              <w:rPr>
                <w:sz w:val="22"/>
                <w:szCs w:val="22"/>
              </w:rPr>
              <w:t>6. Hệ thống cập nhập danh sách mẫu thiết kế trong cơ sở dữ liệu</w:t>
            </w:r>
          </w:p>
          <w:p w14:paraId="2BFDDDF5" w14:textId="77777777" w:rsidR="00431614" w:rsidRDefault="00000000">
            <w:pPr>
              <w:widowControl w:val="0"/>
              <w:spacing w:after="0" w:line="276" w:lineRule="auto"/>
              <w:ind w:left="0"/>
              <w:rPr>
                <w:sz w:val="22"/>
                <w:szCs w:val="22"/>
              </w:rPr>
            </w:pPr>
            <w:r>
              <w:rPr>
                <w:sz w:val="22"/>
                <w:szCs w:val="22"/>
              </w:rPr>
              <w:t>và thông báo xóa mẫu thiết kế thành công</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4538CE3B"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2F4C7930" w14:textId="77777777" w:rsidR="00431614" w:rsidRDefault="00000000">
            <w:pPr>
              <w:widowControl w:val="0"/>
              <w:spacing w:after="0" w:line="276" w:lineRule="auto"/>
              <w:ind w:left="0"/>
              <w:jc w:val="center"/>
              <w:rPr>
                <w:sz w:val="22"/>
                <w:szCs w:val="22"/>
              </w:rPr>
            </w:pPr>
            <w:r>
              <w:rPr>
                <w:sz w:val="22"/>
                <w:szCs w:val="22"/>
              </w:rPr>
              <w:t>Pass</w:t>
            </w:r>
          </w:p>
        </w:tc>
      </w:tr>
      <w:tr w:rsidR="00431614" w14:paraId="6539D656" w14:textId="77777777" w:rsidTr="00C22101">
        <w:trPr>
          <w:cantSplit/>
          <w:trHeight w:val="1094"/>
        </w:trPr>
        <w:tc>
          <w:tcPr>
            <w:tcW w:w="55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84DAD64" w14:textId="77777777" w:rsidR="00431614" w:rsidRDefault="00000000">
            <w:pPr>
              <w:widowControl w:val="0"/>
              <w:spacing w:after="0" w:line="276" w:lineRule="auto"/>
              <w:ind w:left="0"/>
              <w:jc w:val="center"/>
              <w:rPr>
                <w:b/>
                <w:sz w:val="22"/>
                <w:szCs w:val="22"/>
              </w:rPr>
            </w:pPr>
            <w:r>
              <w:rPr>
                <w:b/>
                <w:sz w:val="22"/>
                <w:szCs w:val="22"/>
              </w:rPr>
              <w:t>III</w:t>
            </w:r>
          </w:p>
        </w:tc>
        <w:tc>
          <w:tcPr>
            <w:tcW w:w="85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701A9D8" w14:textId="77777777" w:rsidR="00431614" w:rsidRDefault="00000000">
            <w:pPr>
              <w:widowControl w:val="0"/>
              <w:spacing w:after="0" w:line="276" w:lineRule="auto"/>
              <w:ind w:left="0"/>
              <w:jc w:val="center"/>
              <w:rPr>
                <w:b/>
                <w:sz w:val="22"/>
                <w:szCs w:val="22"/>
              </w:rPr>
            </w:pPr>
            <w:r>
              <w:rPr>
                <w:b/>
                <w:sz w:val="22"/>
                <w:szCs w:val="22"/>
              </w:rPr>
              <w:t>Báo cáo thống kê</w:t>
            </w: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5DDBF7A" w14:textId="77777777" w:rsidR="00431614" w:rsidRDefault="00000000">
            <w:pPr>
              <w:widowControl w:val="0"/>
              <w:spacing w:after="0" w:line="276" w:lineRule="auto"/>
              <w:ind w:left="0"/>
              <w:jc w:val="center"/>
              <w:rPr>
                <w:sz w:val="22"/>
                <w:szCs w:val="22"/>
              </w:rPr>
            </w:pPr>
            <w:r>
              <w:rPr>
                <w:sz w:val="22"/>
                <w:szCs w:val="22"/>
              </w:rPr>
              <w:t>Giúp bộ phận quản lý</w:t>
            </w:r>
          </w:p>
          <w:p w14:paraId="67077665" w14:textId="77777777" w:rsidR="00431614" w:rsidRDefault="00000000">
            <w:pPr>
              <w:widowControl w:val="0"/>
              <w:spacing w:after="0" w:line="276" w:lineRule="auto"/>
              <w:ind w:left="0"/>
              <w:jc w:val="center"/>
              <w:rPr>
                <w:sz w:val="22"/>
                <w:szCs w:val="22"/>
              </w:rPr>
            </w:pPr>
            <w:r>
              <w:rPr>
                <w:sz w:val="22"/>
                <w:szCs w:val="22"/>
              </w:rPr>
              <w:t>thống kê mẫu thiết kế</w:t>
            </w:r>
          </w:p>
        </w:tc>
        <w:tc>
          <w:tcPr>
            <w:tcW w:w="88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456010C" w14:textId="77777777" w:rsidR="00431614" w:rsidRDefault="00000000">
            <w:pPr>
              <w:widowControl w:val="0"/>
              <w:spacing w:after="0" w:line="276" w:lineRule="auto"/>
              <w:ind w:left="0"/>
              <w:jc w:val="center"/>
              <w:rPr>
                <w:sz w:val="22"/>
                <w:szCs w:val="22"/>
              </w:rPr>
            </w:pPr>
            <w:r>
              <w:rPr>
                <w:sz w:val="22"/>
                <w:szCs w:val="22"/>
              </w:rPr>
              <w:t>Thống kê</w:t>
            </w:r>
          </w:p>
          <w:p w14:paraId="1272E29C" w14:textId="77777777" w:rsidR="00431614" w:rsidRDefault="00000000">
            <w:pPr>
              <w:widowControl w:val="0"/>
              <w:spacing w:after="0" w:line="276" w:lineRule="auto"/>
              <w:ind w:left="0"/>
              <w:jc w:val="center"/>
              <w:rPr>
                <w:sz w:val="22"/>
                <w:szCs w:val="22"/>
              </w:rPr>
            </w:pPr>
            <w:r>
              <w:rPr>
                <w:sz w:val="22"/>
                <w:szCs w:val="22"/>
              </w:rPr>
              <w:t>mẫu thiết kế</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C6C2574" w14:textId="77777777" w:rsidR="00431614" w:rsidRDefault="00000000">
            <w:pPr>
              <w:widowControl w:val="0"/>
              <w:spacing w:after="0" w:line="276" w:lineRule="auto"/>
              <w:ind w:left="0"/>
              <w:rPr>
                <w:sz w:val="22"/>
                <w:szCs w:val="22"/>
              </w:rPr>
            </w:pPr>
            <w:r>
              <w:rPr>
                <w:sz w:val="22"/>
                <w:szCs w:val="22"/>
              </w:rPr>
              <w:t>Người dùng chọn mục</w:t>
            </w:r>
          </w:p>
          <w:p w14:paraId="3BE5C87B" w14:textId="77777777" w:rsidR="00431614" w:rsidRDefault="00000000">
            <w:pPr>
              <w:widowControl w:val="0"/>
              <w:spacing w:after="0" w:line="276" w:lineRule="auto"/>
              <w:ind w:left="0"/>
              <w:rPr>
                <w:sz w:val="22"/>
                <w:szCs w:val="22"/>
              </w:rPr>
            </w:pPr>
            <w:r>
              <w:rPr>
                <w:sz w:val="22"/>
                <w:szCs w:val="22"/>
              </w:rPr>
              <w:t>thống kê mẫu thiết kế</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948DB64" w14:textId="77777777" w:rsidR="00431614" w:rsidRDefault="00000000">
            <w:pPr>
              <w:widowControl w:val="0"/>
              <w:spacing w:after="0" w:line="276" w:lineRule="auto"/>
              <w:ind w:left="0"/>
              <w:rPr>
                <w:sz w:val="22"/>
                <w:szCs w:val="22"/>
              </w:rPr>
            </w:pPr>
            <w:r>
              <w:rPr>
                <w:sz w:val="22"/>
                <w:szCs w:val="22"/>
              </w:rPr>
              <w:t>1, Người dùng chọn chức năng Thống kê mẫu thiết kế</w:t>
            </w:r>
          </w:p>
          <w:p w14:paraId="7B157AD1" w14:textId="77777777" w:rsidR="00431614" w:rsidRDefault="00000000">
            <w:pPr>
              <w:widowControl w:val="0"/>
              <w:spacing w:after="0" w:line="276" w:lineRule="auto"/>
              <w:ind w:left="0"/>
              <w:rPr>
                <w:sz w:val="22"/>
                <w:szCs w:val="22"/>
              </w:rPr>
            </w:pPr>
            <w:r>
              <w:rPr>
                <w:sz w:val="22"/>
                <w:szCs w:val="22"/>
              </w:rPr>
              <w:t>2. Hệ thống Truy xuất CSDL và tạo báo cáo tổng hợp liên quan đến</w:t>
            </w:r>
          </w:p>
          <w:p w14:paraId="0215AEEC" w14:textId="77777777" w:rsidR="00431614" w:rsidRDefault="00000000">
            <w:pPr>
              <w:widowControl w:val="0"/>
              <w:spacing w:after="0" w:line="276" w:lineRule="auto"/>
              <w:ind w:left="0"/>
              <w:rPr>
                <w:sz w:val="22"/>
                <w:szCs w:val="22"/>
              </w:rPr>
            </w:pPr>
            <w:r>
              <w:rPr>
                <w:sz w:val="22"/>
                <w:szCs w:val="22"/>
              </w:rPr>
              <w:t>thông tin chi tiết mẫu thiết kế gồm: số lượng, trạng thái, loại hàng,...</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4E4451D"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43C37EA" w14:textId="77777777" w:rsidR="00431614" w:rsidRDefault="00000000">
            <w:pPr>
              <w:widowControl w:val="0"/>
              <w:spacing w:after="0" w:line="276" w:lineRule="auto"/>
              <w:ind w:left="0"/>
              <w:jc w:val="center"/>
              <w:rPr>
                <w:sz w:val="22"/>
                <w:szCs w:val="22"/>
              </w:rPr>
            </w:pPr>
            <w:r>
              <w:rPr>
                <w:sz w:val="22"/>
                <w:szCs w:val="22"/>
              </w:rPr>
              <w:t>Pass</w:t>
            </w:r>
          </w:p>
        </w:tc>
      </w:tr>
      <w:tr w:rsidR="00431614" w14:paraId="3C40EBAE"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6E08245"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DF299E3"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F066703" w14:textId="77777777" w:rsidR="00431614" w:rsidRDefault="00000000">
            <w:pPr>
              <w:widowControl w:val="0"/>
              <w:spacing w:after="0" w:line="276" w:lineRule="auto"/>
              <w:ind w:left="0"/>
              <w:jc w:val="center"/>
              <w:rPr>
                <w:sz w:val="22"/>
                <w:szCs w:val="22"/>
              </w:rPr>
            </w:pPr>
            <w:r>
              <w:rPr>
                <w:sz w:val="22"/>
                <w:szCs w:val="22"/>
              </w:rPr>
              <w:t>Giúp bộ phận quản lý</w:t>
            </w:r>
          </w:p>
          <w:p w14:paraId="33AADE38" w14:textId="77777777" w:rsidR="00431614" w:rsidRDefault="00000000">
            <w:pPr>
              <w:widowControl w:val="0"/>
              <w:spacing w:after="0" w:line="276" w:lineRule="auto"/>
              <w:ind w:left="0"/>
              <w:jc w:val="center"/>
              <w:rPr>
                <w:sz w:val="22"/>
                <w:szCs w:val="22"/>
              </w:rPr>
            </w:pPr>
            <w:r>
              <w:rPr>
                <w:sz w:val="22"/>
                <w:szCs w:val="22"/>
              </w:rPr>
              <w:t>thống kê số lượng người truy cập</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D1BD533" w14:textId="77777777" w:rsidR="00431614" w:rsidRDefault="00000000">
            <w:pPr>
              <w:widowControl w:val="0"/>
              <w:spacing w:after="0" w:line="276" w:lineRule="auto"/>
              <w:ind w:left="0"/>
              <w:jc w:val="center"/>
              <w:rPr>
                <w:sz w:val="22"/>
                <w:szCs w:val="22"/>
              </w:rPr>
            </w:pPr>
            <w:r>
              <w:rPr>
                <w:sz w:val="22"/>
                <w:szCs w:val="22"/>
              </w:rPr>
              <w:t>Thống kê</w:t>
            </w:r>
          </w:p>
          <w:p w14:paraId="6FCECA9C" w14:textId="77777777" w:rsidR="00431614" w:rsidRDefault="00000000">
            <w:pPr>
              <w:widowControl w:val="0"/>
              <w:spacing w:after="0" w:line="276" w:lineRule="auto"/>
              <w:ind w:left="0"/>
              <w:jc w:val="center"/>
              <w:rPr>
                <w:sz w:val="22"/>
                <w:szCs w:val="22"/>
              </w:rPr>
            </w:pPr>
            <w:r>
              <w:rPr>
                <w:sz w:val="22"/>
                <w:szCs w:val="22"/>
              </w:rPr>
              <w:t>truy cập</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B3FAEA4" w14:textId="77777777" w:rsidR="00431614" w:rsidRDefault="00000000">
            <w:pPr>
              <w:widowControl w:val="0"/>
              <w:spacing w:after="0" w:line="276" w:lineRule="auto"/>
              <w:ind w:left="0"/>
              <w:rPr>
                <w:sz w:val="22"/>
                <w:szCs w:val="22"/>
              </w:rPr>
            </w:pPr>
            <w:r>
              <w:rPr>
                <w:sz w:val="22"/>
                <w:szCs w:val="22"/>
              </w:rPr>
              <w:t>Người dùng chọn mục</w:t>
            </w:r>
          </w:p>
          <w:p w14:paraId="051BC00B" w14:textId="77777777" w:rsidR="00431614" w:rsidRDefault="00000000">
            <w:pPr>
              <w:widowControl w:val="0"/>
              <w:spacing w:after="0" w:line="276" w:lineRule="auto"/>
              <w:ind w:left="0"/>
              <w:rPr>
                <w:sz w:val="22"/>
                <w:szCs w:val="22"/>
              </w:rPr>
            </w:pPr>
            <w:r>
              <w:rPr>
                <w:sz w:val="22"/>
                <w:szCs w:val="22"/>
              </w:rPr>
              <w:t>thống kê truy cập</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4A32038" w14:textId="77777777" w:rsidR="00431614" w:rsidRDefault="00000000">
            <w:pPr>
              <w:widowControl w:val="0"/>
              <w:spacing w:after="0" w:line="276" w:lineRule="auto"/>
              <w:ind w:left="0"/>
              <w:rPr>
                <w:sz w:val="22"/>
                <w:szCs w:val="22"/>
              </w:rPr>
            </w:pPr>
            <w:r>
              <w:rPr>
                <w:sz w:val="22"/>
                <w:szCs w:val="22"/>
              </w:rPr>
              <w:t>1. Người dùng chọn chức năng Thống kê truy cập</w:t>
            </w:r>
          </w:p>
          <w:p w14:paraId="5117BCFD" w14:textId="77777777" w:rsidR="00431614" w:rsidRDefault="00000000">
            <w:pPr>
              <w:widowControl w:val="0"/>
              <w:spacing w:after="0" w:line="276" w:lineRule="auto"/>
              <w:ind w:left="0"/>
              <w:rPr>
                <w:sz w:val="22"/>
                <w:szCs w:val="22"/>
              </w:rPr>
            </w:pPr>
            <w:r>
              <w:rPr>
                <w:sz w:val="22"/>
                <w:szCs w:val="22"/>
              </w:rPr>
              <w:t>2. Hệ thống Truy xuất CSDL và tạo báo cáo tổng hợp liên quan đến</w:t>
            </w:r>
          </w:p>
          <w:p w14:paraId="16BA1C0A" w14:textId="77777777" w:rsidR="00431614" w:rsidRDefault="00000000">
            <w:pPr>
              <w:widowControl w:val="0"/>
              <w:spacing w:after="0" w:line="276" w:lineRule="auto"/>
              <w:ind w:left="0"/>
              <w:rPr>
                <w:sz w:val="22"/>
                <w:szCs w:val="22"/>
              </w:rPr>
            </w:pPr>
            <w:r>
              <w:rPr>
                <w:sz w:val="22"/>
                <w:szCs w:val="22"/>
              </w:rPr>
              <w:t>thông tin truy cập hệ thống gồm: tên người truy cập, thời gian, địa điểm,..</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7CD27536"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30E780B2" w14:textId="77777777" w:rsidR="00431614" w:rsidRDefault="00000000">
            <w:pPr>
              <w:widowControl w:val="0"/>
              <w:spacing w:after="0" w:line="276" w:lineRule="auto"/>
              <w:ind w:left="0"/>
              <w:jc w:val="center"/>
              <w:rPr>
                <w:sz w:val="22"/>
                <w:szCs w:val="22"/>
              </w:rPr>
            </w:pPr>
            <w:r>
              <w:rPr>
                <w:sz w:val="22"/>
                <w:szCs w:val="22"/>
              </w:rPr>
              <w:t>Pass</w:t>
            </w:r>
          </w:p>
        </w:tc>
      </w:tr>
      <w:tr w:rsidR="00431614" w14:paraId="5DFF7FDD"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19E42D6"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F76D04D" w14:textId="77777777" w:rsidR="00431614" w:rsidRDefault="00431614">
            <w:pPr>
              <w:widowControl w:val="0"/>
              <w:spacing w:after="0" w:line="276" w:lineRule="auto"/>
              <w:ind w:left="0"/>
              <w:rPr>
                <w:sz w:val="20"/>
                <w:szCs w:val="20"/>
              </w:rPr>
            </w:pP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C21FB88" w14:textId="77777777" w:rsidR="00431614" w:rsidRDefault="00000000">
            <w:pPr>
              <w:widowControl w:val="0"/>
              <w:spacing w:after="0" w:line="276" w:lineRule="auto"/>
              <w:ind w:left="0"/>
              <w:jc w:val="center"/>
              <w:rPr>
                <w:sz w:val="22"/>
                <w:szCs w:val="22"/>
              </w:rPr>
            </w:pPr>
            <w:r>
              <w:rPr>
                <w:sz w:val="22"/>
                <w:szCs w:val="22"/>
              </w:rPr>
              <w:t>Giúp bộ phận quản lý</w:t>
            </w:r>
          </w:p>
          <w:p w14:paraId="5EBB56EA" w14:textId="77777777" w:rsidR="00431614" w:rsidRDefault="00000000">
            <w:pPr>
              <w:widowControl w:val="0"/>
              <w:spacing w:after="0" w:line="276" w:lineRule="auto"/>
              <w:ind w:left="0"/>
              <w:jc w:val="center"/>
              <w:rPr>
                <w:sz w:val="22"/>
                <w:szCs w:val="22"/>
              </w:rPr>
            </w:pPr>
            <w:r>
              <w:rPr>
                <w:sz w:val="22"/>
                <w:szCs w:val="22"/>
              </w:rPr>
              <w:t>thống kê số lượng</w:t>
            </w:r>
          </w:p>
          <w:p w14:paraId="540225EC" w14:textId="77777777" w:rsidR="00431614" w:rsidRDefault="00000000">
            <w:pPr>
              <w:widowControl w:val="0"/>
              <w:spacing w:after="0" w:line="276" w:lineRule="auto"/>
              <w:ind w:left="0"/>
              <w:jc w:val="center"/>
              <w:rPr>
                <w:sz w:val="22"/>
                <w:szCs w:val="22"/>
              </w:rPr>
            </w:pPr>
            <w:r>
              <w:rPr>
                <w:sz w:val="22"/>
                <w:szCs w:val="22"/>
              </w:rPr>
              <w:t>phản hồi và đánh giá</w:t>
            </w:r>
          </w:p>
        </w:tc>
        <w:tc>
          <w:tcPr>
            <w:tcW w:w="88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175C38B" w14:textId="77777777" w:rsidR="00431614" w:rsidRDefault="00000000">
            <w:pPr>
              <w:widowControl w:val="0"/>
              <w:spacing w:after="0" w:line="276" w:lineRule="auto"/>
              <w:ind w:left="0"/>
              <w:jc w:val="center"/>
              <w:rPr>
                <w:sz w:val="22"/>
                <w:szCs w:val="22"/>
              </w:rPr>
            </w:pPr>
            <w:r>
              <w:rPr>
                <w:sz w:val="22"/>
                <w:szCs w:val="22"/>
              </w:rPr>
              <w:t>Thống kê phản hồi</w:t>
            </w:r>
          </w:p>
          <w:p w14:paraId="4DDBB284" w14:textId="77777777" w:rsidR="00431614" w:rsidRDefault="00000000">
            <w:pPr>
              <w:widowControl w:val="0"/>
              <w:spacing w:after="0" w:line="276" w:lineRule="auto"/>
              <w:ind w:left="0"/>
              <w:jc w:val="center"/>
              <w:rPr>
                <w:sz w:val="22"/>
                <w:szCs w:val="22"/>
              </w:rPr>
            </w:pPr>
            <w:r>
              <w:rPr>
                <w:sz w:val="22"/>
                <w:szCs w:val="22"/>
              </w:rPr>
              <w:t>và đánh giá</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05C5816" w14:textId="77777777" w:rsidR="00431614" w:rsidRDefault="00000000">
            <w:pPr>
              <w:widowControl w:val="0"/>
              <w:spacing w:after="0" w:line="276" w:lineRule="auto"/>
              <w:ind w:left="0"/>
              <w:rPr>
                <w:sz w:val="22"/>
                <w:szCs w:val="22"/>
              </w:rPr>
            </w:pPr>
            <w:r>
              <w:rPr>
                <w:sz w:val="22"/>
                <w:szCs w:val="22"/>
              </w:rPr>
              <w:t>Người dùng chọn mục</w:t>
            </w:r>
          </w:p>
          <w:p w14:paraId="71ABE735" w14:textId="77777777" w:rsidR="00431614" w:rsidRDefault="00000000">
            <w:pPr>
              <w:widowControl w:val="0"/>
              <w:spacing w:after="0" w:line="276" w:lineRule="auto"/>
              <w:ind w:left="0"/>
              <w:rPr>
                <w:sz w:val="22"/>
                <w:szCs w:val="22"/>
              </w:rPr>
            </w:pPr>
            <w:r>
              <w:rPr>
                <w:sz w:val="22"/>
                <w:szCs w:val="22"/>
              </w:rPr>
              <w:t>thống kê phản hồi và đánh giá</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AD1C454" w14:textId="77777777" w:rsidR="00431614" w:rsidRDefault="00000000">
            <w:pPr>
              <w:widowControl w:val="0"/>
              <w:spacing w:after="0" w:line="276" w:lineRule="auto"/>
              <w:ind w:left="0"/>
              <w:rPr>
                <w:sz w:val="22"/>
                <w:szCs w:val="22"/>
              </w:rPr>
            </w:pPr>
            <w:r>
              <w:rPr>
                <w:sz w:val="22"/>
                <w:szCs w:val="22"/>
              </w:rPr>
              <w:t>1. Người dùng chọn chức năng Thống kê phản hồi và đánh giá</w:t>
            </w:r>
          </w:p>
          <w:p w14:paraId="0C65BE49" w14:textId="77777777" w:rsidR="00431614" w:rsidRDefault="00000000">
            <w:pPr>
              <w:widowControl w:val="0"/>
              <w:spacing w:after="0" w:line="276" w:lineRule="auto"/>
              <w:ind w:left="0"/>
              <w:rPr>
                <w:sz w:val="22"/>
                <w:szCs w:val="22"/>
              </w:rPr>
            </w:pPr>
            <w:r>
              <w:rPr>
                <w:sz w:val="22"/>
                <w:szCs w:val="22"/>
              </w:rPr>
              <w:t>2. Hệ thống Truy xuất CSDL và tạo báo cáo tổng hợp liên quan đến</w:t>
            </w:r>
          </w:p>
          <w:p w14:paraId="36419C0F" w14:textId="77777777" w:rsidR="00431614" w:rsidRDefault="00000000">
            <w:pPr>
              <w:widowControl w:val="0"/>
              <w:spacing w:after="0" w:line="276" w:lineRule="auto"/>
              <w:ind w:left="0"/>
              <w:rPr>
                <w:sz w:val="22"/>
                <w:szCs w:val="22"/>
              </w:rPr>
            </w:pPr>
            <w:r>
              <w:rPr>
                <w:sz w:val="22"/>
                <w:szCs w:val="22"/>
              </w:rPr>
              <w:t>thông tin chi tiết về các phản hồi và đánh giá: tên, thời gian, nội dung.</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0E0CC55E"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AFC596E" w14:textId="77777777" w:rsidR="00431614" w:rsidRDefault="00000000">
            <w:pPr>
              <w:widowControl w:val="0"/>
              <w:spacing w:after="0" w:line="276" w:lineRule="auto"/>
              <w:ind w:left="0"/>
              <w:jc w:val="center"/>
              <w:rPr>
                <w:sz w:val="22"/>
                <w:szCs w:val="22"/>
              </w:rPr>
            </w:pPr>
            <w:r>
              <w:rPr>
                <w:sz w:val="22"/>
                <w:szCs w:val="22"/>
              </w:rPr>
              <w:t>Pass</w:t>
            </w:r>
          </w:p>
        </w:tc>
      </w:tr>
      <w:tr w:rsidR="00431614" w14:paraId="26383830" w14:textId="77777777" w:rsidTr="00C22101">
        <w:trPr>
          <w:cantSplit/>
          <w:trHeight w:val="1094"/>
        </w:trPr>
        <w:tc>
          <w:tcPr>
            <w:tcW w:w="555" w:type="dxa"/>
            <w:vMerge w:val="restart"/>
            <w:tcBorders>
              <w:top w:val="single" w:sz="6" w:space="0" w:color="CCCCCC"/>
              <w:left w:val="single" w:sz="6" w:space="0" w:color="000000"/>
              <w:bottom w:val="single" w:sz="6" w:space="0" w:color="CCCCCC"/>
              <w:right w:val="single" w:sz="6" w:space="0" w:color="000000"/>
            </w:tcBorders>
            <w:shd w:val="clear" w:color="auto" w:fill="auto"/>
            <w:tcMar>
              <w:top w:w="0" w:type="dxa"/>
              <w:left w:w="40" w:type="dxa"/>
              <w:bottom w:w="0" w:type="dxa"/>
              <w:right w:w="40" w:type="dxa"/>
            </w:tcMar>
            <w:vAlign w:val="center"/>
          </w:tcPr>
          <w:p w14:paraId="2DD93640" w14:textId="77777777" w:rsidR="00431614" w:rsidRDefault="00000000">
            <w:pPr>
              <w:widowControl w:val="0"/>
              <w:spacing w:after="0" w:line="276" w:lineRule="auto"/>
              <w:ind w:left="0"/>
              <w:jc w:val="center"/>
              <w:rPr>
                <w:b/>
                <w:sz w:val="22"/>
                <w:szCs w:val="22"/>
              </w:rPr>
            </w:pPr>
            <w:r>
              <w:rPr>
                <w:b/>
                <w:sz w:val="22"/>
                <w:szCs w:val="22"/>
              </w:rPr>
              <w:t>IV</w:t>
            </w:r>
          </w:p>
        </w:tc>
        <w:tc>
          <w:tcPr>
            <w:tcW w:w="85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102FD7C" w14:textId="77777777" w:rsidR="00431614" w:rsidRDefault="00000000">
            <w:pPr>
              <w:widowControl w:val="0"/>
              <w:spacing w:after="0" w:line="276" w:lineRule="auto"/>
              <w:ind w:left="0"/>
              <w:jc w:val="center"/>
              <w:rPr>
                <w:b/>
                <w:sz w:val="22"/>
                <w:szCs w:val="22"/>
              </w:rPr>
            </w:pPr>
            <w:r>
              <w:rPr>
                <w:b/>
                <w:sz w:val="22"/>
                <w:szCs w:val="22"/>
              </w:rPr>
              <w:t>Hỗ trợ khách hàng</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AC3356B" w14:textId="77777777" w:rsidR="00431614" w:rsidRDefault="00000000">
            <w:pPr>
              <w:widowControl w:val="0"/>
              <w:spacing w:after="0" w:line="276" w:lineRule="auto"/>
              <w:ind w:left="0"/>
              <w:jc w:val="center"/>
              <w:rPr>
                <w:sz w:val="22"/>
                <w:szCs w:val="22"/>
              </w:rPr>
            </w:pPr>
            <w:r>
              <w:rPr>
                <w:sz w:val="22"/>
                <w:szCs w:val="22"/>
              </w:rPr>
              <w:t>Giúp bộ phận quản trị, CSKH tiếp nhận yêu cầu của khách hàng</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DE52CA0" w14:textId="77777777" w:rsidR="00431614" w:rsidRDefault="00000000">
            <w:pPr>
              <w:widowControl w:val="0"/>
              <w:spacing w:after="0" w:line="276" w:lineRule="auto"/>
              <w:ind w:left="0"/>
              <w:jc w:val="center"/>
              <w:rPr>
                <w:sz w:val="22"/>
                <w:szCs w:val="22"/>
              </w:rPr>
            </w:pPr>
            <w:r>
              <w:rPr>
                <w:sz w:val="22"/>
                <w:szCs w:val="22"/>
              </w:rPr>
              <w:t>Tiếp nhận yêu cầu</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BEDEADD" w14:textId="77777777" w:rsidR="00431614" w:rsidRDefault="00000000">
            <w:pPr>
              <w:widowControl w:val="0"/>
              <w:spacing w:after="0" w:line="276" w:lineRule="auto"/>
              <w:ind w:left="0"/>
              <w:rPr>
                <w:sz w:val="22"/>
                <w:szCs w:val="22"/>
              </w:rPr>
            </w:pPr>
            <w:r>
              <w:rPr>
                <w:sz w:val="22"/>
                <w:szCs w:val="22"/>
              </w:rPr>
              <w:t>Người dùng chọn mục</w:t>
            </w:r>
          </w:p>
          <w:p w14:paraId="3157F9FA" w14:textId="77777777" w:rsidR="00431614" w:rsidRDefault="00000000">
            <w:pPr>
              <w:widowControl w:val="0"/>
              <w:spacing w:after="0" w:line="276" w:lineRule="auto"/>
              <w:ind w:left="0"/>
              <w:rPr>
                <w:sz w:val="22"/>
                <w:szCs w:val="22"/>
              </w:rPr>
            </w:pPr>
            <w:r>
              <w:rPr>
                <w:sz w:val="22"/>
                <w:szCs w:val="22"/>
              </w:rPr>
              <w:t>Tiếp nhận yêu cầu</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71DAF8F" w14:textId="77777777" w:rsidR="00431614" w:rsidRDefault="00000000">
            <w:pPr>
              <w:widowControl w:val="0"/>
              <w:spacing w:after="0" w:line="276" w:lineRule="auto"/>
              <w:ind w:left="0"/>
              <w:rPr>
                <w:sz w:val="22"/>
                <w:szCs w:val="22"/>
              </w:rPr>
            </w:pPr>
            <w:r>
              <w:rPr>
                <w:sz w:val="22"/>
                <w:szCs w:val="22"/>
              </w:rPr>
              <w:t>1. Người dùng chọn chức năng Hỗ trợ khách hàng</w:t>
            </w:r>
          </w:p>
          <w:p w14:paraId="68E4BC37" w14:textId="77777777" w:rsidR="00431614" w:rsidRDefault="00000000">
            <w:pPr>
              <w:widowControl w:val="0"/>
              <w:spacing w:after="0" w:line="276" w:lineRule="auto"/>
              <w:ind w:left="0"/>
              <w:rPr>
                <w:sz w:val="22"/>
                <w:szCs w:val="22"/>
              </w:rPr>
            </w:pPr>
            <w:r>
              <w:rPr>
                <w:sz w:val="22"/>
                <w:szCs w:val="22"/>
              </w:rPr>
              <w:t>2. Hệ thống Truy xuất CSDL hiển thị các mục cần hỗ trợ</w:t>
            </w:r>
          </w:p>
          <w:p w14:paraId="2A157DD2" w14:textId="77777777" w:rsidR="00431614" w:rsidRDefault="00000000">
            <w:pPr>
              <w:widowControl w:val="0"/>
              <w:spacing w:after="0" w:line="276" w:lineRule="auto"/>
              <w:ind w:left="0"/>
              <w:rPr>
                <w:sz w:val="22"/>
                <w:szCs w:val="22"/>
              </w:rPr>
            </w:pPr>
            <w:r>
              <w:rPr>
                <w:sz w:val="22"/>
                <w:szCs w:val="22"/>
              </w:rPr>
              <w:t>3. Người dùng chọn mục Tiếp nhận yêu cầu</w:t>
            </w:r>
          </w:p>
          <w:p w14:paraId="1588B416" w14:textId="77777777" w:rsidR="00431614" w:rsidRDefault="00000000">
            <w:pPr>
              <w:widowControl w:val="0"/>
              <w:spacing w:after="0" w:line="276" w:lineRule="auto"/>
              <w:ind w:left="0"/>
              <w:rPr>
                <w:sz w:val="22"/>
                <w:szCs w:val="22"/>
              </w:rPr>
            </w:pPr>
            <w:r>
              <w:rPr>
                <w:sz w:val="22"/>
                <w:szCs w:val="22"/>
              </w:rPr>
              <w:t>4. Hệ thống hiển thị danh sách các yêu cầu của khách hàng gửi đến</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38717ED1"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751AF50F" w14:textId="77777777" w:rsidR="00431614" w:rsidRDefault="00000000">
            <w:pPr>
              <w:widowControl w:val="0"/>
              <w:spacing w:after="0" w:line="276" w:lineRule="auto"/>
              <w:ind w:left="0"/>
              <w:jc w:val="center"/>
              <w:rPr>
                <w:sz w:val="22"/>
                <w:szCs w:val="22"/>
              </w:rPr>
            </w:pPr>
            <w:r>
              <w:rPr>
                <w:sz w:val="22"/>
                <w:szCs w:val="22"/>
              </w:rPr>
              <w:t>Pass</w:t>
            </w:r>
          </w:p>
        </w:tc>
      </w:tr>
      <w:tr w:rsidR="00431614" w14:paraId="17DE0A31" w14:textId="77777777" w:rsidTr="00C22101">
        <w:trPr>
          <w:cantSplit/>
          <w:trHeight w:val="1094"/>
        </w:trPr>
        <w:tc>
          <w:tcPr>
            <w:tcW w:w="555" w:type="dxa"/>
            <w:vMerge/>
            <w:tcBorders>
              <w:top w:val="single" w:sz="6" w:space="0" w:color="CCCCCC"/>
              <w:left w:val="single" w:sz="6" w:space="0" w:color="000000"/>
              <w:bottom w:val="single" w:sz="6" w:space="0" w:color="CCCCCC"/>
              <w:right w:val="single" w:sz="6" w:space="0" w:color="000000"/>
            </w:tcBorders>
            <w:shd w:val="clear" w:color="auto" w:fill="auto"/>
            <w:tcMar>
              <w:top w:w="100" w:type="dxa"/>
              <w:left w:w="100" w:type="dxa"/>
              <w:bottom w:w="100" w:type="dxa"/>
              <w:right w:w="100" w:type="dxa"/>
            </w:tcMar>
          </w:tcPr>
          <w:p w14:paraId="55D0471A"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2449D18"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D4B63BC" w14:textId="77777777" w:rsidR="00431614" w:rsidRDefault="00000000">
            <w:pPr>
              <w:widowControl w:val="0"/>
              <w:spacing w:after="0" w:line="276" w:lineRule="auto"/>
              <w:ind w:left="0"/>
              <w:jc w:val="center"/>
              <w:rPr>
                <w:sz w:val="22"/>
                <w:szCs w:val="22"/>
              </w:rPr>
            </w:pPr>
            <w:r>
              <w:rPr>
                <w:sz w:val="22"/>
                <w:szCs w:val="22"/>
              </w:rPr>
              <w:t>Giúp bộ phận tư vấn</w:t>
            </w:r>
          </w:p>
          <w:p w14:paraId="203DD7C0" w14:textId="77777777" w:rsidR="00431614" w:rsidRDefault="00000000">
            <w:pPr>
              <w:widowControl w:val="0"/>
              <w:spacing w:after="0" w:line="276" w:lineRule="auto"/>
              <w:ind w:left="0"/>
              <w:jc w:val="center"/>
              <w:rPr>
                <w:sz w:val="22"/>
                <w:szCs w:val="22"/>
              </w:rPr>
            </w:pPr>
            <w:r>
              <w:rPr>
                <w:sz w:val="22"/>
                <w:szCs w:val="22"/>
              </w:rPr>
              <w:t>giải đáp thắc mắc</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8A99EB" w14:textId="77777777" w:rsidR="00431614" w:rsidRDefault="00000000">
            <w:pPr>
              <w:widowControl w:val="0"/>
              <w:spacing w:after="0" w:line="276" w:lineRule="auto"/>
              <w:ind w:left="0"/>
              <w:jc w:val="center"/>
              <w:rPr>
                <w:sz w:val="22"/>
                <w:szCs w:val="22"/>
              </w:rPr>
            </w:pPr>
            <w:r>
              <w:rPr>
                <w:sz w:val="22"/>
                <w:szCs w:val="22"/>
              </w:rPr>
              <w:t>Tư vấn và</w:t>
            </w:r>
          </w:p>
          <w:p w14:paraId="033FBCEB" w14:textId="77777777" w:rsidR="00431614" w:rsidRDefault="00000000">
            <w:pPr>
              <w:widowControl w:val="0"/>
              <w:spacing w:after="0" w:line="276" w:lineRule="auto"/>
              <w:ind w:left="0"/>
              <w:jc w:val="center"/>
              <w:rPr>
                <w:sz w:val="22"/>
                <w:szCs w:val="22"/>
              </w:rPr>
            </w:pPr>
            <w:r>
              <w:rPr>
                <w:sz w:val="22"/>
                <w:szCs w:val="22"/>
              </w:rPr>
              <w:t>giải đáp thắc mắc</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F3F3041" w14:textId="77777777" w:rsidR="00431614" w:rsidRDefault="00000000">
            <w:pPr>
              <w:widowControl w:val="0"/>
              <w:spacing w:after="0" w:line="276" w:lineRule="auto"/>
              <w:ind w:left="0"/>
              <w:rPr>
                <w:sz w:val="22"/>
                <w:szCs w:val="22"/>
              </w:rPr>
            </w:pPr>
            <w:r>
              <w:rPr>
                <w:sz w:val="22"/>
                <w:szCs w:val="22"/>
              </w:rPr>
              <w:t>Người dùng chọn mục</w:t>
            </w:r>
          </w:p>
          <w:p w14:paraId="762AFFE2" w14:textId="77777777" w:rsidR="00431614" w:rsidRDefault="00000000">
            <w:pPr>
              <w:widowControl w:val="0"/>
              <w:spacing w:after="0" w:line="276" w:lineRule="auto"/>
              <w:ind w:left="0"/>
              <w:rPr>
                <w:sz w:val="22"/>
                <w:szCs w:val="22"/>
              </w:rPr>
            </w:pPr>
            <w:r>
              <w:rPr>
                <w:sz w:val="22"/>
                <w:szCs w:val="22"/>
              </w:rPr>
              <w:t>Tư vấn và giải đáp thắc mắc</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AA782E0" w14:textId="77777777" w:rsidR="00431614" w:rsidRDefault="00000000">
            <w:pPr>
              <w:widowControl w:val="0"/>
              <w:spacing w:after="0" w:line="276" w:lineRule="auto"/>
              <w:ind w:left="0"/>
              <w:rPr>
                <w:sz w:val="22"/>
                <w:szCs w:val="22"/>
              </w:rPr>
            </w:pPr>
            <w:r>
              <w:rPr>
                <w:sz w:val="22"/>
                <w:szCs w:val="22"/>
              </w:rPr>
              <w:t>1. Người dùng chọn chức năng Tư vấn &amp; giải đáp thắc mắc</w:t>
            </w:r>
          </w:p>
          <w:p w14:paraId="3754BC4B" w14:textId="77777777" w:rsidR="00431614" w:rsidRDefault="00000000">
            <w:pPr>
              <w:widowControl w:val="0"/>
              <w:spacing w:after="0" w:line="276" w:lineRule="auto"/>
              <w:ind w:left="0"/>
              <w:rPr>
                <w:sz w:val="22"/>
                <w:szCs w:val="22"/>
              </w:rPr>
            </w:pPr>
            <w:r>
              <w:rPr>
                <w:sz w:val="22"/>
                <w:szCs w:val="22"/>
              </w:rPr>
              <w:t>2. Hệ thống Truy xuất CSDL hiển thị các mục cần hỗ trợ</w:t>
            </w:r>
          </w:p>
          <w:p w14:paraId="48C858D2" w14:textId="77777777" w:rsidR="00431614" w:rsidRDefault="00000000">
            <w:pPr>
              <w:widowControl w:val="0"/>
              <w:spacing w:after="0" w:line="276" w:lineRule="auto"/>
              <w:ind w:left="0"/>
              <w:rPr>
                <w:sz w:val="22"/>
                <w:szCs w:val="22"/>
              </w:rPr>
            </w:pPr>
            <w:r>
              <w:rPr>
                <w:sz w:val="22"/>
                <w:szCs w:val="22"/>
              </w:rPr>
              <w:t>3. Người dùng chọn mục Tư vấn &amp; giải đáp thắc mắc</w:t>
            </w:r>
          </w:p>
          <w:p w14:paraId="49044662" w14:textId="77777777" w:rsidR="00431614" w:rsidRDefault="00000000">
            <w:pPr>
              <w:widowControl w:val="0"/>
              <w:spacing w:after="0" w:line="276" w:lineRule="auto"/>
              <w:ind w:left="0"/>
              <w:rPr>
                <w:sz w:val="22"/>
                <w:szCs w:val="22"/>
              </w:rPr>
            </w:pPr>
            <w:r>
              <w:rPr>
                <w:sz w:val="22"/>
                <w:szCs w:val="22"/>
              </w:rPr>
              <w:t>4. Hệ thống hiển thị danh sách các yêu cầu của</w:t>
            </w:r>
          </w:p>
          <w:p w14:paraId="440CEC20" w14:textId="77777777" w:rsidR="00431614" w:rsidRDefault="00000000">
            <w:pPr>
              <w:widowControl w:val="0"/>
              <w:spacing w:after="0" w:line="276" w:lineRule="auto"/>
              <w:ind w:left="0"/>
              <w:rPr>
                <w:sz w:val="22"/>
                <w:szCs w:val="22"/>
              </w:rPr>
            </w:pPr>
            <w:r>
              <w:rPr>
                <w:sz w:val="22"/>
                <w:szCs w:val="22"/>
              </w:rPr>
              <w:t>5. khách hàng cần tư vấn và giải đáp</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3ECB6F40"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D77CC1C" w14:textId="77777777" w:rsidR="00431614" w:rsidRDefault="00000000">
            <w:pPr>
              <w:widowControl w:val="0"/>
              <w:spacing w:after="0" w:line="276" w:lineRule="auto"/>
              <w:ind w:left="0"/>
              <w:jc w:val="center"/>
              <w:rPr>
                <w:sz w:val="22"/>
                <w:szCs w:val="22"/>
              </w:rPr>
            </w:pPr>
            <w:r>
              <w:rPr>
                <w:sz w:val="22"/>
                <w:szCs w:val="22"/>
              </w:rPr>
              <w:t>Pass</w:t>
            </w:r>
          </w:p>
        </w:tc>
      </w:tr>
      <w:tr w:rsidR="00431614" w14:paraId="492D7F17" w14:textId="77777777" w:rsidTr="00C22101">
        <w:trPr>
          <w:cantSplit/>
          <w:trHeight w:val="1094"/>
        </w:trPr>
        <w:tc>
          <w:tcPr>
            <w:tcW w:w="55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39C03C"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908DC0"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A9AAAF5" w14:textId="77777777" w:rsidR="00431614" w:rsidRDefault="00000000">
            <w:pPr>
              <w:widowControl w:val="0"/>
              <w:spacing w:after="0" w:line="276" w:lineRule="auto"/>
              <w:ind w:left="0"/>
              <w:jc w:val="center"/>
              <w:rPr>
                <w:sz w:val="22"/>
                <w:szCs w:val="22"/>
              </w:rPr>
            </w:pPr>
            <w:r>
              <w:rPr>
                <w:sz w:val="22"/>
                <w:szCs w:val="22"/>
              </w:rPr>
              <w:t>Giúp bộ phận CSKH</w:t>
            </w:r>
          </w:p>
          <w:p w14:paraId="7A9D5949" w14:textId="77777777" w:rsidR="00431614" w:rsidRDefault="00000000">
            <w:pPr>
              <w:widowControl w:val="0"/>
              <w:spacing w:after="0" w:line="276" w:lineRule="auto"/>
              <w:ind w:left="0"/>
              <w:jc w:val="center"/>
              <w:rPr>
                <w:sz w:val="22"/>
                <w:szCs w:val="22"/>
              </w:rPr>
            </w:pPr>
            <w:r>
              <w:rPr>
                <w:sz w:val="22"/>
                <w:szCs w:val="22"/>
              </w:rPr>
              <w:t>giải quyết khiêu nại</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1772F06" w14:textId="77777777" w:rsidR="00431614" w:rsidRDefault="00000000">
            <w:pPr>
              <w:widowControl w:val="0"/>
              <w:spacing w:after="0" w:line="276" w:lineRule="auto"/>
              <w:ind w:left="0"/>
              <w:jc w:val="center"/>
              <w:rPr>
                <w:sz w:val="22"/>
                <w:szCs w:val="22"/>
              </w:rPr>
            </w:pPr>
            <w:r>
              <w:rPr>
                <w:sz w:val="22"/>
                <w:szCs w:val="22"/>
              </w:rPr>
              <w:t>Giải quyết</w:t>
            </w:r>
          </w:p>
          <w:p w14:paraId="5453A310" w14:textId="77777777" w:rsidR="00431614" w:rsidRDefault="00000000">
            <w:pPr>
              <w:widowControl w:val="0"/>
              <w:spacing w:after="0" w:line="276" w:lineRule="auto"/>
              <w:ind w:left="0"/>
              <w:jc w:val="center"/>
              <w:rPr>
                <w:sz w:val="22"/>
                <w:szCs w:val="22"/>
              </w:rPr>
            </w:pPr>
            <w:r>
              <w:rPr>
                <w:sz w:val="22"/>
                <w:szCs w:val="22"/>
              </w:rPr>
              <w:t>khiếu nại</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7A38B43" w14:textId="77777777" w:rsidR="00431614" w:rsidRDefault="00000000">
            <w:pPr>
              <w:widowControl w:val="0"/>
              <w:spacing w:after="0" w:line="276" w:lineRule="auto"/>
              <w:ind w:left="0"/>
              <w:rPr>
                <w:sz w:val="22"/>
                <w:szCs w:val="22"/>
              </w:rPr>
            </w:pPr>
            <w:r>
              <w:rPr>
                <w:sz w:val="22"/>
                <w:szCs w:val="22"/>
              </w:rPr>
              <w:t>Người dùng chọn mục</w:t>
            </w:r>
          </w:p>
          <w:p w14:paraId="48223E3D" w14:textId="77777777" w:rsidR="00431614" w:rsidRDefault="00000000">
            <w:pPr>
              <w:widowControl w:val="0"/>
              <w:spacing w:after="0" w:line="276" w:lineRule="auto"/>
              <w:ind w:left="0"/>
              <w:rPr>
                <w:sz w:val="22"/>
                <w:szCs w:val="22"/>
              </w:rPr>
            </w:pPr>
            <w:r>
              <w:rPr>
                <w:sz w:val="22"/>
                <w:szCs w:val="22"/>
              </w:rPr>
              <w:t>Giải quyết khiếu nại</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4BA8D23" w14:textId="77777777" w:rsidR="00431614" w:rsidRDefault="00000000">
            <w:pPr>
              <w:widowControl w:val="0"/>
              <w:spacing w:after="0" w:line="276" w:lineRule="auto"/>
              <w:ind w:left="0"/>
              <w:rPr>
                <w:sz w:val="22"/>
                <w:szCs w:val="22"/>
              </w:rPr>
            </w:pPr>
            <w:r>
              <w:rPr>
                <w:sz w:val="22"/>
                <w:szCs w:val="22"/>
              </w:rPr>
              <w:t>1. Người dùng chọn chức năng Giải quyết khiếu nại</w:t>
            </w:r>
          </w:p>
          <w:p w14:paraId="63C575E4" w14:textId="77777777" w:rsidR="00431614" w:rsidRDefault="00000000">
            <w:pPr>
              <w:widowControl w:val="0"/>
              <w:spacing w:after="0" w:line="276" w:lineRule="auto"/>
              <w:ind w:left="0"/>
              <w:rPr>
                <w:sz w:val="22"/>
                <w:szCs w:val="22"/>
              </w:rPr>
            </w:pPr>
            <w:r>
              <w:rPr>
                <w:sz w:val="22"/>
                <w:szCs w:val="22"/>
              </w:rPr>
              <w:t>2. Hệ thống Truy xuất CSDL hiển thị các mục cần hỗ trợ</w:t>
            </w:r>
          </w:p>
          <w:p w14:paraId="2948A789" w14:textId="77777777" w:rsidR="00431614" w:rsidRDefault="00000000">
            <w:pPr>
              <w:widowControl w:val="0"/>
              <w:spacing w:after="0" w:line="276" w:lineRule="auto"/>
              <w:ind w:left="0"/>
              <w:rPr>
                <w:sz w:val="22"/>
                <w:szCs w:val="22"/>
              </w:rPr>
            </w:pPr>
            <w:r>
              <w:rPr>
                <w:sz w:val="22"/>
                <w:szCs w:val="22"/>
              </w:rPr>
              <w:t>3. Người dùng chọn mục Giải quyết khiếu nại</w:t>
            </w:r>
          </w:p>
          <w:p w14:paraId="63500856" w14:textId="77777777" w:rsidR="00431614" w:rsidRDefault="00000000">
            <w:pPr>
              <w:widowControl w:val="0"/>
              <w:spacing w:after="0" w:line="276" w:lineRule="auto"/>
              <w:ind w:left="0"/>
              <w:rPr>
                <w:sz w:val="22"/>
                <w:szCs w:val="22"/>
              </w:rPr>
            </w:pPr>
            <w:r>
              <w:rPr>
                <w:sz w:val="22"/>
                <w:szCs w:val="22"/>
              </w:rPr>
              <w:t>4. Hệ thống hiển thị danh sách các khiếu nại của khách hàng cần giải quyết</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05CB5B8"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4FB40B97" w14:textId="77777777" w:rsidR="00431614" w:rsidRDefault="00000000">
            <w:pPr>
              <w:widowControl w:val="0"/>
              <w:spacing w:after="0" w:line="276" w:lineRule="auto"/>
              <w:ind w:left="0"/>
              <w:jc w:val="center"/>
              <w:rPr>
                <w:sz w:val="22"/>
                <w:szCs w:val="22"/>
              </w:rPr>
            </w:pPr>
            <w:r>
              <w:rPr>
                <w:sz w:val="22"/>
                <w:szCs w:val="22"/>
              </w:rPr>
              <w:t>Pass</w:t>
            </w:r>
          </w:p>
        </w:tc>
      </w:tr>
      <w:tr w:rsidR="00431614" w14:paraId="18B5F488" w14:textId="77777777" w:rsidTr="00C22101">
        <w:trPr>
          <w:cantSplit/>
          <w:trHeight w:val="1094"/>
        </w:trPr>
        <w:tc>
          <w:tcPr>
            <w:tcW w:w="555" w:type="dxa"/>
            <w:vMerge w:val="restart"/>
            <w:tcBorders>
              <w:top w:val="single" w:sz="6" w:space="0" w:color="CCCCCC"/>
              <w:left w:val="single" w:sz="6" w:space="0" w:color="000000"/>
              <w:bottom w:val="single" w:sz="6" w:space="0" w:color="CCCCCC"/>
              <w:right w:val="single" w:sz="6" w:space="0" w:color="000000"/>
            </w:tcBorders>
            <w:shd w:val="clear" w:color="auto" w:fill="auto"/>
            <w:tcMar>
              <w:top w:w="0" w:type="dxa"/>
              <w:left w:w="40" w:type="dxa"/>
              <w:bottom w:w="0" w:type="dxa"/>
              <w:right w:w="40" w:type="dxa"/>
            </w:tcMar>
            <w:vAlign w:val="center"/>
          </w:tcPr>
          <w:p w14:paraId="71716A06" w14:textId="77777777" w:rsidR="00431614" w:rsidRDefault="00000000">
            <w:pPr>
              <w:widowControl w:val="0"/>
              <w:spacing w:after="0" w:line="276" w:lineRule="auto"/>
              <w:ind w:left="0"/>
              <w:jc w:val="center"/>
              <w:rPr>
                <w:b/>
                <w:sz w:val="22"/>
                <w:szCs w:val="22"/>
              </w:rPr>
            </w:pPr>
            <w:r>
              <w:rPr>
                <w:b/>
                <w:sz w:val="22"/>
                <w:szCs w:val="22"/>
              </w:rPr>
              <w:t>V</w:t>
            </w:r>
          </w:p>
        </w:tc>
        <w:tc>
          <w:tcPr>
            <w:tcW w:w="85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6FD4BC3" w14:textId="77777777" w:rsidR="00431614" w:rsidRDefault="00000000">
            <w:pPr>
              <w:widowControl w:val="0"/>
              <w:spacing w:after="0" w:line="276" w:lineRule="auto"/>
              <w:ind w:left="0"/>
              <w:jc w:val="center"/>
              <w:rPr>
                <w:b/>
                <w:sz w:val="22"/>
                <w:szCs w:val="22"/>
              </w:rPr>
            </w:pPr>
            <w:r>
              <w:rPr>
                <w:b/>
                <w:sz w:val="22"/>
                <w:szCs w:val="22"/>
              </w:rPr>
              <w:t>Quản lý chat</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E503AC0" w14:textId="77777777" w:rsidR="00431614" w:rsidRDefault="00000000">
            <w:pPr>
              <w:widowControl w:val="0"/>
              <w:spacing w:after="0" w:line="276" w:lineRule="auto"/>
              <w:ind w:left="0"/>
              <w:jc w:val="center"/>
              <w:rPr>
                <w:sz w:val="22"/>
                <w:szCs w:val="22"/>
              </w:rPr>
            </w:pPr>
            <w:r>
              <w:rPr>
                <w:sz w:val="22"/>
                <w:szCs w:val="22"/>
              </w:rPr>
              <w:t>Bộ phận quản trị, CSKH xem danh sách cuộc trò chuyện</w:t>
            </w:r>
          </w:p>
        </w:tc>
        <w:tc>
          <w:tcPr>
            <w:tcW w:w="88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6EAB975" w14:textId="77777777" w:rsidR="00431614" w:rsidRDefault="00000000">
            <w:pPr>
              <w:widowControl w:val="0"/>
              <w:spacing w:after="0" w:line="276" w:lineRule="auto"/>
              <w:ind w:left="0"/>
              <w:jc w:val="center"/>
              <w:rPr>
                <w:sz w:val="22"/>
                <w:szCs w:val="22"/>
              </w:rPr>
            </w:pPr>
            <w:r>
              <w:rPr>
                <w:sz w:val="22"/>
                <w:szCs w:val="22"/>
              </w:rPr>
              <w:t>Xem danh sách</w:t>
            </w:r>
          </w:p>
          <w:p w14:paraId="35D991F3" w14:textId="77777777" w:rsidR="00431614" w:rsidRDefault="00000000">
            <w:pPr>
              <w:widowControl w:val="0"/>
              <w:spacing w:after="0" w:line="276" w:lineRule="auto"/>
              <w:ind w:left="0"/>
              <w:jc w:val="center"/>
              <w:rPr>
                <w:sz w:val="22"/>
                <w:szCs w:val="22"/>
              </w:rPr>
            </w:pPr>
            <w:r>
              <w:rPr>
                <w:sz w:val="22"/>
                <w:szCs w:val="22"/>
              </w:rPr>
              <w:t>cuộc trò chuyện</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6C0E5F3" w14:textId="77777777" w:rsidR="00431614" w:rsidRDefault="00000000">
            <w:pPr>
              <w:widowControl w:val="0"/>
              <w:spacing w:after="0" w:line="276" w:lineRule="auto"/>
              <w:ind w:left="0"/>
              <w:rPr>
                <w:sz w:val="22"/>
                <w:szCs w:val="22"/>
              </w:rPr>
            </w:pPr>
            <w:r>
              <w:rPr>
                <w:sz w:val="22"/>
                <w:szCs w:val="22"/>
              </w:rPr>
              <w:t>Người dùng chọn mục</w:t>
            </w:r>
          </w:p>
          <w:p w14:paraId="614290D7" w14:textId="77777777" w:rsidR="00431614" w:rsidRDefault="00000000">
            <w:pPr>
              <w:widowControl w:val="0"/>
              <w:spacing w:after="0" w:line="276" w:lineRule="auto"/>
              <w:ind w:left="0"/>
              <w:rPr>
                <w:sz w:val="22"/>
                <w:szCs w:val="22"/>
              </w:rPr>
            </w:pPr>
            <w:r>
              <w:rPr>
                <w:sz w:val="22"/>
                <w:szCs w:val="22"/>
              </w:rPr>
              <w:t>Xem danh sách cuộc trò chuyện</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1BB61CB" w14:textId="77777777" w:rsidR="00431614" w:rsidRDefault="00000000">
            <w:pPr>
              <w:widowControl w:val="0"/>
              <w:spacing w:after="0" w:line="276" w:lineRule="auto"/>
              <w:ind w:left="0"/>
              <w:rPr>
                <w:sz w:val="22"/>
                <w:szCs w:val="22"/>
              </w:rPr>
            </w:pPr>
            <w:r>
              <w:rPr>
                <w:sz w:val="22"/>
                <w:szCs w:val="22"/>
              </w:rPr>
              <w:t>1. Người dùng chọn chức năng Xem danh sách cuộc trò chuyện</w:t>
            </w:r>
          </w:p>
          <w:p w14:paraId="1CA392D9" w14:textId="77777777" w:rsidR="00431614" w:rsidRDefault="00000000">
            <w:pPr>
              <w:widowControl w:val="0"/>
              <w:spacing w:after="0" w:line="276" w:lineRule="auto"/>
              <w:ind w:left="0"/>
              <w:rPr>
                <w:sz w:val="22"/>
                <w:szCs w:val="22"/>
              </w:rPr>
            </w:pPr>
            <w:r>
              <w:rPr>
                <w:sz w:val="22"/>
                <w:szCs w:val="22"/>
              </w:rPr>
              <w:t>2. Hệ thống Truy xuất CSDL hiển thị thông tin danh sách cuộc trò chuyện.</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4A454A1A"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5F3894EB" w14:textId="77777777" w:rsidR="00431614" w:rsidRDefault="00000000">
            <w:pPr>
              <w:widowControl w:val="0"/>
              <w:spacing w:after="0" w:line="276" w:lineRule="auto"/>
              <w:ind w:left="0"/>
              <w:jc w:val="center"/>
              <w:rPr>
                <w:sz w:val="22"/>
                <w:szCs w:val="22"/>
              </w:rPr>
            </w:pPr>
            <w:r>
              <w:rPr>
                <w:sz w:val="22"/>
                <w:szCs w:val="22"/>
              </w:rPr>
              <w:t>Pass</w:t>
            </w:r>
          </w:p>
        </w:tc>
      </w:tr>
      <w:tr w:rsidR="00431614" w14:paraId="7349D26D" w14:textId="77777777" w:rsidTr="00C22101">
        <w:trPr>
          <w:cantSplit/>
          <w:trHeight w:val="1094"/>
        </w:trPr>
        <w:tc>
          <w:tcPr>
            <w:tcW w:w="555" w:type="dxa"/>
            <w:vMerge/>
            <w:tcBorders>
              <w:top w:val="single" w:sz="6" w:space="0" w:color="CCCCCC"/>
              <w:left w:val="single" w:sz="6" w:space="0" w:color="000000"/>
              <w:bottom w:val="single" w:sz="6" w:space="0" w:color="CCCCCC"/>
              <w:right w:val="single" w:sz="6" w:space="0" w:color="000000"/>
            </w:tcBorders>
            <w:shd w:val="clear" w:color="auto" w:fill="auto"/>
            <w:tcMar>
              <w:top w:w="100" w:type="dxa"/>
              <w:left w:w="100" w:type="dxa"/>
              <w:bottom w:w="100" w:type="dxa"/>
              <w:right w:w="100" w:type="dxa"/>
            </w:tcMar>
          </w:tcPr>
          <w:p w14:paraId="1772D43C"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B44B892"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6698A6A" w14:textId="77777777" w:rsidR="00431614" w:rsidRDefault="00000000">
            <w:pPr>
              <w:widowControl w:val="0"/>
              <w:spacing w:after="0" w:line="276" w:lineRule="auto"/>
              <w:ind w:left="0"/>
              <w:jc w:val="center"/>
              <w:rPr>
                <w:sz w:val="22"/>
                <w:szCs w:val="22"/>
              </w:rPr>
            </w:pPr>
            <w:r>
              <w:rPr>
                <w:sz w:val="22"/>
                <w:szCs w:val="22"/>
              </w:rPr>
              <w:t>Bộ phận quản trị,</w:t>
            </w:r>
          </w:p>
          <w:p w14:paraId="19EFC207" w14:textId="77777777" w:rsidR="00431614" w:rsidRDefault="00000000">
            <w:pPr>
              <w:widowControl w:val="0"/>
              <w:spacing w:after="0" w:line="276" w:lineRule="auto"/>
              <w:ind w:left="0"/>
              <w:jc w:val="center"/>
              <w:rPr>
                <w:sz w:val="22"/>
                <w:szCs w:val="22"/>
              </w:rPr>
            </w:pPr>
            <w:r>
              <w:rPr>
                <w:sz w:val="22"/>
                <w:szCs w:val="22"/>
              </w:rPr>
              <w:t>CSKH xem nội cuộc trò chuyện</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DF33EE4" w14:textId="77777777" w:rsidR="00431614" w:rsidRDefault="00000000">
            <w:pPr>
              <w:widowControl w:val="0"/>
              <w:spacing w:after="0" w:line="276" w:lineRule="auto"/>
              <w:ind w:left="0"/>
              <w:jc w:val="center"/>
              <w:rPr>
                <w:sz w:val="22"/>
                <w:szCs w:val="22"/>
              </w:rPr>
            </w:pPr>
            <w:r>
              <w:rPr>
                <w:sz w:val="22"/>
                <w:szCs w:val="22"/>
              </w:rPr>
              <w:t>Xem nội dung</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7C07B16" w14:textId="77777777" w:rsidR="00431614" w:rsidRDefault="00000000">
            <w:pPr>
              <w:widowControl w:val="0"/>
              <w:spacing w:after="0" w:line="276" w:lineRule="auto"/>
              <w:ind w:left="0"/>
              <w:rPr>
                <w:sz w:val="22"/>
                <w:szCs w:val="22"/>
              </w:rPr>
            </w:pPr>
            <w:r>
              <w:rPr>
                <w:sz w:val="22"/>
                <w:szCs w:val="22"/>
              </w:rPr>
              <w:t>Người dùng chọn mục</w:t>
            </w:r>
          </w:p>
          <w:p w14:paraId="4E3EAEB1" w14:textId="77777777" w:rsidR="00431614" w:rsidRDefault="00000000">
            <w:pPr>
              <w:widowControl w:val="0"/>
              <w:spacing w:after="0" w:line="276" w:lineRule="auto"/>
              <w:ind w:left="0"/>
              <w:rPr>
                <w:sz w:val="22"/>
                <w:szCs w:val="22"/>
              </w:rPr>
            </w:pPr>
            <w:r>
              <w:rPr>
                <w:sz w:val="22"/>
                <w:szCs w:val="22"/>
              </w:rPr>
              <w:t>Xem chi tiết cuộc trò chuyện</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5C0A2E0" w14:textId="77777777" w:rsidR="00431614" w:rsidRDefault="00000000">
            <w:pPr>
              <w:widowControl w:val="0"/>
              <w:spacing w:after="0" w:line="276" w:lineRule="auto"/>
              <w:ind w:left="0"/>
              <w:rPr>
                <w:sz w:val="22"/>
                <w:szCs w:val="22"/>
              </w:rPr>
            </w:pPr>
            <w:r>
              <w:rPr>
                <w:sz w:val="22"/>
                <w:szCs w:val="22"/>
              </w:rPr>
              <w:t>1. Người dùng chọn chức năng Xem chi tiết cuộc trò chuyện</w:t>
            </w:r>
          </w:p>
          <w:p w14:paraId="5A355EC3" w14:textId="77777777" w:rsidR="00431614" w:rsidRDefault="00000000">
            <w:pPr>
              <w:widowControl w:val="0"/>
              <w:spacing w:after="0" w:line="276" w:lineRule="auto"/>
              <w:ind w:left="0"/>
              <w:rPr>
                <w:sz w:val="22"/>
                <w:szCs w:val="22"/>
              </w:rPr>
            </w:pPr>
            <w:r>
              <w:rPr>
                <w:sz w:val="22"/>
                <w:szCs w:val="22"/>
              </w:rPr>
              <w:t>2. Hệ thống Truy xuất CSDL hiển thị thông tin chi tiết cuộc trò chuyện gồm:</w:t>
            </w:r>
          </w:p>
          <w:p w14:paraId="4C81548D" w14:textId="77777777" w:rsidR="00431614" w:rsidRDefault="00000000">
            <w:pPr>
              <w:widowControl w:val="0"/>
              <w:spacing w:after="0" w:line="276" w:lineRule="auto"/>
              <w:ind w:left="0"/>
              <w:rPr>
                <w:sz w:val="22"/>
                <w:szCs w:val="22"/>
              </w:rPr>
            </w:pPr>
            <w:r>
              <w:rPr>
                <w:sz w:val="22"/>
                <w:szCs w:val="22"/>
              </w:rPr>
              <w:t>tên tài khoản, nội dung, thời gian.</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8958CC7"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3C4662D1" w14:textId="77777777" w:rsidR="00431614" w:rsidRDefault="00000000">
            <w:pPr>
              <w:widowControl w:val="0"/>
              <w:spacing w:after="0" w:line="276" w:lineRule="auto"/>
              <w:ind w:left="0"/>
              <w:jc w:val="center"/>
              <w:rPr>
                <w:sz w:val="22"/>
                <w:szCs w:val="22"/>
              </w:rPr>
            </w:pPr>
            <w:r>
              <w:rPr>
                <w:sz w:val="22"/>
                <w:szCs w:val="22"/>
              </w:rPr>
              <w:t>Pass</w:t>
            </w:r>
          </w:p>
        </w:tc>
      </w:tr>
      <w:tr w:rsidR="00431614" w14:paraId="20FDF1B1" w14:textId="77777777" w:rsidTr="00C22101">
        <w:trPr>
          <w:cantSplit/>
          <w:trHeight w:val="1094"/>
        </w:trPr>
        <w:tc>
          <w:tcPr>
            <w:tcW w:w="55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21A8C04"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F7A6F5C" w14:textId="77777777" w:rsidR="00431614" w:rsidRDefault="00431614">
            <w:pPr>
              <w:widowControl w:val="0"/>
              <w:spacing w:after="0" w:line="276" w:lineRule="auto"/>
              <w:ind w:left="0"/>
              <w:rPr>
                <w:sz w:val="20"/>
                <w:szCs w:val="20"/>
              </w:rPr>
            </w:pP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70F0AA5" w14:textId="77777777" w:rsidR="00431614" w:rsidRDefault="00000000">
            <w:pPr>
              <w:widowControl w:val="0"/>
              <w:spacing w:after="0" w:line="276" w:lineRule="auto"/>
              <w:ind w:left="0"/>
              <w:jc w:val="center"/>
              <w:rPr>
                <w:sz w:val="22"/>
                <w:szCs w:val="22"/>
              </w:rPr>
            </w:pPr>
            <w:r>
              <w:rPr>
                <w:sz w:val="22"/>
                <w:szCs w:val="22"/>
              </w:rPr>
              <w:t>Bộ phận quản trị,</w:t>
            </w:r>
          </w:p>
          <w:p w14:paraId="371816E9" w14:textId="77777777" w:rsidR="00431614" w:rsidRDefault="00000000">
            <w:pPr>
              <w:widowControl w:val="0"/>
              <w:spacing w:after="0" w:line="276" w:lineRule="auto"/>
              <w:ind w:left="0"/>
              <w:jc w:val="center"/>
              <w:rPr>
                <w:sz w:val="22"/>
                <w:szCs w:val="22"/>
              </w:rPr>
            </w:pPr>
            <w:r>
              <w:rPr>
                <w:sz w:val="22"/>
                <w:szCs w:val="22"/>
              </w:rPr>
              <w:t>CSKH lưu trữ và bảo mật</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33C09D" w14:textId="77777777" w:rsidR="00431614" w:rsidRDefault="00000000">
            <w:pPr>
              <w:widowControl w:val="0"/>
              <w:spacing w:after="0" w:line="276" w:lineRule="auto"/>
              <w:ind w:left="0"/>
              <w:jc w:val="center"/>
              <w:rPr>
                <w:sz w:val="22"/>
                <w:szCs w:val="22"/>
              </w:rPr>
            </w:pPr>
            <w:r>
              <w:rPr>
                <w:sz w:val="22"/>
                <w:szCs w:val="22"/>
              </w:rPr>
              <w:t>Lưu trữ và</w:t>
            </w:r>
          </w:p>
          <w:p w14:paraId="067103F5" w14:textId="77777777" w:rsidR="00431614" w:rsidRDefault="00000000">
            <w:pPr>
              <w:widowControl w:val="0"/>
              <w:spacing w:after="0" w:line="276" w:lineRule="auto"/>
              <w:ind w:left="0"/>
              <w:jc w:val="center"/>
              <w:rPr>
                <w:sz w:val="22"/>
                <w:szCs w:val="22"/>
              </w:rPr>
            </w:pPr>
            <w:r>
              <w:rPr>
                <w:sz w:val="22"/>
                <w:szCs w:val="22"/>
              </w:rPr>
              <w:t>bảo mật</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8B174F8" w14:textId="77777777" w:rsidR="00431614" w:rsidRDefault="00000000">
            <w:pPr>
              <w:widowControl w:val="0"/>
              <w:spacing w:after="0" w:line="276" w:lineRule="auto"/>
              <w:ind w:left="0"/>
              <w:rPr>
                <w:sz w:val="22"/>
                <w:szCs w:val="22"/>
              </w:rPr>
            </w:pPr>
            <w:r>
              <w:rPr>
                <w:sz w:val="22"/>
                <w:szCs w:val="22"/>
              </w:rPr>
              <w:t>Người dùng chọn mục</w:t>
            </w:r>
          </w:p>
          <w:p w14:paraId="0AE112F5" w14:textId="77777777" w:rsidR="00431614" w:rsidRDefault="00000000">
            <w:pPr>
              <w:widowControl w:val="0"/>
              <w:spacing w:after="0" w:line="276" w:lineRule="auto"/>
              <w:ind w:left="0"/>
              <w:rPr>
                <w:sz w:val="22"/>
                <w:szCs w:val="22"/>
              </w:rPr>
            </w:pPr>
            <w:r>
              <w:rPr>
                <w:sz w:val="22"/>
                <w:szCs w:val="22"/>
              </w:rPr>
              <w:t>Lưu trữ và bảo mật</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7A0F1B4" w14:textId="77777777" w:rsidR="00431614" w:rsidRDefault="00000000">
            <w:pPr>
              <w:widowControl w:val="0"/>
              <w:spacing w:after="0" w:line="276" w:lineRule="auto"/>
              <w:ind w:left="0"/>
              <w:rPr>
                <w:sz w:val="22"/>
                <w:szCs w:val="22"/>
              </w:rPr>
            </w:pPr>
            <w:r>
              <w:rPr>
                <w:sz w:val="22"/>
                <w:szCs w:val="22"/>
              </w:rPr>
              <w:t>1. Người dùng chọn chức năng Xem danh sách cuộc trò chuyện</w:t>
            </w:r>
          </w:p>
          <w:p w14:paraId="74658923" w14:textId="77777777" w:rsidR="00431614" w:rsidRDefault="00000000">
            <w:pPr>
              <w:widowControl w:val="0"/>
              <w:spacing w:after="0" w:line="276" w:lineRule="auto"/>
              <w:ind w:left="0"/>
              <w:rPr>
                <w:sz w:val="22"/>
                <w:szCs w:val="22"/>
              </w:rPr>
            </w:pPr>
            <w:r>
              <w:rPr>
                <w:sz w:val="22"/>
                <w:szCs w:val="22"/>
              </w:rPr>
              <w:t>2. Hệ thống Truy xuất CSDL hiển thị thông tin danh sách cuộc trò chuyện.</w:t>
            </w:r>
          </w:p>
          <w:p w14:paraId="764B0291" w14:textId="77777777" w:rsidR="00431614" w:rsidRDefault="00000000">
            <w:pPr>
              <w:widowControl w:val="0"/>
              <w:spacing w:after="0" w:line="276" w:lineRule="auto"/>
              <w:ind w:left="0"/>
              <w:rPr>
                <w:sz w:val="22"/>
                <w:szCs w:val="22"/>
              </w:rPr>
            </w:pPr>
            <w:r>
              <w:rPr>
                <w:sz w:val="22"/>
                <w:szCs w:val="22"/>
              </w:rPr>
              <w:t>3. Người dùng chọn chức năng Lưu trữ và bảo mật cuộc trò chuyện</w:t>
            </w:r>
          </w:p>
          <w:p w14:paraId="36AE6272" w14:textId="77777777" w:rsidR="00431614" w:rsidRDefault="00000000">
            <w:pPr>
              <w:widowControl w:val="0"/>
              <w:spacing w:after="0" w:line="276" w:lineRule="auto"/>
              <w:ind w:left="0"/>
              <w:rPr>
                <w:sz w:val="22"/>
                <w:szCs w:val="22"/>
              </w:rPr>
            </w:pPr>
            <w:r>
              <w:rPr>
                <w:sz w:val="22"/>
                <w:szCs w:val="22"/>
              </w:rPr>
              <w:t>4.Hệ thống hiển thị yêu cầu xác nhận</w:t>
            </w:r>
          </w:p>
          <w:p w14:paraId="5B038D4C" w14:textId="77777777" w:rsidR="00431614" w:rsidRDefault="00000000">
            <w:pPr>
              <w:widowControl w:val="0"/>
              <w:spacing w:after="0" w:line="276" w:lineRule="auto"/>
              <w:ind w:left="0"/>
              <w:rPr>
                <w:sz w:val="22"/>
                <w:szCs w:val="22"/>
              </w:rPr>
            </w:pPr>
            <w:r>
              <w:rPr>
                <w:sz w:val="22"/>
                <w:szCs w:val="22"/>
              </w:rPr>
              <w:t>5. Người dùng chọn Đồng ý</w:t>
            </w:r>
          </w:p>
          <w:p w14:paraId="32508D4D" w14:textId="77777777" w:rsidR="00431614" w:rsidRDefault="00000000">
            <w:pPr>
              <w:widowControl w:val="0"/>
              <w:spacing w:after="0" w:line="276" w:lineRule="auto"/>
              <w:ind w:left="0"/>
              <w:rPr>
                <w:sz w:val="22"/>
                <w:szCs w:val="22"/>
              </w:rPr>
            </w:pPr>
            <w:r>
              <w:rPr>
                <w:sz w:val="22"/>
                <w:szCs w:val="22"/>
              </w:rPr>
              <w:t>6. Hệ thống lưu vào CSDL và báo thành công</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5749A401"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3F259CD2" w14:textId="77777777" w:rsidR="00431614" w:rsidRDefault="00000000">
            <w:pPr>
              <w:widowControl w:val="0"/>
              <w:spacing w:after="0" w:line="276" w:lineRule="auto"/>
              <w:ind w:left="0"/>
              <w:jc w:val="center"/>
              <w:rPr>
                <w:sz w:val="22"/>
                <w:szCs w:val="22"/>
              </w:rPr>
            </w:pPr>
            <w:r>
              <w:rPr>
                <w:sz w:val="22"/>
                <w:szCs w:val="22"/>
              </w:rPr>
              <w:t>Pass</w:t>
            </w:r>
          </w:p>
        </w:tc>
      </w:tr>
      <w:tr w:rsidR="00431614" w14:paraId="009CA09C" w14:textId="77777777" w:rsidTr="00C22101">
        <w:trPr>
          <w:cantSplit/>
          <w:trHeight w:val="1094"/>
        </w:trPr>
        <w:tc>
          <w:tcPr>
            <w:tcW w:w="555"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92DDF21" w14:textId="77777777" w:rsidR="00431614" w:rsidRDefault="00000000">
            <w:pPr>
              <w:widowControl w:val="0"/>
              <w:spacing w:after="0" w:line="276" w:lineRule="auto"/>
              <w:ind w:left="0"/>
              <w:jc w:val="center"/>
              <w:rPr>
                <w:b/>
                <w:sz w:val="22"/>
                <w:szCs w:val="22"/>
              </w:rPr>
            </w:pPr>
            <w:r>
              <w:rPr>
                <w:b/>
                <w:sz w:val="22"/>
                <w:szCs w:val="22"/>
              </w:rPr>
              <w:t>VI</w:t>
            </w:r>
          </w:p>
        </w:tc>
        <w:tc>
          <w:tcPr>
            <w:tcW w:w="855" w:type="dxa"/>
            <w:vMerge w:val="restart"/>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FD5C7EE" w14:textId="77777777" w:rsidR="00431614" w:rsidRDefault="00000000">
            <w:pPr>
              <w:widowControl w:val="0"/>
              <w:spacing w:after="0" w:line="276" w:lineRule="auto"/>
              <w:ind w:left="0"/>
              <w:jc w:val="center"/>
              <w:rPr>
                <w:b/>
                <w:sz w:val="22"/>
                <w:szCs w:val="22"/>
              </w:rPr>
            </w:pPr>
            <w:r>
              <w:rPr>
                <w:b/>
                <w:sz w:val="22"/>
                <w:szCs w:val="22"/>
              </w:rPr>
              <w:t>Quản lý nội dung</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763F896" w14:textId="77777777" w:rsidR="00431614" w:rsidRDefault="00000000">
            <w:pPr>
              <w:widowControl w:val="0"/>
              <w:spacing w:after="0" w:line="276" w:lineRule="auto"/>
              <w:ind w:left="0"/>
              <w:jc w:val="center"/>
              <w:rPr>
                <w:sz w:val="22"/>
                <w:szCs w:val="22"/>
              </w:rPr>
            </w:pPr>
            <w:r>
              <w:rPr>
                <w:sz w:val="22"/>
                <w:szCs w:val="22"/>
              </w:rPr>
              <w:t>Biên tập viên</w:t>
            </w:r>
          </w:p>
          <w:p w14:paraId="61446789" w14:textId="77777777" w:rsidR="00431614" w:rsidRDefault="00000000">
            <w:pPr>
              <w:widowControl w:val="0"/>
              <w:spacing w:after="0" w:line="276" w:lineRule="auto"/>
              <w:ind w:left="0"/>
              <w:jc w:val="center"/>
              <w:rPr>
                <w:sz w:val="22"/>
                <w:szCs w:val="22"/>
              </w:rPr>
            </w:pPr>
            <w:r>
              <w:rPr>
                <w:sz w:val="22"/>
                <w:szCs w:val="22"/>
              </w:rPr>
              <w:t>đăng bài viết</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844D2D5" w14:textId="77777777" w:rsidR="00431614" w:rsidRDefault="00000000">
            <w:pPr>
              <w:widowControl w:val="0"/>
              <w:spacing w:after="0" w:line="276" w:lineRule="auto"/>
              <w:ind w:left="0"/>
              <w:jc w:val="center"/>
              <w:rPr>
                <w:sz w:val="22"/>
                <w:szCs w:val="22"/>
              </w:rPr>
            </w:pPr>
            <w:r>
              <w:rPr>
                <w:sz w:val="22"/>
                <w:szCs w:val="22"/>
              </w:rPr>
              <w:t>Đăng bài viết</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358E39D" w14:textId="77777777" w:rsidR="00431614" w:rsidRDefault="00000000">
            <w:pPr>
              <w:widowControl w:val="0"/>
              <w:spacing w:after="0" w:line="276" w:lineRule="auto"/>
              <w:ind w:left="0"/>
              <w:rPr>
                <w:sz w:val="22"/>
                <w:szCs w:val="22"/>
              </w:rPr>
            </w:pPr>
            <w:r>
              <w:rPr>
                <w:sz w:val="22"/>
                <w:szCs w:val="22"/>
              </w:rPr>
              <w:t>Người dùng nhấn vào</w:t>
            </w:r>
          </w:p>
          <w:p w14:paraId="2420B449" w14:textId="77777777" w:rsidR="00431614" w:rsidRDefault="00000000">
            <w:pPr>
              <w:widowControl w:val="0"/>
              <w:spacing w:after="0" w:line="276" w:lineRule="auto"/>
              <w:ind w:left="0"/>
              <w:rPr>
                <w:sz w:val="22"/>
                <w:szCs w:val="22"/>
              </w:rPr>
            </w:pPr>
            <w:r>
              <w:rPr>
                <w:sz w:val="22"/>
                <w:szCs w:val="22"/>
              </w:rPr>
              <w:t>Đăng bài viết</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5B11B7B" w14:textId="77777777" w:rsidR="00431614" w:rsidRDefault="00000000">
            <w:pPr>
              <w:widowControl w:val="0"/>
              <w:spacing w:after="0" w:line="276" w:lineRule="auto"/>
              <w:ind w:left="0"/>
              <w:rPr>
                <w:sz w:val="22"/>
                <w:szCs w:val="22"/>
              </w:rPr>
            </w:pPr>
            <w:r>
              <w:rPr>
                <w:sz w:val="22"/>
                <w:szCs w:val="22"/>
              </w:rPr>
              <w:t>1. Người dùng nhấn Đăng bài viết</w:t>
            </w:r>
          </w:p>
          <w:p w14:paraId="4677F1AF" w14:textId="77777777" w:rsidR="00431614" w:rsidRDefault="00000000">
            <w:pPr>
              <w:widowControl w:val="0"/>
              <w:spacing w:after="0" w:line="276" w:lineRule="auto"/>
              <w:ind w:left="0"/>
              <w:rPr>
                <w:sz w:val="22"/>
                <w:szCs w:val="22"/>
              </w:rPr>
            </w:pPr>
            <w:r>
              <w:rPr>
                <w:sz w:val="22"/>
                <w:szCs w:val="22"/>
              </w:rPr>
              <w:t>2. Hệ thống hiển thị form bài viết</w:t>
            </w:r>
          </w:p>
          <w:p w14:paraId="027FA2AA" w14:textId="77777777" w:rsidR="00431614" w:rsidRDefault="00000000">
            <w:pPr>
              <w:widowControl w:val="0"/>
              <w:spacing w:after="0" w:line="276" w:lineRule="auto"/>
              <w:ind w:left="0"/>
              <w:rPr>
                <w:sz w:val="22"/>
                <w:szCs w:val="22"/>
              </w:rPr>
            </w:pPr>
            <w:r>
              <w:rPr>
                <w:sz w:val="22"/>
                <w:szCs w:val="22"/>
              </w:rPr>
              <w:t>3. Người dùng nhập nội dung bài viết và ấn Cập nhật</w:t>
            </w:r>
          </w:p>
          <w:p w14:paraId="7590104C" w14:textId="77777777" w:rsidR="00431614" w:rsidRDefault="00000000">
            <w:pPr>
              <w:widowControl w:val="0"/>
              <w:spacing w:after="0" w:line="276" w:lineRule="auto"/>
              <w:ind w:left="0"/>
              <w:rPr>
                <w:sz w:val="22"/>
                <w:szCs w:val="22"/>
              </w:rPr>
            </w:pPr>
            <w:r>
              <w:rPr>
                <w:sz w:val="22"/>
                <w:szCs w:val="22"/>
              </w:rPr>
              <w:t>4. Hệ thống báo cập nhật thành công và lưu vào CSDL.</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32CE2AD3"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2A4DAAC2" w14:textId="77777777" w:rsidR="00431614" w:rsidRDefault="00000000">
            <w:pPr>
              <w:widowControl w:val="0"/>
              <w:spacing w:after="0" w:line="276" w:lineRule="auto"/>
              <w:ind w:left="0"/>
              <w:jc w:val="center"/>
              <w:rPr>
                <w:sz w:val="22"/>
                <w:szCs w:val="22"/>
              </w:rPr>
            </w:pPr>
            <w:r>
              <w:rPr>
                <w:sz w:val="22"/>
                <w:szCs w:val="22"/>
              </w:rPr>
              <w:t>Pass</w:t>
            </w:r>
          </w:p>
        </w:tc>
      </w:tr>
      <w:tr w:rsidR="00431614" w14:paraId="6835F088"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3CA22C4"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CA4857B" w14:textId="77777777" w:rsidR="00431614" w:rsidRDefault="00431614">
            <w:pPr>
              <w:widowControl w:val="0"/>
              <w:spacing w:after="0" w:line="276" w:lineRule="auto"/>
              <w:ind w:left="0"/>
              <w:rPr>
                <w:sz w:val="20"/>
                <w:szCs w:val="20"/>
              </w:rPr>
            </w:pP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EA1A193" w14:textId="77777777" w:rsidR="00431614" w:rsidRDefault="00000000">
            <w:pPr>
              <w:widowControl w:val="0"/>
              <w:spacing w:after="0" w:line="276" w:lineRule="auto"/>
              <w:ind w:left="0"/>
              <w:jc w:val="center"/>
              <w:rPr>
                <w:sz w:val="22"/>
                <w:szCs w:val="22"/>
              </w:rPr>
            </w:pPr>
            <w:r>
              <w:rPr>
                <w:sz w:val="22"/>
                <w:szCs w:val="22"/>
              </w:rPr>
              <w:t>Biên tập viên</w:t>
            </w:r>
          </w:p>
          <w:p w14:paraId="79C07D7C" w14:textId="77777777" w:rsidR="00431614" w:rsidRDefault="00000000">
            <w:pPr>
              <w:widowControl w:val="0"/>
              <w:spacing w:after="0" w:line="276" w:lineRule="auto"/>
              <w:ind w:left="0"/>
              <w:jc w:val="center"/>
              <w:rPr>
                <w:sz w:val="22"/>
                <w:szCs w:val="22"/>
              </w:rPr>
            </w:pPr>
            <w:r>
              <w:rPr>
                <w:sz w:val="22"/>
                <w:szCs w:val="22"/>
              </w:rPr>
              <w:t>sửa bài viết</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89AEC44" w14:textId="77777777" w:rsidR="00431614" w:rsidRDefault="00000000">
            <w:pPr>
              <w:widowControl w:val="0"/>
              <w:spacing w:after="0" w:line="276" w:lineRule="auto"/>
              <w:ind w:left="0"/>
              <w:jc w:val="center"/>
              <w:rPr>
                <w:sz w:val="22"/>
                <w:szCs w:val="22"/>
              </w:rPr>
            </w:pPr>
            <w:r>
              <w:rPr>
                <w:sz w:val="22"/>
                <w:szCs w:val="22"/>
              </w:rPr>
              <w:t>Sửa bài viết</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66CE0A" w14:textId="77777777" w:rsidR="00431614" w:rsidRDefault="00000000">
            <w:pPr>
              <w:widowControl w:val="0"/>
              <w:spacing w:after="0" w:line="276" w:lineRule="auto"/>
              <w:ind w:left="0"/>
              <w:rPr>
                <w:sz w:val="22"/>
                <w:szCs w:val="22"/>
              </w:rPr>
            </w:pPr>
            <w:r>
              <w:rPr>
                <w:sz w:val="22"/>
                <w:szCs w:val="22"/>
              </w:rPr>
              <w:t>Người dùng nhấn vào</w:t>
            </w:r>
          </w:p>
          <w:p w14:paraId="74FB073C" w14:textId="77777777" w:rsidR="00431614" w:rsidRDefault="00000000">
            <w:pPr>
              <w:widowControl w:val="0"/>
              <w:spacing w:after="0" w:line="276" w:lineRule="auto"/>
              <w:ind w:left="0"/>
              <w:rPr>
                <w:sz w:val="22"/>
                <w:szCs w:val="22"/>
              </w:rPr>
            </w:pPr>
            <w:r>
              <w:rPr>
                <w:sz w:val="22"/>
                <w:szCs w:val="22"/>
              </w:rPr>
              <w:t>Sửa bài viết</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D516C13" w14:textId="77777777" w:rsidR="00431614" w:rsidRDefault="00000000">
            <w:pPr>
              <w:widowControl w:val="0"/>
              <w:spacing w:after="0" w:line="276" w:lineRule="auto"/>
              <w:ind w:left="0"/>
              <w:rPr>
                <w:sz w:val="22"/>
                <w:szCs w:val="22"/>
              </w:rPr>
            </w:pPr>
            <w:r>
              <w:rPr>
                <w:sz w:val="22"/>
                <w:szCs w:val="22"/>
              </w:rPr>
              <w:t>1. Người dùng nhấn Sửa bài viết</w:t>
            </w:r>
          </w:p>
          <w:p w14:paraId="17AC08AB" w14:textId="77777777" w:rsidR="00431614" w:rsidRDefault="00000000">
            <w:pPr>
              <w:widowControl w:val="0"/>
              <w:spacing w:after="0" w:line="276" w:lineRule="auto"/>
              <w:ind w:left="0"/>
              <w:rPr>
                <w:sz w:val="22"/>
                <w:szCs w:val="22"/>
              </w:rPr>
            </w:pPr>
            <w:r>
              <w:rPr>
                <w:sz w:val="22"/>
                <w:szCs w:val="22"/>
              </w:rPr>
              <w:t>2. Hệ thống hiển thị form bài viết</w:t>
            </w:r>
          </w:p>
          <w:p w14:paraId="3DD553F3" w14:textId="77777777" w:rsidR="00431614" w:rsidRDefault="00000000">
            <w:pPr>
              <w:widowControl w:val="0"/>
              <w:spacing w:after="0" w:line="276" w:lineRule="auto"/>
              <w:ind w:left="0"/>
              <w:rPr>
                <w:sz w:val="22"/>
                <w:szCs w:val="22"/>
              </w:rPr>
            </w:pPr>
            <w:r>
              <w:rPr>
                <w:sz w:val="22"/>
                <w:szCs w:val="22"/>
              </w:rPr>
              <w:t>3. Người dùng nhập nội dung cần sửa và ấn Cập nhật</w:t>
            </w:r>
          </w:p>
          <w:p w14:paraId="3C026439" w14:textId="77777777" w:rsidR="00431614" w:rsidRDefault="00000000">
            <w:pPr>
              <w:widowControl w:val="0"/>
              <w:spacing w:after="0" w:line="276" w:lineRule="auto"/>
              <w:ind w:left="0"/>
              <w:rPr>
                <w:sz w:val="22"/>
                <w:szCs w:val="22"/>
              </w:rPr>
            </w:pPr>
            <w:r>
              <w:rPr>
                <w:sz w:val="22"/>
                <w:szCs w:val="22"/>
              </w:rPr>
              <w:t>4. Hệ thống báo cập nhật thành công và lưu vào CSDL</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42CBBB78"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1CE3BF7D" w14:textId="77777777" w:rsidR="00431614" w:rsidRDefault="00000000">
            <w:pPr>
              <w:widowControl w:val="0"/>
              <w:spacing w:after="0" w:line="276" w:lineRule="auto"/>
              <w:ind w:left="0"/>
              <w:jc w:val="center"/>
              <w:rPr>
                <w:sz w:val="22"/>
                <w:szCs w:val="22"/>
              </w:rPr>
            </w:pPr>
            <w:r>
              <w:rPr>
                <w:sz w:val="22"/>
                <w:szCs w:val="22"/>
              </w:rPr>
              <w:t>Pass</w:t>
            </w:r>
          </w:p>
        </w:tc>
      </w:tr>
      <w:tr w:rsidR="00431614" w14:paraId="51C2376D"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8596E3D"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E71C63" w14:textId="77777777" w:rsidR="00431614" w:rsidRDefault="00431614">
            <w:pPr>
              <w:widowControl w:val="0"/>
              <w:spacing w:after="0" w:line="276" w:lineRule="auto"/>
              <w:ind w:left="0"/>
              <w:rPr>
                <w:sz w:val="20"/>
                <w:szCs w:val="20"/>
              </w:rPr>
            </w:pP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238D01D" w14:textId="77777777" w:rsidR="00431614" w:rsidRDefault="00000000">
            <w:pPr>
              <w:widowControl w:val="0"/>
              <w:spacing w:after="0" w:line="276" w:lineRule="auto"/>
              <w:ind w:left="0"/>
              <w:jc w:val="center"/>
              <w:rPr>
                <w:sz w:val="22"/>
                <w:szCs w:val="22"/>
              </w:rPr>
            </w:pPr>
            <w:r>
              <w:rPr>
                <w:sz w:val="22"/>
                <w:szCs w:val="22"/>
              </w:rPr>
              <w:t>Biên tập viên</w:t>
            </w:r>
          </w:p>
          <w:p w14:paraId="6894D3AE" w14:textId="77777777" w:rsidR="00431614" w:rsidRDefault="00000000">
            <w:pPr>
              <w:widowControl w:val="0"/>
              <w:spacing w:after="0" w:line="276" w:lineRule="auto"/>
              <w:ind w:left="0"/>
              <w:jc w:val="center"/>
              <w:rPr>
                <w:sz w:val="22"/>
                <w:szCs w:val="22"/>
              </w:rPr>
            </w:pPr>
            <w:r>
              <w:rPr>
                <w:sz w:val="22"/>
                <w:szCs w:val="22"/>
              </w:rPr>
              <w:t>xóa bài viết</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089B0AD" w14:textId="77777777" w:rsidR="00431614" w:rsidRDefault="00000000">
            <w:pPr>
              <w:widowControl w:val="0"/>
              <w:spacing w:after="0" w:line="276" w:lineRule="auto"/>
              <w:ind w:left="0"/>
              <w:jc w:val="center"/>
              <w:rPr>
                <w:sz w:val="22"/>
                <w:szCs w:val="22"/>
              </w:rPr>
            </w:pPr>
            <w:r>
              <w:rPr>
                <w:sz w:val="22"/>
                <w:szCs w:val="22"/>
              </w:rPr>
              <w:t>Xóa bài viết</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D4B96FE" w14:textId="77777777" w:rsidR="00431614" w:rsidRDefault="00000000">
            <w:pPr>
              <w:widowControl w:val="0"/>
              <w:spacing w:after="0" w:line="276" w:lineRule="auto"/>
              <w:ind w:left="0"/>
              <w:rPr>
                <w:sz w:val="22"/>
                <w:szCs w:val="22"/>
              </w:rPr>
            </w:pPr>
            <w:r>
              <w:rPr>
                <w:sz w:val="22"/>
                <w:szCs w:val="22"/>
              </w:rPr>
              <w:t>Người dùng nhấn vào</w:t>
            </w:r>
          </w:p>
          <w:p w14:paraId="47EC6650" w14:textId="77777777" w:rsidR="00431614" w:rsidRDefault="00000000">
            <w:pPr>
              <w:widowControl w:val="0"/>
              <w:spacing w:after="0" w:line="276" w:lineRule="auto"/>
              <w:ind w:left="0"/>
              <w:rPr>
                <w:sz w:val="22"/>
                <w:szCs w:val="22"/>
              </w:rPr>
            </w:pPr>
            <w:r>
              <w:rPr>
                <w:sz w:val="22"/>
                <w:szCs w:val="22"/>
              </w:rPr>
              <w:t>Xóa bài viết</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31DF54F" w14:textId="77777777" w:rsidR="00431614" w:rsidRDefault="00000000">
            <w:pPr>
              <w:widowControl w:val="0"/>
              <w:spacing w:after="0" w:line="276" w:lineRule="auto"/>
              <w:ind w:left="0"/>
              <w:rPr>
                <w:sz w:val="22"/>
                <w:szCs w:val="22"/>
              </w:rPr>
            </w:pPr>
            <w:r>
              <w:rPr>
                <w:sz w:val="22"/>
                <w:szCs w:val="22"/>
              </w:rPr>
              <w:t>1. Người dùng truy cập vào mục bài viết</w:t>
            </w:r>
          </w:p>
          <w:p w14:paraId="3F58C745" w14:textId="77777777" w:rsidR="00431614" w:rsidRDefault="00000000">
            <w:pPr>
              <w:widowControl w:val="0"/>
              <w:spacing w:after="0" w:line="276" w:lineRule="auto"/>
              <w:ind w:left="0"/>
              <w:rPr>
                <w:sz w:val="22"/>
                <w:szCs w:val="22"/>
              </w:rPr>
            </w:pPr>
            <w:r>
              <w:rPr>
                <w:sz w:val="22"/>
                <w:szCs w:val="22"/>
              </w:rPr>
              <w:t>2. Hệ thống hiển thị danh sách các bài viết</w:t>
            </w:r>
          </w:p>
          <w:p w14:paraId="4BE1674D" w14:textId="77777777" w:rsidR="00431614" w:rsidRDefault="00000000">
            <w:pPr>
              <w:widowControl w:val="0"/>
              <w:spacing w:after="0" w:line="276" w:lineRule="auto"/>
              <w:ind w:left="0"/>
              <w:rPr>
                <w:sz w:val="22"/>
                <w:szCs w:val="22"/>
              </w:rPr>
            </w:pPr>
            <w:r>
              <w:rPr>
                <w:sz w:val="22"/>
                <w:szCs w:val="22"/>
              </w:rPr>
              <w:t>3. Người dùng nhấn Xóa bài viết</w:t>
            </w:r>
          </w:p>
          <w:p w14:paraId="2144C885" w14:textId="77777777" w:rsidR="00431614" w:rsidRDefault="00000000">
            <w:pPr>
              <w:widowControl w:val="0"/>
              <w:spacing w:after="0" w:line="276" w:lineRule="auto"/>
              <w:ind w:left="0"/>
              <w:rPr>
                <w:sz w:val="22"/>
                <w:szCs w:val="22"/>
              </w:rPr>
            </w:pPr>
            <w:r>
              <w:rPr>
                <w:sz w:val="22"/>
                <w:szCs w:val="22"/>
              </w:rPr>
              <w:t>4. Hệ thống hiển thị yêu cầu xác nhận</w:t>
            </w:r>
          </w:p>
          <w:p w14:paraId="66CD5E18" w14:textId="77777777" w:rsidR="00431614" w:rsidRDefault="00000000">
            <w:pPr>
              <w:widowControl w:val="0"/>
              <w:spacing w:after="0" w:line="276" w:lineRule="auto"/>
              <w:ind w:left="0"/>
              <w:rPr>
                <w:sz w:val="22"/>
                <w:szCs w:val="22"/>
              </w:rPr>
            </w:pPr>
            <w:r>
              <w:rPr>
                <w:sz w:val="22"/>
                <w:szCs w:val="22"/>
              </w:rPr>
              <w:t>5. Người dùng ấn Đồng ý</w:t>
            </w:r>
          </w:p>
          <w:p w14:paraId="6F9FBF5E" w14:textId="77777777" w:rsidR="00431614" w:rsidRDefault="00000000">
            <w:pPr>
              <w:widowControl w:val="0"/>
              <w:spacing w:after="0" w:line="276" w:lineRule="auto"/>
              <w:ind w:left="0"/>
              <w:rPr>
                <w:sz w:val="22"/>
                <w:szCs w:val="22"/>
              </w:rPr>
            </w:pPr>
            <w:r>
              <w:rPr>
                <w:sz w:val="22"/>
                <w:szCs w:val="22"/>
              </w:rPr>
              <w:t>6. Hệ thống báo Xóa thành công và cập nhật CSDL.</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5E7D74A1"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0DF02B85" w14:textId="77777777" w:rsidR="00431614" w:rsidRDefault="00000000">
            <w:pPr>
              <w:widowControl w:val="0"/>
              <w:spacing w:after="0" w:line="276" w:lineRule="auto"/>
              <w:ind w:left="0"/>
              <w:jc w:val="center"/>
              <w:rPr>
                <w:sz w:val="22"/>
                <w:szCs w:val="22"/>
              </w:rPr>
            </w:pPr>
            <w:r>
              <w:rPr>
                <w:sz w:val="22"/>
                <w:szCs w:val="22"/>
              </w:rPr>
              <w:t>Pass</w:t>
            </w:r>
          </w:p>
        </w:tc>
      </w:tr>
      <w:tr w:rsidR="00431614" w14:paraId="3B231524" w14:textId="77777777" w:rsidTr="00C22101">
        <w:trPr>
          <w:cantSplit/>
          <w:trHeight w:val="1094"/>
        </w:trPr>
        <w:tc>
          <w:tcPr>
            <w:tcW w:w="5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2D52D96" w14:textId="77777777" w:rsidR="00431614" w:rsidRDefault="00431614">
            <w:pPr>
              <w:widowControl w:val="0"/>
              <w:spacing w:after="0" w:line="276" w:lineRule="auto"/>
              <w:ind w:left="0"/>
              <w:rPr>
                <w:sz w:val="20"/>
                <w:szCs w:val="20"/>
              </w:rPr>
            </w:pPr>
          </w:p>
        </w:tc>
        <w:tc>
          <w:tcPr>
            <w:tcW w:w="85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74296ED" w14:textId="77777777" w:rsidR="00431614" w:rsidRDefault="00431614">
            <w:pPr>
              <w:widowControl w:val="0"/>
              <w:spacing w:after="0" w:line="276" w:lineRule="auto"/>
              <w:ind w:left="0"/>
              <w:rPr>
                <w:sz w:val="20"/>
                <w:szCs w:val="20"/>
              </w:rPr>
            </w:pP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0A4EE39" w14:textId="77777777" w:rsidR="00431614" w:rsidRDefault="00000000">
            <w:pPr>
              <w:widowControl w:val="0"/>
              <w:spacing w:after="0" w:line="276" w:lineRule="auto"/>
              <w:ind w:left="0"/>
              <w:jc w:val="center"/>
              <w:rPr>
                <w:sz w:val="22"/>
                <w:szCs w:val="22"/>
              </w:rPr>
            </w:pPr>
            <w:r>
              <w:rPr>
                <w:sz w:val="22"/>
                <w:szCs w:val="22"/>
              </w:rPr>
              <w:t>Biên tập viên</w:t>
            </w:r>
          </w:p>
          <w:p w14:paraId="5253B84E" w14:textId="77777777" w:rsidR="00431614" w:rsidRDefault="00000000">
            <w:pPr>
              <w:widowControl w:val="0"/>
              <w:spacing w:after="0" w:line="276" w:lineRule="auto"/>
              <w:ind w:left="0"/>
              <w:jc w:val="center"/>
              <w:rPr>
                <w:sz w:val="22"/>
                <w:szCs w:val="22"/>
              </w:rPr>
            </w:pPr>
            <w:r>
              <w:rPr>
                <w:sz w:val="22"/>
                <w:szCs w:val="22"/>
              </w:rPr>
              <w:t>kiểm duyệt bài viết</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0D259A2" w14:textId="77777777" w:rsidR="00431614" w:rsidRDefault="00000000">
            <w:pPr>
              <w:widowControl w:val="0"/>
              <w:spacing w:after="0" w:line="276" w:lineRule="auto"/>
              <w:ind w:left="0"/>
              <w:jc w:val="center"/>
              <w:rPr>
                <w:sz w:val="22"/>
                <w:szCs w:val="22"/>
              </w:rPr>
            </w:pPr>
            <w:r>
              <w:rPr>
                <w:sz w:val="22"/>
                <w:szCs w:val="22"/>
              </w:rPr>
              <w:t>Kiểm duyệt</w:t>
            </w:r>
          </w:p>
          <w:p w14:paraId="50C5843A" w14:textId="77777777" w:rsidR="00431614" w:rsidRDefault="00000000">
            <w:pPr>
              <w:widowControl w:val="0"/>
              <w:spacing w:after="0" w:line="276" w:lineRule="auto"/>
              <w:ind w:left="0"/>
              <w:jc w:val="center"/>
              <w:rPr>
                <w:sz w:val="22"/>
                <w:szCs w:val="22"/>
              </w:rPr>
            </w:pPr>
            <w:r>
              <w:rPr>
                <w:sz w:val="22"/>
                <w:szCs w:val="22"/>
              </w:rPr>
              <w:t>bài viết</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46E7FF5" w14:textId="77777777" w:rsidR="00431614" w:rsidRDefault="00000000">
            <w:pPr>
              <w:widowControl w:val="0"/>
              <w:spacing w:after="0" w:line="276" w:lineRule="auto"/>
              <w:ind w:left="0"/>
              <w:rPr>
                <w:sz w:val="22"/>
                <w:szCs w:val="22"/>
              </w:rPr>
            </w:pPr>
            <w:r>
              <w:rPr>
                <w:sz w:val="22"/>
                <w:szCs w:val="22"/>
              </w:rPr>
              <w:t>Người dùng nhấn vào</w:t>
            </w:r>
          </w:p>
          <w:p w14:paraId="5E2FC081" w14:textId="77777777" w:rsidR="00431614" w:rsidRDefault="00000000">
            <w:pPr>
              <w:widowControl w:val="0"/>
              <w:spacing w:after="0" w:line="276" w:lineRule="auto"/>
              <w:ind w:left="0"/>
              <w:rPr>
                <w:sz w:val="22"/>
                <w:szCs w:val="22"/>
              </w:rPr>
            </w:pPr>
            <w:r>
              <w:rPr>
                <w:sz w:val="22"/>
                <w:szCs w:val="22"/>
              </w:rPr>
              <w:t>Kiểm duyệt bài viết</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8F90148" w14:textId="77777777" w:rsidR="00431614" w:rsidRDefault="00000000">
            <w:pPr>
              <w:widowControl w:val="0"/>
              <w:spacing w:after="0" w:line="276" w:lineRule="auto"/>
              <w:ind w:left="0"/>
              <w:rPr>
                <w:sz w:val="22"/>
                <w:szCs w:val="22"/>
              </w:rPr>
            </w:pPr>
            <w:r>
              <w:rPr>
                <w:sz w:val="22"/>
                <w:szCs w:val="22"/>
              </w:rPr>
              <w:t>1. Người dùng truy cập vào mục bài viết</w:t>
            </w:r>
          </w:p>
          <w:p w14:paraId="33B320FE" w14:textId="77777777" w:rsidR="00431614" w:rsidRDefault="00000000">
            <w:pPr>
              <w:widowControl w:val="0"/>
              <w:spacing w:after="0" w:line="276" w:lineRule="auto"/>
              <w:ind w:left="0"/>
              <w:rPr>
                <w:sz w:val="22"/>
                <w:szCs w:val="22"/>
              </w:rPr>
            </w:pPr>
            <w:r>
              <w:rPr>
                <w:sz w:val="22"/>
                <w:szCs w:val="22"/>
              </w:rPr>
              <w:t>2. Hệ thống hiển thị danh sách các bài viết</w:t>
            </w:r>
          </w:p>
          <w:p w14:paraId="7A057115" w14:textId="77777777" w:rsidR="00431614" w:rsidRDefault="00000000">
            <w:pPr>
              <w:widowControl w:val="0"/>
              <w:spacing w:after="0" w:line="276" w:lineRule="auto"/>
              <w:ind w:left="0"/>
              <w:rPr>
                <w:sz w:val="22"/>
                <w:szCs w:val="22"/>
              </w:rPr>
            </w:pPr>
            <w:r>
              <w:rPr>
                <w:sz w:val="22"/>
                <w:szCs w:val="22"/>
              </w:rPr>
              <w:t>3. Người dùng nhấn vào mục Kiểm duyệt bài viết</w:t>
            </w:r>
          </w:p>
          <w:p w14:paraId="3DD03767" w14:textId="77777777" w:rsidR="00431614" w:rsidRDefault="00000000">
            <w:pPr>
              <w:widowControl w:val="0"/>
              <w:spacing w:after="0" w:line="276" w:lineRule="auto"/>
              <w:ind w:left="0"/>
              <w:rPr>
                <w:sz w:val="22"/>
                <w:szCs w:val="22"/>
              </w:rPr>
            </w:pPr>
            <w:r>
              <w:rPr>
                <w:sz w:val="22"/>
                <w:szCs w:val="22"/>
              </w:rPr>
              <w:t>4. Hệ thống hiển thị danh sách bài viết chưa kiểm duyệt</w:t>
            </w:r>
          </w:p>
          <w:p w14:paraId="77EA3F29" w14:textId="77777777" w:rsidR="00431614" w:rsidRDefault="00000000">
            <w:pPr>
              <w:widowControl w:val="0"/>
              <w:spacing w:after="0" w:line="276" w:lineRule="auto"/>
              <w:ind w:left="0"/>
              <w:rPr>
                <w:sz w:val="22"/>
                <w:szCs w:val="22"/>
              </w:rPr>
            </w:pPr>
            <w:r>
              <w:rPr>
                <w:sz w:val="22"/>
                <w:szCs w:val="22"/>
              </w:rPr>
              <w:t>5. Người dùng ấn Đăng</w:t>
            </w:r>
          </w:p>
          <w:p w14:paraId="7085F271" w14:textId="77777777" w:rsidR="00431614" w:rsidRDefault="00000000">
            <w:pPr>
              <w:widowControl w:val="0"/>
              <w:spacing w:after="0" w:line="276" w:lineRule="auto"/>
              <w:ind w:left="0"/>
              <w:rPr>
                <w:sz w:val="22"/>
                <w:szCs w:val="22"/>
              </w:rPr>
            </w:pPr>
            <w:r>
              <w:rPr>
                <w:sz w:val="22"/>
                <w:szCs w:val="22"/>
              </w:rPr>
              <w:t>6. Hệ thống báo đăng thành công và cập nhật CSDL.</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5DB2BE47"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2D3A92EB" w14:textId="77777777" w:rsidR="00431614" w:rsidRDefault="00000000">
            <w:pPr>
              <w:widowControl w:val="0"/>
              <w:spacing w:after="0" w:line="276" w:lineRule="auto"/>
              <w:ind w:left="0"/>
              <w:jc w:val="center"/>
              <w:rPr>
                <w:sz w:val="22"/>
                <w:szCs w:val="22"/>
              </w:rPr>
            </w:pPr>
            <w:r>
              <w:rPr>
                <w:sz w:val="22"/>
                <w:szCs w:val="22"/>
              </w:rPr>
              <w:t>Pass</w:t>
            </w:r>
          </w:p>
        </w:tc>
      </w:tr>
      <w:tr w:rsidR="00431614" w14:paraId="128CB656" w14:textId="77777777" w:rsidTr="00C22101">
        <w:trPr>
          <w:cantSplit/>
          <w:trHeight w:val="1094"/>
        </w:trPr>
        <w:tc>
          <w:tcPr>
            <w:tcW w:w="55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BEEE2C4" w14:textId="77777777" w:rsidR="00431614" w:rsidRDefault="00000000">
            <w:pPr>
              <w:widowControl w:val="0"/>
              <w:spacing w:after="0" w:line="276" w:lineRule="auto"/>
              <w:ind w:left="0"/>
              <w:jc w:val="center"/>
              <w:rPr>
                <w:sz w:val="22"/>
                <w:szCs w:val="22"/>
              </w:rPr>
            </w:pPr>
            <w:r>
              <w:rPr>
                <w:b/>
                <w:sz w:val="22"/>
                <w:szCs w:val="22"/>
              </w:rPr>
              <w:t>VII</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67E4721" w14:textId="77777777" w:rsidR="00431614" w:rsidRDefault="00000000">
            <w:pPr>
              <w:widowControl w:val="0"/>
              <w:spacing w:after="0" w:line="276" w:lineRule="auto"/>
              <w:ind w:left="0"/>
              <w:jc w:val="center"/>
              <w:rPr>
                <w:sz w:val="22"/>
                <w:szCs w:val="22"/>
              </w:rPr>
            </w:pPr>
            <w:r>
              <w:rPr>
                <w:b/>
                <w:sz w:val="22"/>
                <w:szCs w:val="22"/>
              </w:rPr>
              <w:t>Tìm kiếm</w:t>
            </w:r>
          </w:p>
        </w:tc>
        <w:tc>
          <w:tcPr>
            <w:tcW w:w="109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57B933B" w14:textId="77777777" w:rsidR="00431614" w:rsidRDefault="00000000">
            <w:pPr>
              <w:widowControl w:val="0"/>
              <w:spacing w:after="0" w:line="276" w:lineRule="auto"/>
              <w:ind w:left="0"/>
              <w:jc w:val="center"/>
              <w:rPr>
                <w:sz w:val="22"/>
                <w:szCs w:val="22"/>
              </w:rPr>
            </w:pPr>
            <w:r>
              <w:rPr>
                <w:sz w:val="22"/>
                <w:szCs w:val="22"/>
              </w:rPr>
              <w:t>Người dùng tìm kiếm</w:t>
            </w:r>
          </w:p>
          <w:p w14:paraId="00CC1AE6" w14:textId="77777777" w:rsidR="00431614" w:rsidRDefault="00000000">
            <w:pPr>
              <w:widowControl w:val="0"/>
              <w:spacing w:after="0" w:line="276" w:lineRule="auto"/>
              <w:ind w:left="0"/>
              <w:jc w:val="center"/>
              <w:rPr>
                <w:sz w:val="22"/>
                <w:szCs w:val="22"/>
              </w:rPr>
            </w:pPr>
            <w:r>
              <w:rPr>
                <w:sz w:val="22"/>
                <w:szCs w:val="22"/>
              </w:rPr>
              <w:t>thông tin sản phẩm</w:t>
            </w:r>
          </w:p>
        </w:tc>
        <w:tc>
          <w:tcPr>
            <w:tcW w:w="88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130A294" w14:textId="77777777" w:rsidR="00431614" w:rsidRDefault="00000000">
            <w:pPr>
              <w:widowControl w:val="0"/>
              <w:spacing w:after="0" w:line="276" w:lineRule="auto"/>
              <w:ind w:left="0"/>
              <w:jc w:val="center"/>
              <w:rPr>
                <w:sz w:val="22"/>
                <w:szCs w:val="22"/>
              </w:rPr>
            </w:pPr>
            <w:r>
              <w:rPr>
                <w:sz w:val="22"/>
                <w:szCs w:val="22"/>
              </w:rPr>
              <w:t>Tìm kiếm</w:t>
            </w:r>
          </w:p>
        </w:tc>
        <w:tc>
          <w:tcPr>
            <w:tcW w:w="1276"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1D9C403" w14:textId="77777777" w:rsidR="00431614" w:rsidRDefault="00000000">
            <w:pPr>
              <w:widowControl w:val="0"/>
              <w:spacing w:after="0" w:line="276" w:lineRule="auto"/>
              <w:ind w:left="0"/>
              <w:rPr>
                <w:sz w:val="22"/>
                <w:szCs w:val="22"/>
              </w:rPr>
            </w:pPr>
            <w:r>
              <w:rPr>
                <w:sz w:val="22"/>
                <w:szCs w:val="22"/>
              </w:rPr>
              <w:t>Người dùng nhấn vào ô Tìm kiếm</w:t>
            </w:r>
          </w:p>
        </w:tc>
        <w:tc>
          <w:tcPr>
            <w:tcW w:w="311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A416792" w14:textId="77777777" w:rsidR="00431614" w:rsidRDefault="00000000">
            <w:pPr>
              <w:widowControl w:val="0"/>
              <w:spacing w:after="0" w:line="276" w:lineRule="auto"/>
              <w:ind w:left="0"/>
              <w:rPr>
                <w:sz w:val="22"/>
                <w:szCs w:val="22"/>
              </w:rPr>
            </w:pPr>
            <w:r>
              <w:rPr>
                <w:sz w:val="22"/>
                <w:szCs w:val="22"/>
              </w:rPr>
              <w:t>1. Người dùng chọn chức năng Tìm kiếm</w:t>
            </w:r>
          </w:p>
          <w:p w14:paraId="0A2EF7EA" w14:textId="77777777" w:rsidR="00431614" w:rsidRDefault="00000000">
            <w:pPr>
              <w:widowControl w:val="0"/>
              <w:spacing w:after="0" w:line="276" w:lineRule="auto"/>
              <w:ind w:left="0"/>
              <w:rPr>
                <w:sz w:val="22"/>
                <w:szCs w:val="22"/>
              </w:rPr>
            </w:pPr>
            <w:r>
              <w:rPr>
                <w:sz w:val="22"/>
                <w:szCs w:val="22"/>
              </w:rPr>
              <w:t>2. Hệ thống hiển thị form tìm kiếm</w:t>
            </w:r>
          </w:p>
          <w:p w14:paraId="46E979C0" w14:textId="77777777" w:rsidR="00431614" w:rsidRDefault="00000000">
            <w:pPr>
              <w:widowControl w:val="0"/>
              <w:spacing w:after="0" w:line="276" w:lineRule="auto"/>
              <w:ind w:left="0"/>
              <w:rPr>
                <w:sz w:val="22"/>
                <w:szCs w:val="22"/>
              </w:rPr>
            </w:pPr>
            <w:r>
              <w:rPr>
                <w:sz w:val="22"/>
                <w:szCs w:val="22"/>
              </w:rPr>
              <w:t>3. Người dùng nhập các trường thông tin cần thiết</w:t>
            </w:r>
          </w:p>
          <w:p w14:paraId="05F0A39E" w14:textId="77777777" w:rsidR="00431614" w:rsidRDefault="00000000">
            <w:pPr>
              <w:widowControl w:val="0"/>
              <w:spacing w:after="0" w:line="276" w:lineRule="auto"/>
              <w:ind w:left="0"/>
              <w:rPr>
                <w:sz w:val="22"/>
                <w:szCs w:val="22"/>
              </w:rPr>
            </w:pPr>
            <w:r>
              <w:rPr>
                <w:sz w:val="22"/>
                <w:szCs w:val="22"/>
              </w:rPr>
              <w:t>4. Hệ thống truy cập CSDL và hiển thị thành công</w:t>
            </w:r>
          </w:p>
        </w:tc>
        <w:tc>
          <w:tcPr>
            <w:tcW w:w="708"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7BC18C8F" w14:textId="77777777" w:rsidR="00431614" w:rsidRDefault="00000000">
            <w:pPr>
              <w:widowControl w:val="0"/>
              <w:spacing w:after="0" w:line="276" w:lineRule="auto"/>
              <w:ind w:left="0"/>
              <w:jc w:val="center"/>
              <w:rPr>
                <w:sz w:val="22"/>
                <w:szCs w:val="22"/>
              </w:rPr>
            </w:pPr>
            <w:r>
              <w:rPr>
                <w:sz w:val="22"/>
                <w:szCs w:val="22"/>
              </w:rPr>
              <w:t>Pass</w:t>
            </w:r>
          </w:p>
        </w:tc>
        <w:tc>
          <w:tcPr>
            <w:tcW w:w="709" w:type="dxa"/>
            <w:tcBorders>
              <w:top w:val="single" w:sz="6" w:space="0" w:color="CCCCCC"/>
              <w:left w:val="single" w:sz="6" w:space="0" w:color="CCCCCC"/>
              <w:bottom w:val="single" w:sz="6" w:space="0" w:color="000000"/>
              <w:right w:val="single" w:sz="6" w:space="0" w:color="000000"/>
            </w:tcBorders>
            <w:shd w:val="clear" w:color="auto" w:fill="B7E1CD"/>
            <w:tcMar>
              <w:top w:w="0" w:type="dxa"/>
              <w:left w:w="40" w:type="dxa"/>
              <w:bottom w:w="0" w:type="dxa"/>
              <w:right w:w="40" w:type="dxa"/>
            </w:tcMar>
            <w:vAlign w:val="center"/>
          </w:tcPr>
          <w:p w14:paraId="4B3A3193" w14:textId="77777777" w:rsidR="00431614" w:rsidRDefault="00000000">
            <w:pPr>
              <w:widowControl w:val="0"/>
              <w:spacing w:after="0" w:line="276" w:lineRule="auto"/>
              <w:ind w:left="0"/>
              <w:jc w:val="center"/>
              <w:rPr>
                <w:sz w:val="22"/>
                <w:szCs w:val="22"/>
              </w:rPr>
            </w:pPr>
            <w:r>
              <w:rPr>
                <w:sz w:val="22"/>
                <w:szCs w:val="22"/>
              </w:rPr>
              <w:t>Pass</w:t>
            </w:r>
          </w:p>
        </w:tc>
      </w:tr>
    </w:tbl>
    <w:p w14:paraId="3B3BC43B" w14:textId="77777777" w:rsidR="00431614" w:rsidRDefault="00000000">
      <w:pPr>
        <w:pStyle w:val="Heading1"/>
        <w:spacing w:after="194"/>
        <w:ind w:left="0"/>
      </w:pPr>
      <w:bookmarkStart w:id="457" w:name="_602tn1kdir98" w:colFirst="0" w:colLast="0"/>
      <w:bookmarkEnd w:id="457"/>
      <w:r>
        <w:br w:type="page"/>
      </w:r>
    </w:p>
    <w:p w14:paraId="7EE3CDBE" w14:textId="77777777" w:rsidR="00431614" w:rsidRDefault="00000000">
      <w:pPr>
        <w:pStyle w:val="Heading1"/>
        <w:spacing w:after="194"/>
        <w:ind w:left="0"/>
      </w:pPr>
      <w:bookmarkStart w:id="458" w:name="_mh8h8ik3sh67" w:colFirst="0" w:colLast="0"/>
      <w:bookmarkEnd w:id="458"/>
      <w:r>
        <w:t>PHẦN IV: CHUYỂN GIAO</w:t>
      </w:r>
    </w:p>
    <w:p w14:paraId="0458E8B7" w14:textId="77777777" w:rsidR="00431614" w:rsidRDefault="00000000">
      <w:r>
        <w:t xml:space="preserve">Hợp đồng gia công phần mềm: </w:t>
      </w:r>
      <w:hyperlink r:id="rId48">
        <w:r>
          <w:rPr>
            <w:color w:val="1155CC"/>
            <w:u w:val="single"/>
          </w:rPr>
          <w:t>tại đây</w:t>
        </w:r>
      </w:hyperlink>
    </w:p>
    <w:p w14:paraId="61E45D2A" w14:textId="77777777" w:rsidR="00431614" w:rsidRDefault="00000000">
      <w:r>
        <w:t xml:space="preserve">Biên bản nghiệm thu hoàn thành giai đoạn 1: </w:t>
      </w:r>
      <w:hyperlink r:id="rId49">
        <w:r>
          <w:rPr>
            <w:color w:val="1155CC"/>
            <w:u w:val="single"/>
          </w:rPr>
          <w:t>tại đây</w:t>
        </w:r>
      </w:hyperlink>
    </w:p>
    <w:p w14:paraId="10D7064D" w14:textId="77777777" w:rsidR="00431614" w:rsidRDefault="00000000">
      <w:r>
        <w:t>Biên bản nghiệm thu hoàn thành giai đoạn 2:</w:t>
      </w:r>
      <w:hyperlink r:id="rId50">
        <w:r>
          <w:rPr>
            <w:color w:val="1155CC"/>
            <w:u w:val="single"/>
          </w:rPr>
          <w:t xml:space="preserve"> tại đây</w:t>
        </w:r>
      </w:hyperlink>
    </w:p>
    <w:p w14:paraId="24197CFC" w14:textId="77777777" w:rsidR="00431614" w:rsidRDefault="00000000">
      <w:r>
        <w:t xml:space="preserve">Biên bản nghiệm thu hoàn thành giai đoạn 3: </w:t>
      </w:r>
      <w:hyperlink r:id="rId51">
        <w:r>
          <w:rPr>
            <w:color w:val="1155CC"/>
            <w:u w:val="single"/>
          </w:rPr>
          <w:t>tại đây</w:t>
        </w:r>
      </w:hyperlink>
    </w:p>
    <w:p w14:paraId="00DC8E31" w14:textId="77777777" w:rsidR="00431614" w:rsidRDefault="00000000">
      <w:r>
        <w:t xml:space="preserve">Biên bản nghiệm thu hoàn thành giai đoạn 4: </w:t>
      </w:r>
      <w:hyperlink r:id="rId52">
        <w:r>
          <w:rPr>
            <w:color w:val="1155CC"/>
            <w:u w:val="single"/>
          </w:rPr>
          <w:t>tại đây</w:t>
        </w:r>
      </w:hyperlink>
    </w:p>
    <w:p w14:paraId="28479B95" w14:textId="77777777" w:rsidR="00431614" w:rsidRDefault="00000000">
      <w:r>
        <w:t xml:space="preserve">Biên bản nghiệm thu hoàn thành giai đoạn 5 và bàn giao sản phẩm tại đây: </w:t>
      </w:r>
      <w:hyperlink r:id="rId53">
        <w:r>
          <w:rPr>
            <w:color w:val="1155CC"/>
            <w:u w:val="single"/>
          </w:rPr>
          <w:t>tại đây</w:t>
        </w:r>
      </w:hyperlink>
    </w:p>
    <w:p w14:paraId="5E287C4B" w14:textId="77777777" w:rsidR="00431614" w:rsidRDefault="00431614"/>
    <w:p w14:paraId="5235346E" w14:textId="77777777" w:rsidR="00431614" w:rsidRDefault="00000000">
      <w:pPr>
        <w:pStyle w:val="Heading1"/>
        <w:spacing w:after="194"/>
        <w:ind w:left="0"/>
      </w:pPr>
      <w:bookmarkStart w:id="459" w:name="_utrrrf7p16ax" w:colFirst="0" w:colLast="0"/>
      <w:bookmarkEnd w:id="459"/>
      <w:r>
        <w:br w:type="page"/>
      </w:r>
    </w:p>
    <w:p w14:paraId="5E2946C3" w14:textId="77777777" w:rsidR="00431614" w:rsidRDefault="00000000">
      <w:pPr>
        <w:pStyle w:val="Heading1"/>
        <w:spacing w:after="194"/>
        <w:ind w:left="0"/>
      </w:pPr>
      <w:bookmarkStart w:id="460" w:name="_gxooi6sun6dz" w:colFirst="0" w:colLast="0"/>
      <w:bookmarkEnd w:id="460"/>
      <w:r>
        <w:t>PHẦN V: KẾT LUẬN</w:t>
      </w:r>
    </w:p>
    <w:p w14:paraId="708C88C5" w14:textId="77777777" w:rsidR="00431614" w:rsidRDefault="00000000">
      <w:pPr>
        <w:spacing w:before="220" w:after="220" w:line="312" w:lineRule="auto"/>
        <w:ind w:left="0" w:firstLine="720"/>
        <w:jc w:val="both"/>
      </w:pPr>
      <w:r>
        <w:t>Sau một quãng thời gian dài miệt mài nghiên cứu và làm việc, nhóm chúng em đã hoàn thành đề tài “Xây dựng website thiết kế nội thất”. Đây là thành quả của sự cố gắng không mệt mỏi, sự kiên trì và quyết tâm của tất cả các thành viên trong nhóm. Đặc biệt, chúng tôi muốn gửi lời cảm ơn chân thành nhất đến cô Trần Hồng Diệp, người đã hướng dẫn và hỗ trợ chúng em trong suốt quá trình thực hiện đề tài.</w:t>
      </w:r>
    </w:p>
    <w:p w14:paraId="5A67D6EA" w14:textId="77777777" w:rsidR="00431614" w:rsidRDefault="00000000">
      <w:pPr>
        <w:spacing w:before="220" w:after="220" w:line="312" w:lineRule="auto"/>
        <w:ind w:left="0" w:firstLine="720"/>
        <w:jc w:val="both"/>
      </w:pPr>
      <w:r>
        <w:t>Qua quá trình thực hiện đề tài này, chúng em đã có cơ hội học hỏi và nắm bắt được rất nhiều kiến thức về công việc, từ việc thiết kế, quản lý, đến việc lập kế hoạch quản lý thời gian, chi phí và điều hành các dự án Công nghệ thông tin. Hơn nữa, chúng em cũng đã được rèn kỹ năng làm việc theo nhóm, lãnh đạo nhóm dự án, và tham gia đấu thầu dự án Công nghệ thông tin. Những kỹ năng này không chỉ giúp chúng em hoàn thành tốt đề tài mà còn là những bước tiến quan trọng trong sự phát triển cá nhân và sự nghiệp của mỗi thành viên trong nhóm.</w:t>
      </w:r>
    </w:p>
    <w:p w14:paraId="5CACB7D5" w14:textId="77777777" w:rsidR="00431614" w:rsidRDefault="00000000">
      <w:pPr>
        <w:spacing w:before="220" w:after="220" w:line="312" w:lineRule="auto"/>
        <w:ind w:left="0" w:firstLine="720"/>
        <w:jc w:val="both"/>
      </w:pPr>
      <w:r>
        <w:t>Tuy nhiên, do giới hạn về thời gian và kinh nghiệm cá nhân, chắc chắn rằng báo cáo của chúng em không tránh khỏi những thiếu sót và những vấn đề chưa được xử lý một cách em ưu. Chúng em rất mong nhận được những phản hồi, đánh giá từ phía các thầy cô, đặc biệt là giảng viên hướng dẫn và giảng dạy môn học Quản lý dự án Công nghệ thông tin. Những ý kiến đóng góp sẽ là nguồn động lực để chúng em tiếp tục hoàn thiện bản thân và công việc của mình.</w:t>
      </w:r>
    </w:p>
    <w:p w14:paraId="691544A3" w14:textId="77777777" w:rsidR="00431614" w:rsidRDefault="00000000">
      <w:pPr>
        <w:spacing w:before="220" w:after="220" w:line="312" w:lineRule="auto"/>
        <w:ind w:left="0" w:firstLine="720"/>
        <w:jc w:val="both"/>
      </w:pPr>
      <w:r>
        <w:t>Cuối cùng, xin được gửi lời tri ân sâu sắc đến Trường Đại học Thủy lợi và Khoa Công nghệ thông tin đã tạo điều kiện thuận lợi cho chúng em có cơ hội thực hiện đề tài này. Chúng em xin cam kết sẽ không ngừng nỗ lực để phát huy những kiến thức và kỹ năng đã học được để đóng góp cho sự phát triển của ngành Công nghệ thông tin trong tương lai.</w:t>
      </w:r>
    </w:p>
    <w:p w14:paraId="6FF70E62" w14:textId="77777777" w:rsidR="00431614" w:rsidRDefault="00431614">
      <w:pPr>
        <w:spacing w:before="220" w:after="220" w:line="312" w:lineRule="auto"/>
        <w:ind w:left="0"/>
        <w:jc w:val="both"/>
      </w:pPr>
    </w:p>
    <w:p w14:paraId="73EFB864" w14:textId="77777777" w:rsidR="00431614" w:rsidRDefault="00000000">
      <w:pPr>
        <w:spacing w:before="220" w:after="220" w:line="312" w:lineRule="auto"/>
        <w:ind w:left="0"/>
        <w:jc w:val="both"/>
      </w:pPr>
      <w:r>
        <w:t xml:space="preserve"> </w:t>
      </w:r>
    </w:p>
    <w:p w14:paraId="4E81B8A8" w14:textId="77777777" w:rsidR="00431614" w:rsidRDefault="00431614"/>
    <w:sectPr w:rsidR="00431614" w:rsidSect="009608EF">
      <w:headerReference w:type="default" r:id="rId54"/>
      <w:footerReference w:type="default" r:id="rId55"/>
      <w:pgSz w:w="11920" w:h="16840"/>
      <w:pgMar w:top="1448" w:right="1454" w:bottom="1452" w:left="1440" w:header="720" w:footer="720" w:gutter="0"/>
      <w:pgBorders w:display="firstPage">
        <w:top w:val="twistedLines1" w:sz="18" w:space="1" w:color="1F497D" w:themeColor="text2"/>
        <w:left w:val="twistedLines1" w:sz="18" w:space="4" w:color="1F497D" w:themeColor="text2"/>
        <w:bottom w:val="twistedLines1" w:sz="18" w:space="1" w:color="1F497D" w:themeColor="text2"/>
        <w:right w:val="twistedLines1" w:sz="18" w:space="4" w:color="1F497D" w:themeColor="text2"/>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57FFE" w14:textId="77777777" w:rsidR="00385C2D" w:rsidRDefault="00385C2D">
      <w:pPr>
        <w:spacing w:after="0" w:line="240" w:lineRule="auto"/>
      </w:pPr>
      <w:r>
        <w:separator/>
      </w:r>
    </w:p>
  </w:endnote>
  <w:endnote w:type="continuationSeparator" w:id="0">
    <w:p w14:paraId="1A39FE1C" w14:textId="77777777" w:rsidR="00385C2D" w:rsidRDefault="00385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8F735" w14:textId="634CBE82" w:rsidR="00431614" w:rsidRPr="009608EF" w:rsidRDefault="009608EF" w:rsidP="009608EF">
    <w:r>
      <w:rPr>
        <w:color w:val="B7B7B7"/>
      </w:rPr>
      <w:t>SVTH: QUANG DŨNG - LÊ LÝ - HỒNG NHUNG - ĐÌNH TÚ</w:t>
    </w:r>
    <w:r>
      <w:rPr>
        <w:color w:val="B7B7B7"/>
      </w:rPr>
      <w:tab/>
    </w:r>
    <w:r>
      <w:rPr>
        <w:color w:val="B7B7B7"/>
      </w:rPr>
      <w:tab/>
    </w:r>
    <w:r>
      <w:rPr>
        <w:color w:val="B7B7B7"/>
      </w:rPr>
      <w:tab/>
      <w:t xml:space="preserve"> </w:t>
    </w:r>
    <w:r>
      <w:rPr>
        <w:color w:val="B7B7B7"/>
      </w:rPr>
      <w:fldChar w:fldCharType="begin"/>
    </w:r>
    <w:r>
      <w:rPr>
        <w:color w:val="B7B7B7"/>
      </w:rPr>
      <w:instrText>PAGE</w:instrText>
    </w:r>
    <w:r>
      <w:rPr>
        <w:color w:val="B7B7B7"/>
      </w:rPr>
      <w:fldChar w:fldCharType="separate"/>
    </w:r>
    <w:r>
      <w:rPr>
        <w:color w:val="B7B7B7"/>
      </w:rPr>
      <w:t>2</w:t>
    </w:r>
    <w:r>
      <w:rPr>
        <w:color w:val="B7B7B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E119D" w14:textId="77777777" w:rsidR="00385C2D" w:rsidRDefault="00385C2D">
      <w:pPr>
        <w:spacing w:after="0" w:line="240" w:lineRule="auto"/>
      </w:pPr>
      <w:r>
        <w:separator/>
      </w:r>
    </w:p>
  </w:footnote>
  <w:footnote w:type="continuationSeparator" w:id="0">
    <w:p w14:paraId="557EBA3D" w14:textId="77777777" w:rsidR="00385C2D" w:rsidRDefault="00385C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1281F" w14:textId="77777777" w:rsidR="00431614" w:rsidRDefault="00431614">
    <w:pPr>
      <w:ind w:left="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0EA8"/>
    <w:multiLevelType w:val="multilevel"/>
    <w:tmpl w:val="DDF6C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841AE1"/>
    <w:multiLevelType w:val="multilevel"/>
    <w:tmpl w:val="C2B4F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5E3761"/>
    <w:multiLevelType w:val="multilevel"/>
    <w:tmpl w:val="8702E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8468F5"/>
    <w:multiLevelType w:val="multilevel"/>
    <w:tmpl w:val="B2064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0B2169"/>
    <w:multiLevelType w:val="multilevel"/>
    <w:tmpl w:val="C1EC3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79A6176"/>
    <w:multiLevelType w:val="multilevel"/>
    <w:tmpl w:val="7EAE7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85F650B"/>
    <w:multiLevelType w:val="multilevel"/>
    <w:tmpl w:val="5CB04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9775337"/>
    <w:multiLevelType w:val="multilevel"/>
    <w:tmpl w:val="6AC6B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B100C92"/>
    <w:multiLevelType w:val="multilevel"/>
    <w:tmpl w:val="D766E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BFA1F26"/>
    <w:multiLevelType w:val="multilevel"/>
    <w:tmpl w:val="39783E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C5B1FA5"/>
    <w:multiLevelType w:val="multilevel"/>
    <w:tmpl w:val="8AC04A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CFC4A66"/>
    <w:multiLevelType w:val="multilevel"/>
    <w:tmpl w:val="D2BE6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1644EC4"/>
    <w:multiLevelType w:val="multilevel"/>
    <w:tmpl w:val="DBE2F8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2173A51"/>
    <w:multiLevelType w:val="multilevel"/>
    <w:tmpl w:val="CFC09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6E176BE"/>
    <w:multiLevelType w:val="multilevel"/>
    <w:tmpl w:val="7416D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3F0EE7"/>
    <w:multiLevelType w:val="multilevel"/>
    <w:tmpl w:val="A8E6125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6" w15:restartNumberingAfterBreak="0">
    <w:nsid w:val="191D15B3"/>
    <w:multiLevelType w:val="multilevel"/>
    <w:tmpl w:val="72C427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9673FDF"/>
    <w:multiLevelType w:val="multilevel"/>
    <w:tmpl w:val="11F08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B88721D"/>
    <w:multiLevelType w:val="multilevel"/>
    <w:tmpl w:val="3B36D2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0016E37"/>
    <w:multiLevelType w:val="multilevel"/>
    <w:tmpl w:val="16867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613875"/>
    <w:multiLevelType w:val="multilevel"/>
    <w:tmpl w:val="565EB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1852CB4"/>
    <w:multiLevelType w:val="multilevel"/>
    <w:tmpl w:val="65C0DE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1D64F23"/>
    <w:multiLevelType w:val="multilevel"/>
    <w:tmpl w:val="5038C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2722500"/>
    <w:multiLevelType w:val="multilevel"/>
    <w:tmpl w:val="5E88F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2F131EA"/>
    <w:multiLevelType w:val="multilevel"/>
    <w:tmpl w:val="1B76E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3E12FB7"/>
    <w:multiLevelType w:val="multilevel"/>
    <w:tmpl w:val="6750D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410349B"/>
    <w:multiLevelType w:val="multilevel"/>
    <w:tmpl w:val="BFF22E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52E21FA"/>
    <w:multiLevelType w:val="multilevel"/>
    <w:tmpl w:val="401E1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55A2951"/>
    <w:multiLevelType w:val="multilevel"/>
    <w:tmpl w:val="6AF23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1F1D63"/>
    <w:multiLevelType w:val="multilevel"/>
    <w:tmpl w:val="47CA78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7F520F2"/>
    <w:multiLevelType w:val="multilevel"/>
    <w:tmpl w:val="28C449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9C055DD"/>
    <w:multiLevelType w:val="multilevel"/>
    <w:tmpl w:val="990CE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9EB65FA"/>
    <w:multiLevelType w:val="multilevel"/>
    <w:tmpl w:val="F73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B5235E4"/>
    <w:multiLevelType w:val="multilevel"/>
    <w:tmpl w:val="780617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C1D0C60"/>
    <w:multiLevelType w:val="multilevel"/>
    <w:tmpl w:val="D138D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DB83981"/>
    <w:multiLevelType w:val="multilevel"/>
    <w:tmpl w:val="7076CE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DD15C0F"/>
    <w:multiLevelType w:val="multilevel"/>
    <w:tmpl w:val="F86CDE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2DD6275E"/>
    <w:multiLevelType w:val="multilevel"/>
    <w:tmpl w:val="E2100B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E954AA2"/>
    <w:multiLevelType w:val="multilevel"/>
    <w:tmpl w:val="D57C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FB31ABB"/>
    <w:multiLevelType w:val="multilevel"/>
    <w:tmpl w:val="507A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0863742"/>
    <w:multiLevelType w:val="multilevel"/>
    <w:tmpl w:val="4648A5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59B38D7"/>
    <w:multiLevelType w:val="multilevel"/>
    <w:tmpl w:val="B840E2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A0C2498"/>
    <w:multiLevelType w:val="multilevel"/>
    <w:tmpl w:val="0E60C9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A3E11A0"/>
    <w:multiLevelType w:val="multilevel"/>
    <w:tmpl w:val="D32A8C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3BF27A4A"/>
    <w:multiLevelType w:val="multilevel"/>
    <w:tmpl w:val="9C669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DA63E70"/>
    <w:multiLevelType w:val="multilevel"/>
    <w:tmpl w:val="FC3AE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3F1602D2"/>
    <w:multiLevelType w:val="multilevel"/>
    <w:tmpl w:val="AF9EB3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0C50988"/>
    <w:multiLevelType w:val="multilevel"/>
    <w:tmpl w:val="9BF0C7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0D325C5"/>
    <w:multiLevelType w:val="multilevel"/>
    <w:tmpl w:val="58E815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2AD24AC"/>
    <w:multiLevelType w:val="multilevel"/>
    <w:tmpl w:val="1AA44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2DE6EC4"/>
    <w:multiLevelType w:val="multilevel"/>
    <w:tmpl w:val="38B61D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431D612B"/>
    <w:multiLevelType w:val="multilevel"/>
    <w:tmpl w:val="DB88A3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3415A85"/>
    <w:multiLevelType w:val="multilevel"/>
    <w:tmpl w:val="DF3246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4093D87"/>
    <w:multiLevelType w:val="multilevel"/>
    <w:tmpl w:val="6FB02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411761A"/>
    <w:multiLevelType w:val="multilevel"/>
    <w:tmpl w:val="2D987B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4DF705F"/>
    <w:multiLevelType w:val="multilevel"/>
    <w:tmpl w:val="6960F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6CE17E3"/>
    <w:multiLevelType w:val="multilevel"/>
    <w:tmpl w:val="4D0C3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46DA6FB5"/>
    <w:multiLevelType w:val="multilevel"/>
    <w:tmpl w:val="9F3414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8772F10"/>
    <w:multiLevelType w:val="multilevel"/>
    <w:tmpl w:val="5F164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48A47D51"/>
    <w:multiLevelType w:val="multilevel"/>
    <w:tmpl w:val="E64CA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B18208F"/>
    <w:multiLevelType w:val="multilevel"/>
    <w:tmpl w:val="711A8B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4CE70F75"/>
    <w:multiLevelType w:val="multilevel"/>
    <w:tmpl w:val="3DA668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CF10E3D"/>
    <w:multiLevelType w:val="multilevel"/>
    <w:tmpl w:val="EC449B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4E683AD9"/>
    <w:multiLevelType w:val="multilevel"/>
    <w:tmpl w:val="8BC44C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4E985A2C"/>
    <w:multiLevelType w:val="multilevel"/>
    <w:tmpl w:val="18F02C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4F204AAD"/>
    <w:multiLevelType w:val="multilevel"/>
    <w:tmpl w:val="213EB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194519A"/>
    <w:multiLevelType w:val="multilevel"/>
    <w:tmpl w:val="91A4CA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746709F"/>
    <w:multiLevelType w:val="multilevel"/>
    <w:tmpl w:val="B5C86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7A63E62"/>
    <w:multiLevelType w:val="multilevel"/>
    <w:tmpl w:val="E95CEE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58CA05F1"/>
    <w:multiLevelType w:val="multilevel"/>
    <w:tmpl w:val="58BCB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590A231C"/>
    <w:multiLevelType w:val="multilevel"/>
    <w:tmpl w:val="4C049A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59567E77"/>
    <w:multiLevelType w:val="multilevel"/>
    <w:tmpl w:val="FC502C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5AFB1571"/>
    <w:multiLevelType w:val="multilevel"/>
    <w:tmpl w:val="97DE87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5C015411"/>
    <w:multiLevelType w:val="multilevel"/>
    <w:tmpl w:val="A5ECF6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5EC2754D"/>
    <w:multiLevelType w:val="multilevel"/>
    <w:tmpl w:val="ADD69A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5EE07B43"/>
    <w:multiLevelType w:val="multilevel"/>
    <w:tmpl w:val="31481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5FD129A7"/>
    <w:multiLevelType w:val="multilevel"/>
    <w:tmpl w:val="4B7E9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13904A7"/>
    <w:multiLevelType w:val="multilevel"/>
    <w:tmpl w:val="441417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63C6635E"/>
    <w:multiLevelType w:val="multilevel"/>
    <w:tmpl w:val="947A7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3C94F2F"/>
    <w:multiLevelType w:val="multilevel"/>
    <w:tmpl w:val="00529F3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0" w15:restartNumberingAfterBreak="0">
    <w:nsid w:val="651528F9"/>
    <w:multiLevelType w:val="multilevel"/>
    <w:tmpl w:val="298C34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65BA6A46"/>
    <w:multiLevelType w:val="multilevel"/>
    <w:tmpl w:val="A7ECB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5F82E26"/>
    <w:multiLevelType w:val="multilevel"/>
    <w:tmpl w:val="49BC4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685418C"/>
    <w:multiLevelType w:val="multilevel"/>
    <w:tmpl w:val="A7D658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66F817C1"/>
    <w:multiLevelType w:val="multilevel"/>
    <w:tmpl w:val="E3445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68362345"/>
    <w:multiLevelType w:val="multilevel"/>
    <w:tmpl w:val="9A4851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15:restartNumberingAfterBreak="0">
    <w:nsid w:val="6ABC0D1A"/>
    <w:multiLevelType w:val="multilevel"/>
    <w:tmpl w:val="B62A0F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6C455B09"/>
    <w:multiLevelType w:val="multilevel"/>
    <w:tmpl w:val="64E403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6CC107BB"/>
    <w:multiLevelType w:val="multilevel"/>
    <w:tmpl w:val="95B6F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0024AD3"/>
    <w:multiLevelType w:val="multilevel"/>
    <w:tmpl w:val="93D61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03A3DEB"/>
    <w:multiLevelType w:val="multilevel"/>
    <w:tmpl w:val="2BE43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1227E52"/>
    <w:multiLevelType w:val="multilevel"/>
    <w:tmpl w:val="A4AAA0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730F51FB"/>
    <w:multiLevelType w:val="multilevel"/>
    <w:tmpl w:val="B6B84B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767D6F99"/>
    <w:multiLevelType w:val="multilevel"/>
    <w:tmpl w:val="0D8400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7717700E"/>
    <w:multiLevelType w:val="multilevel"/>
    <w:tmpl w:val="46A24490"/>
    <w:lvl w:ilvl="0">
      <w:start w:val="1"/>
      <w:numFmt w:val="bullet"/>
      <w:lvlText w:val="−"/>
      <w:lvlJc w:val="righ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786758F4"/>
    <w:multiLevelType w:val="multilevel"/>
    <w:tmpl w:val="7EC61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9DB1301"/>
    <w:multiLevelType w:val="multilevel"/>
    <w:tmpl w:val="8D7C40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7CEE07D5"/>
    <w:multiLevelType w:val="multilevel"/>
    <w:tmpl w:val="3620EB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7E3F062C"/>
    <w:multiLevelType w:val="multilevel"/>
    <w:tmpl w:val="09D6A8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7E560ACF"/>
    <w:multiLevelType w:val="multilevel"/>
    <w:tmpl w:val="CDF48F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7E752070"/>
    <w:multiLevelType w:val="multilevel"/>
    <w:tmpl w:val="29168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7E8E51A3"/>
    <w:multiLevelType w:val="multilevel"/>
    <w:tmpl w:val="224065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7F02481F"/>
    <w:multiLevelType w:val="multilevel"/>
    <w:tmpl w:val="01FA3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9888174">
    <w:abstractNumId w:val="61"/>
  </w:num>
  <w:num w:numId="2" w16cid:durableId="2008632530">
    <w:abstractNumId w:val="40"/>
  </w:num>
  <w:num w:numId="3" w16cid:durableId="1450781867">
    <w:abstractNumId w:val="67"/>
  </w:num>
  <w:num w:numId="4" w16cid:durableId="1228884891">
    <w:abstractNumId w:val="38"/>
  </w:num>
  <w:num w:numId="5" w16cid:durableId="1977178764">
    <w:abstractNumId w:val="17"/>
  </w:num>
  <w:num w:numId="6" w16cid:durableId="939678093">
    <w:abstractNumId w:val="19"/>
  </w:num>
  <w:num w:numId="7" w16cid:durableId="1546138209">
    <w:abstractNumId w:val="4"/>
  </w:num>
  <w:num w:numId="8" w16cid:durableId="2142723557">
    <w:abstractNumId w:val="28"/>
  </w:num>
  <w:num w:numId="9" w16cid:durableId="1717386277">
    <w:abstractNumId w:val="22"/>
  </w:num>
  <w:num w:numId="10" w16cid:durableId="1768890074">
    <w:abstractNumId w:val="1"/>
  </w:num>
  <w:num w:numId="11" w16cid:durableId="452410376">
    <w:abstractNumId w:val="21"/>
  </w:num>
  <w:num w:numId="12" w16cid:durableId="1985310593">
    <w:abstractNumId w:val="58"/>
  </w:num>
  <w:num w:numId="13" w16cid:durableId="1376782796">
    <w:abstractNumId w:val="80"/>
  </w:num>
  <w:num w:numId="14" w16cid:durableId="853610122">
    <w:abstractNumId w:val="90"/>
  </w:num>
  <w:num w:numId="15" w16cid:durableId="827744941">
    <w:abstractNumId w:val="42"/>
  </w:num>
  <w:num w:numId="16" w16cid:durableId="272248743">
    <w:abstractNumId w:val="101"/>
  </w:num>
  <w:num w:numId="17" w16cid:durableId="2061784210">
    <w:abstractNumId w:val="35"/>
  </w:num>
  <w:num w:numId="18" w16cid:durableId="139541696">
    <w:abstractNumId w:val="70"/>
  </w:num>
  <w:num w:numId="19" w16cid:durableId="709569033">
    <w:abstractNumId w:val="76"/>
  </w:num>
  <w:num w:numId="20" w16cid:durableId="2104254002">
    <w:abstractNumId w:val="74"/>
  </w:num>
  <w:num w:numId="21" w16cid:durableId="896554357">
    <w:abstractNumId w:val="14"/>
  </w:num>
  <w:num w:numId="22" w16cid:durableId="1396473202">
    <w:abstractNumId w:val="84"/>
  </w:num>
  <w:num w:numId="23" w16cid:durableId="1731420928">
    <w:abstractNumId w:val="62"/>
  </w:num>
  <w:num w:numId="24" w16cid:durableId="1578131850">
    <w:abstractNumId w:val="47"/>
  </w:num>
  <w:num w:numId="25" w16cid:durableId="910432558">
    <w:abstractNumId w:val="51"/>
  </w:num>
  <w:num w:numId="26" w16cid:durableId="1685402138">
    <w:abstractNumId w:val="100"/>
  </w:num>
  <w:num w:numId="27" w16cid:durableId="646280238">
    <w:abstractNumId w:val="13"/>
  </w:num>
  <w:num w:numId="28" w16cid:durableId="1075712270">
    <w:abstractNumId w:val="45"/>
  </w:num>
  <w:num w:numId="29" w16cid:durableId="1985430408">
    <w:abstractNumId w:val="56"/>
  </w:num>
  <w:num w:numId="30" w16cid:durableId="657267638">
    <w:abstractNumId w:val="8"/>
  </w:num>
  <w:num w:numId="31" w16cid:durableId="1656300361">
    <w:abstractNumId w:val="86"/>
  </w:num>
  <w:num w:numId="32" w16cid:durableId="1052728975">
    <w:abstractNumId w:val="6"/>
  </w:num>
  <w:num w:numId="33" w16cid:durableId="510610909">
    <w:abstractNumId w:val="24"/>
  </w:num>
  <w:num w:numId="34" w16cid:durableId="771903212">
    <w:abstractNumId w:val="93"/>
  </w:num>
  <w:num w:numId="35" w16cid:durableId="1230504715">
    <w:abstractNumId w:val="25"/>
  </w:num>
  <w:num w:numId="36" w16cid:durableId="548345358">
    <w:abstractNumId w:val="12"/>
  </w:num>
  <w:num w:numId="37" w16cid:durableId="1110587630">
    <w:abstractNumId w:val="34"/>
  </w:num>
  <w:num w:numId="38" w16cid:durableId="896280098">
    <w:abstractNumId w:val="59"/>
  </w:num>
  <w:num w:numId="39" w16cid:durableId="2022538080">
    <w:abstractNumId w:val="99"/>
  </w:num>
  <w:num w:numId="40" w16cid:durableId="233245357">
    <w:abstractNumId w:val="92"/>
  </w:num>
  <w:num w:numId="41" w16cid:durableId="1058237552">
    <w:abstractNumId w:val="53"/>
  </w:num>
  <w:num w:numId="42" w16cid:durableId="1073116137">
    <w:abstractNumId w:val="98"/>
  </w:num>
  <w:num w:numId="43" w16cid:durableId="2029670200">
    <w:abstractNumId w:val="26"/>
  </w:num>
  <w:num w:numId="44" w16cid:durableId="14772833">
    <w:abstractNumId w:val="39"/>
  </w:num>
  <w:num w:numId="45" w16cid:durableId="1866869144">
    <w:abstractNumId w:val="36"/>
  </w:num>
  <w:num w:numId="46" w16cid:durableId="594823136">
    <w:abstractNumId w:val="68"/>
  </w:num>
  <w:num w:numId="47" w16cid:durableId="1825463975">
    <w:abstractNumId w:val="49"/>
  </w:num>
  <w:num w:numId="48" w16cid:durableId="878933425">
    <w:abstractNumId w:val="43"/>
  </w:num>
  <w:num w:numId="49" w16cid:durableId="1133517781">
    <w:abstractNumId w:val="78"/>
  </w:num>
  <w:num w:numId="50" w16cid:durableId="104663179">
    <w:abstractNumId w:val="75"/>
  </w:num>
  <w:num w:numId="51" w16cid:durableId="1065952626">
    <w:abstractNumId w:val="7"/>
  </w:num>
  <w:num w:numId="52" w16cid:durableId="1323123690">
    <w:abstractNumId w:val="66"/>
  </w:num>
  <w:num w:numId="53" w16cid:durableId="571702556">
    <w:abstractNumId w:val="0"/>
  </w:num>
  <w:num w:numId="54" w16cid:durableId="1559512371">
    <w:abstractNumId w:val="85"/>
  </w:num>
  <w:num w:numId="55" w16cid:durableId="978611613">
    <w:abstractNumId w:val="23"/>
  </w:num>
  <w:num w:numId="56" w16cid:durableId="1394502217">
    <w:abstractNumId w:val="41"/>
  </w:num>
  <w:num w:numId="57" w16cid:durableId="770782334">
    <w:abstractNumId w:val="87"/>
  </w:num>
  <w:num w:numId="58" w16cid:durableId="1774788798">
    <w:abstractNumId w:val="29"/>
  </w:num>
  <w:num w:numId="59" w16cid:durableId="693386287">
    <w:abstractNumId w:val="50"/>
  </w:num>
  <w:num w:numId="60" w16cid:durableId="847478106">
    <w:abstractNumId w:val="82"/>
  </w:num>
  <w:num w:numId="61" w16cid:durableId="1451432567">
    <w:abstractNumId w:val="69"/>
  </w:num>
  <w:num w:numId="62" w16cid:durableId="27803524">
    <w:abstractNumId w:val="54"/>
  </w:num>
  <w:num w:numId="63" w16cid:durableId="1473405263">
    <w:abstractNumId w:val="97"/>
  </w:num>
  <w:num w:numId="64" w16cid:durableId="317223121">
    <w:abstractNumId w:val="31"/>
  </w:num>
  <w:num w:numId="65" w16cid:durableId="1113666109">
    <w:abstractNumId w:val="5"/>
  </w:num>
  <w:num w:numId="66" w16cid:durableId="1387947596">
    <w:abstractNumId w:val="94"/>
  </w:num>
  <w:num w:numId="67" w16cid:durableId="1802504003">
    <w:abstractNumId w:val="81"/>
  </w:num>
  <w:num w:numId="68" w16cid:durableId="1015228410">
    <w:abstractNumId w:val="37"/>
  </w:num>
  <w:num w:numId="69" w16cid:durableId="658507577">
    <w:abstractNumId w:val="63"/>
  </w:num>
  <w:num w:numId="70" w16cid:durableId="179128064">
    <w:abstractNumId w:val="57"/>
  </w:num>
  <w:num w:numId="71" w16cid:durableId="422260015">
    <w:abstractNumId w:val="65"/>
  </w:num>
  <w:num w:numId="72" w16cid:durableId="1323122743">
    <w:abstractNumId w:val="77"/>
  </w:num>
  <w:num w:numId="73" w16cid:durableId="148375719">
    <w:abstractNumId w:val="95"/>
  </w:num>
  <w:num w:numId="74" w16cid:durableId="1244753933">
    <w:abstractNumId w:val="2"/>
  </w:num>
  <w:num w:numId="75" w16cid:durableId="384373098">
    <w:abstractNumId w:val="73"/>
  </w:num>
  <w:num w:numId="76" w16cid:durableId="1143696765">
    <w:abstractNumId w:val="15"/>
  </w:num>
  <w:num w:numId="77" w16cid:durableId="760296949">
    <w:abstractNumId w:val="102"/>
  </w:num>
  <w:num w:numId="78" w16cid:durableId="1054744113">
    <w:abstractNumId w:val="16"/>
  </w:num>
  <w:num w:numId="79" w16cid:durableId="1293243794">
    <w:abstractNumId w:val="10"/>
  </w:num>
  <w:num w:numId="80" w16cid:durableId="1140029218">
    <w:abstractNumId w:val="20"/>
  </w:num>
  <w:num w:numId="81" w16cid:durableId="662853604">
    <w:abstractNumId w:val="79"/>
  </w:num>
  <w:num w:numId="82" w16cid:durableId="1927495076">
    <w:abstractNumId w:val="3"/>
  </w:num>
  <w:num w:numId="83" w16cid:durableId="1969235781">
    <w:abstractNumId w:val="71"/>
  </w:num>
  <w:num w:numId="84" w16cid:durableId="1889104697">
    <w:abstractNumId w:val="30"/>
  </w:num>
  <w:num w:numId="85" w16cid:durableId="167015926">
    <w:abstractNumId w:val="9"/>
  </w:num>
  <w:num w:numId="86" w16cid:durableId="1829512632">
    <w:abstractNumId w:val="60"/>
  </w:num>
  <w:num w:numId="87" w16cid:durableId="38827041">
    <w:abstractNumId w:val="72"/>
  </w:num>
  <w:num w:numId="88" w16cid:durableId="1652097214">
    <w:abstractNumId w:val="48"/>
  </w:num>
  <w:num w:numId="89" w16cid:durableId="1361395725">
    <w:abstractNumId w:val="33"/>
  </w:num>
  <w:num w:numId="90" w16cid:durableId="1802116944">
    <w:abstractNumId w:val="52"/>
  </w:num>
  <w:num w:numId="91" w16cid:durableId="1419251231">
    <w:abstractNumId w:val="91"/>
  </w:num>
  <w:num w:numId="92" w16cid:durableId="85157920">
    <w:abstractNumId w:val="46"/>
  </w:num>
  <w:num w:numId="93" w16cid:durableId="1255362111">
    <w:abstractNumId w:val="32"/>
  </w:num>
  <w:num w:numId="94" w16cid:durableId="430779885">
    <w:abstractNumId w:val="89"/>
  </w:num>
  <w:num w:numId="95" w16cid:durableId="684942513">
    <w:abstractNumId w:val="11"/>
  </w:num>
  <w:num w:numId="96" w16cid:durableId="1703626011">
    <w:abstractNumId w:val="88"/>
  </w:num>
  <w:num w:numId="97" w16cid:durableId="825897268">
    <w:abstractNumId w:val="83"/>
  </w:num>
  <w:num w:numId="98" w16cid:durableId="644361999">
    <w:abstractNumId w:val="44"/>
  </w:num>
  <w:num w:numId="99" w16cid:durableId="194929348">
    <w:abstractNumId w:val="18"/>
  </w:num>
  <w:num w:numId="100" w16cid:durableId="1211458213">
    <w:abstractNumId w:val="64"/>
  </w:num>
  <w:num w:numId="101" w16cid:durableId="202332879">
    <w:abstractNumId w:val="55"/>
  </w:num>
  <w:num w:numId="102" w16cid:durableId="557979846">
    <w:abstractNumId w:val="27"/>
  </w:num>
  <w:num w:numId="103" w16cid:durableId="1447967706">
    <w:abstractNumId w:val="9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ũng Hạ Quang">
    <w15:presenceInfo w15:providerId="Windows Live" w15:userId="7815d586b0748d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revisionView w:insDel="0" w:formatting="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614"/>
    <w:rsid w:val="00385C2D"/>
    <w:rsid w:val="00431614"/>
    <w:rsid w:val="009608EF"/>
    <w:rsid w:val="00A94AD9"/>
    <w:rsid w:val="00C22101"/>
    <w:rsid w:val="00D5363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386C8"/>
  <w15:docId w15:val="{07DAA271-7E9C-473F-9969-1FF3C3526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after="42" w:line="269"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140" w:line="259" w:lineRule="auto"/>
      <w:ind w:hanging="10"/>
      <w:outlineLvl w:val="0"/>
    </w:pPr>
    <w:rPr>
      <w:b/>
      <w:color w:val="000000"/>
      <w:sz w:val="32"/>
      <w:szCs w:val="32"/>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48" w:line="265" w:lineRule="auto"/>
      <w:ind w:left="730" w:hanging="10"/>
      <w:outlineLvl w:val="1"/>
    </w:pPr>
    <w:rPr>
      <w:b/>
      <w:color w:val="000000"/>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48" w:line="265" w:lineRule="auto"/>
      <w:ind w:left="730" w:hanging="10"/>
      <w:outlineLvl w:val="2"/>
    </w:pPr>
    <w:rPr>
      <w:b/>
      <w:color w:val="000000"/>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48" w:line="265" w:lineRule="auto"/>
      <w:ind w:left="730" w:hanging="10"/>
      <w:outlineLvl w:val="3"/>
    </w:pPr>
    <w:rPr>
      <w:b/>
      <w:color w:val="000000"/>
    </w:rPr>
  </w:style>
  <w:style w:type="paragraph" w:styleId="Heading5">
    <w:name w:val="heading 5"/>
    <w:basedOn w:val="Normal"/>
    <w:next w:val="Normal"/>
    <w:uiPriority w:val="9"/>
    <w:unhideWhenUsed/>
    <w:qFormat/>
    <w:pPr>
      <w:keepNext/>
      <w:keepLines/>
      <w:pBdr>
        <w:top w:val="nil"/>
        <w:left w:val="nil"/>
        <w:bottom w:val="nil"/>
        <w:right w:val="nil"/>
        <w:between w:val="nil"/>
      </w:pBdr>
      <w:spacing w:after="48" w:line="265" w:lineRule="auto"/>
      <w:ind w:left="730" w:hanging="10"/>
      <w:outlineLvl w:val="4"/>
    </w:pPr>
    <w:rPr>
      <w:b/>
      <w:color w:val="000000"/>
    </w:rPr>
  </w:style>
  <w:style w:type="paragraph" w:styleId="Heading6">
    <w:name w:val="heading 6"/>
    <w:basedOn w:val="Normal"/>
    <w:next w:val="Normal"/>
    <w:uiPriority w:val="9"/>
    <w:unhideWhenUsed/>
    <w:qFormat/>
    <w:pPr>
      <w:keepNext/>
      <w:keepLines/>
      <w:pBdr>
        <w:top w:val="nil"/>
        <w:left w:val="nil"/>
        <w:bottom w:val="nil"/>
        <w:right w:val="nil"/>
        <w:between w:val="nil"/>
      </w:pBdr>
      <w:spacing w:after="48" w:line="265" w:lineRule="auto"/>
      <w:ind w:left="730" w:hanging="10"/>
      <w:outlineLvl w:val="5"/>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608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08EF"/>
  </w:style>
  <w:style w:type="paragraph" w:styleId="Footer">
    <w:name w:val="footer"/>
    <w:basedOn w:val="Normal"/>
    <w:link w:val="FooterChar"/>
    <w:uiPriority w:val="99"/>
    <w:unhideWhenUsed/>
    <w:rsid w:val="009608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08EF"/>
  </w:style>
  <w:style w:type="paragraph" w:styleId="Revision">
    <w:name w:val="Revision"/>
    <w:hidden/>
    <w:uiPriority w:val="99"/>
    <w:semiHidden/>
    <w:rsid w:val="00C22101"/>
    <w:pPr>
      <w:spacing w:after="0" w:line="240" w:lineRule="auto"/>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ledinhtu880/interiorDesign"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hyperlink" Target="https://docs.google.com/spreadsheets/d/1hCVkKUuVM1stR-JSLZh6FikT-zlnulxgRZitGbyucaw/edit" TargetMode="External"/><Relationship Id="rId50" Type="http://schemas.openxmlformats.org/officeDocument/2006/relationships/hyperlink" Target="https://drive.google.com/file/d/1dygOhPMVIgSdoKK7xMBKDcgD_qjCLrEO/view?usp=drive_link"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cs.google.com/spreadsheets/d/1jEOr7-VmanBrK0TZP98nJ4rAvGSuutir6fa6uRVB-Ds/edit" TargetMode="Externa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rive.google.com/file/d/1j7uNAOsZEL_yp5TP2nCpB6GXh9Md4eYd/view?usp=drive_link"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NikkenSekkeiCE@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docs.google.com/document/d/1pL0IdlJXUszC9ZvGs5xqgJlY4deF7C4v/edit?usp=drive_link&amp;ouid=118036476886550885228&amp;rtpof=true&amp;sd=true"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rive.google.com/file/d/1nvUkRmV-D4y7F4VJYlnIFF-w07ztJKa8/view?usp=drive_lin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google.com/spreadsheets/d/1jEOr7-VmanBrK0TZP98nJ4rAvGSuutir6fa6uRVB-Ds/edit" TargetMode="External"/><Relationship Id="rId36" Type="http://schemas.openxmlformats.org/officeDocument/2006/relationships/image" Target="media/image26.png"/><Relationship Id="rId49" Type="http://schemas.openxmlformats.org/officeDocument/2006/relationships/hyperlink" Target="https://drive.google.com/file/d/1ciK4SIYUVDSDl-sTod7QHaNThm8kVssP/view" TargetMode="External"/><Relationship Id="rId57"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drive.google.com/file/d/1ZFwcDWYT-bl5sUbH8M92Iji74jmkfxSz/view?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D5C3D-64C5-419F-8D50-55DDE54EA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94</Pages>
  <Words>16073</Words>
  <Characters>91620</Characters>
  <Application>Microsoft Office Word</Application>
  <DocSecurity>0</DocSecurity>
  <Lines>763</Lines>
  <Paragraphs>214</Paragraphs>
  <ScaleCrop>false</ScaleCrop>
  <HeadingPairs>
    <vt:vector size="4" baseType="variant">
      <vt:variant>
        <vt:lpstr>Title</vt:lpstr>
      </vt:variant>
      <vt:variant>
        <vt:i4>1</vt:i4>
      </vt:variant>
      <vt:variant>
        <vt:lpstr>Headings</vt:lpstr>
      </vt:variant>
      <vt:variant>
        <vt:i4>62</vt:i4>
      </vt:variant>
    </vt:vector>
  </HeadingPairs>
  <TitlesOfParts>
    <vt:vector size="63" baseType="lpstr">
      <vt:lpstr/>
      <vt:lpstr>MỤC LỤC</vt:lpstr>
      <vt:lpstr>PHÂN CHIA CÔNG VIỆC</vt:lpstr>
      <vt:lpstr>LỜI NÓI ĐẦU</vt:lpstr>
      <vt:lpstr>PHẦN I: KHỞI ĐỘNG DỰ ÁN</vt:lpstr>
      <vt:lpstr>    Giới thiệu về dự án</vt:lpstr>
      <vt:lpstr>        1.1. Tên dự án: Xây dựng Website Thiết kế nội thất</vt:lpstr>
      <vt:lpstr>        1.2. Trưởng nhóm dự án: Hạ Quang Dũng</vt:lpstr>
      <vt:lpstr>        1.3. Thành viên tổ dự án</vt:lpstr>
      <vt:lpstr>        1.4. Chủ đầu tư kiêm khách hàng</vt:lpstr>
      <vt:lpstr>        1.5. Cơ quan chủ quản thực hiện dự án</vt:lpstr>
      <vt:lpstr>    Mục tiêu dự án</vt:lpstr>
      <vt:lpstr>        2.1. Mục tiêu doanh nghiệp</vt:lpstr>
      <vt:lpstr>        2.2. Mục tiêu công nghệ</vt:lpstr>
      <vt:lpstr>    Các điều kiện ràng buộc</vt:lpstr>
      <vt:lpstr>        3.1. Trách nhiệm kỹ thuật và rủi ro</vt:lpstr>
      <vt:lpstr>        3.2. Bảo trì và sửa lỗi</vt:lpstr>
      <vt:lpstr>        3.3. Bàn giao dữ liệu</vt:lpstr>
      <vt:lpstr>        3.4. Thời hạn và chất lượng</vt:lpstr>
      <vt:lpstr>        3.5. Nâng cấp</vt:lpstr>
      <vt:lpstr>    Tôn chỉ dự án</vt:lpstr>
      <vt:lpstr>    Tiến trình Thực hiện BPP</vt:lpstr>
      <vt:lpstr>        5.1. Mô tả dự án</vt:lpstr>
      <vt:lpstr>        5.2. Phân tích yêu cầu:</vt:lpstr>
      <vt:lpstr>        5.3. Thiết kế hệ thống</vt:lpstr>
      <vt:lpstr>        5.4. Phát triển và kiểm thử</vt:lpstr>
      <vt:lpstr>        5.5. Triển khai và bàn giao</vt:lpstr>
      <vt:lpstr>        5.6. Đảm bảo chất lượng</vt:lpstr>
      <vt:lpstr>        5.7. Quản lý thay đổi</vt:lpstr>
      <vt:lpstr>        </vt:lpstr>
      <vt:lpstr>        5.8. Kết thúc dự án</vt:lpstr>
      <vt:lpstr>    Thiết lập môi trường dự án</vt:lpstr>
      <vt:lpstr>        6.1. Hạ tầng kỹ thuật</vt:lpstr>
      <vt:lpstr>        6.2. Các phần mềm sử dụng</vt:lpstr>
      <vt:lpstr>PHẦN II: KẾ HOẠCH QUẢN LÝ</vt:lpstr>
      <vt:lpstr>    Kế hoạch tổng thể</vt:lpstr>
      <vt:lpstr>        1.1. Đội ngũ phát triển dự án</vt:lpstr>
      <vt:lpstr>        1.2. Mô hình phát triển dự án</vt:lpstr>
      <vt:lpstr>        1.3 Quy định phạm vi dự án</vt:lpstr>
      <vt:lpstr>        1.4. Thời gian dự án</vt:lpstr>
      <vt:lpstr>        1.5. Kinh phí dự án</vt:lpstr>
      <vt:lpstr>        1.6. Tài liệu rủi ro</vt:lpstr>
      <vt:lpstr>        1.7. Kế hoạch quản lý thay đổi</vt:lpstr>
      <vt:lpstr>    Kế hoạch chi tiết</vt:lpstr>
      <vt:lpstr>        2.1 Cấu trúc phân rã công việc</vt:lpstr>
      <vt:lpstr>        2.2. Quản lý phạm vi </vt:lpstr>
      <vt:lpstr>        2.3.  Quản lý thời gian</vt:lpstr>
      <vt:lpstr>        </vt:lpstr>
      <vt:lpstr>        2.4.3. Tổng chi phí cho dự án</vt:lpstr>
      <vt:lpstr>        2.5. Quản lý chất lượng</vt:lpstr>
      <vt:lpstr>        2.6. Quản lý nguồn nhân lực</vt:lpstr>
      <vt:lpstr>        </vt:lpstr>
      <vt:lpstr>        2.7. Quản lý rủi ro</vt:lpstr>
      <vt:lpstr/>
      <vt:lpstr>PHẦN III: TRIỂN KHAI VÀ GIÁM SÁT</vt:lpstr>
      <vt:lpstr>    Phân tích thiết kế dự án công nghệ thông tin</vt:lpstr>
      <vt:lpstr>        1.1. Khảo sát và phân tích thiết kế</vt:lpstr>
      <vt:lpstr>        1.2. Biểu đồ Use Case - Biểu đồ lớp</vt:lpstr>
      <vt:lpstr>        1.3. Đặc tả usecase</vt:lpstr>
      <vt:lpstr>        </vt:lpstr>
      <vt:lpstr>        1.4. Thiết kế cơ sở dữ liệu</vt:lpstr>
      <vt:lpstr>Xây dựng hệ thống</vt:lpstr>
      <vt:lpstr>Kiểm thử</vt:lpstr>
    </vt:vector>
  </TitlesOfParts>
  <Company/>
  <LinksUpToDate>false</LinksUpToDate>
  <CharactersWithSpaces>107479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Dũng Hạ Quang</cp:lastModifiedBy>
  <cp:revision>3</cp:revision>
  <cp:lastPrinted>2023-11-06T08:07:00Z</cp:lastPrinted>
  <dcterms:created xsi:type="dcterms:W3CDTF">2023-11-02T15:28:00Z</dcterms:created>
  <dcterms:modified xsi:type="dcterms:W3CDTF">2023-11-06T08:12:00Z</dcterms:modified>
</cp:coreProperties>
</file>